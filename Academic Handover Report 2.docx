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D7F2F7" w14:textId="77777777" w:rsidR="00D7580B" w:rsidRPr="00041DD2" w:rsidRDefault="00D7580B" w:rsidP="00D7580B">
      <w:pPr>
        <w:jc w:val="both"/>
        <w:rPr>
          <w:rFonts w:ascii="Times New Roman" w:hAnsi="Times New Roman" w:cs="Times New Roman"/>
          <w:sz w:val="24"/>
          <w:szCs w:val="24"/>
        </w:rPr>
      </w:pPr>
      <w:r w:rsidRPr="00041DD2">
        <w:rPr>
          <w:rFonts w:ascii="Times New Roman" w:hAnsi="Times New Roman" w:cs="Times New Roman"/>
          <w:noProof/>
        </w:rPr>
        <w:drawing>
          <wp:anchor distT="0" distB="0" distL="114300" distR="114300" simplePos="0" relativeHeight="251659264" behindDoc="1" locked="0" layoutInCell="1" allowOverlap="1" wp14:anchorId="543DD75C" wp14:editId="637BD88F">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568715688"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bookmarkStart w:id="0" w:name="_ueg53bqpqzyn" w:colFirst="0" w:colLast="0"/>
      <w:bookmarkEnd w:id="0"/>
    </w:p>
    <w:p w14:paraId="2890CA6B" w14:textId="77777777" w:rsidR="00D7580B" w:rsidRPr="00041DD2" w:rsidRDefault="00D7580B" w:rsidP="00D7580B">
      <w:pPr>
        <w:jc w:val="both"/>
        <w:rPr>
          <w:rFonts w:ascii="Times New Roman" w:hAnsi="Times New Roman" w:cs="Times New Roman"/>
          <w:sz w:val="24"/>
          <w:szCs w:val="24"/>
        </w:rPr>
      </w:pPr>
    </w:p>
    <w:p w14:paraId="55B238CC" w14:textId="77777777" w:rsidR="00D7580B" w:rsidRPr="00041DD2" w:rsidRDefault="00D7580B" w:rsidP="00D7580B">
      <w:pPr>
        <w:jc w:val="both"/>
        <w:rPr>
          <w:rFonts w:ascii="Times New Roman" w:hAnsi="Times New Roman" w:cs="Times New Roman"/>
          <w:sz w:val="44"/>
          <w:szCs w:val="44"/>
        </w:rPr>
      </w:pPr>
    </w:p>
    <w:p w14:paraId="3139C05A" w14:textId="77777777" w:rsidR="00D7580B" w:rsidRPr="00041DD2" w:rsidRDefault="00D7580B" w:rsidP="00D7580B">
      <w:pPr>
        <w:jc w:val="both"/>
        <w:rPr>
          <w:rFonts w:ascii="Times New Roman" w:hAnsi="Times New Roman" w:cs="Times New Roman"/>
          <w:sz w:val="44"/>
          <w:szCs w:val="44"/>
        </w:rPr>
      </w:pPr>
    </w:p>
    <w:p w14:paraId="0F951929" w14:textId="77777777" w:rsidR="00D7580B" w:rsidRPr="00041DD2" w:rsidRDefault="00D7580B" w:rsidP="00D7580B">
      <w:pPr>
        <w:jc w:val="both"/>
        <w:rPr>
          <w:rFonts w:ascii="Times New Roman" w:hAnsi="Times New Roman" w:cs="Times New Roman"/>
          <w:sz w:val="44"/>
          <w:szCs w:val="44"/>
        </w:rPr>
      </w:pPr>
    </w:p>
    <w:p w14:paraId="65F2F2EA" w14:textId="77777777" w:rsidR="00D7580B" w:rsidRPr="00041DD2" w:rsidRDefault="00D7580B" w:rsidP="00D7580B">
      <w:pPr>
        <w:jc w:val="both"/>
        <w:rPr>
          <w:rFonts w:ascii="Times New Roman" w:hAnsi="Times New Roman" w:cs="Times New Roman"/>
          <w:sz w:val="44"/>
          <w:szCs w:val="44"/>
        </w:rPr>
      </w:pPr>
    </w:p>
    <w:p w14:paraId="345DDD9D" w14:textId="77777777" w:rsidR="00D7580B" w:rsidRPr="00041DD2" w:rsidRDefault="00D7580B" w:rsidP="00D7580B">
      <w:pPr>
        <w:jc w:val="both"/>
        <w:rPr>
          <w:rFonts w:ascii="Times New Roman" w:hAnsi="Times New Roman" w:cs="Times New Roman"/>
          <w:sz w:val="44"/>
          <w:szCs w:val="44"/>
        </w:rPr>
      </w:pPr>
    </w:p>
    <w:p w14:paraId="100BAB60" w14:textId="77777777" w:rsidR="00D7580B" w:rsidRPr="00041DD2" w:rsidRDefault="00D7580B" w:rsidP="00D7580B">
      <w:pPr>
        <w:jc w:val="both"/>
        <w:rPr>
          <w:rFonts w:ascii="Times New Roman" w:hAnsi="Times New Roman" w:cs="Times New Roman"/>
          <w:sz w:val="44"/>
          <w:szCs w:val="44"/>
        </w:rPr>
      </w:pPr>
    </w:p>
    <w:p w14:paraId="2ABA4576" w14:textId="77777777" w:rsidR="00D7580B" w:rsidRPr="00041DD2" w:rsidRDefault="00D7580B" w:rsidP="00D7580B">
      <w:pPr>
        <w:jc w:val="both"/>
        <w:rPr>
          <w:rFonts w:ascii="Times New Roman" w:hAnsi="Times New Roman" w:cs="Times New Roman"/>
          <w:sz w:val="44"/>
          <w:szCs w:val="44"/>
        </w:rPr>
      </w:pPr>
    </w:p>
    <w:p w14:paraId="47079390" w14:textId="77777777" w:rsidR="00D7580B" w:rsidRPr="00041DD2" w:rsidRDefault="00D7580B" w:rsidP="00D7580B">
      <w:pPr>
        <w:jc w:val="both"/>
        <w:rPr>
          <w:rFonts w:ascii="Times New Roman" w:hAnsi="Times New Roman" w:cs="Times New Roman"/>
          <w:sz w:val="44"/>
          <w:szCs w:val="44"/>
        </w:rPr>
      </w:pPr>
    </w:p>
    <w:p w14:paraId="08B4D109" w14:textId="77777777" w:rsidR="00D7580B" w:rsidRPr="00041DD2" w:rsidRDefault="00D7580B" w:rsidP="00D7580B">
      <w:pPr>
        <w:jc w:val="both"/>
        <w:rPr>
          <w:rFonts w:ascii="Times New Roman" w:hAnsi="Times New Roman" w:cs="Times New Roman"/>
          <w:sz w:val="44"/>
          <w:szCs w:val="44"/>
        </w:rPr>
      </w:pPr>
    </w:p>
    <w:p w14:paraId="1BC3F1F5" w14:textId="77777777" w:rsidR="00D7580B" w:rsidRPr="00041DD2" w:rsidRDefault="00D7580B" w:rsidP="00D7580B">
      <w:pPr>
        <w:jc w:val="both"/>
        <w:rPr>
          <w:rFonts w:ascii="Times New Roman" w:hAnsi="Times New Roman" w:cs="Times New Roman"/>
          <w:sz w:val="44"/>
          <w:szCs w:val="44"/>
        </w:rPr>
      </w:pPr>
    </w:p>
    <w:p w14:paraId="4725F382" w14:textId="77777777" w:rsidR="00D7580B" w:rsidRPr="00041DD2" w:rsidRDefault="00D7580B" w:rsidP="00D7580B">
      <w:pPr>
        <w:jc w:val="center"/>
        <w:rPr>
          <w:rFonts w:ascii="Times New Roman" w:hAnsi="Times New Roman" w:cs="Times New Roman"/>
          <w:sz w:val="44"/>
          <w:szCs w:val="44"/>
        </w:rPr>
      </w:pPr>
      <w:r w:rsidRPr="00041DD2">
        <w:rPr>
          <w:rFonts w:ascii="Times New Roman" w:hAnsi="Times New Roman" w:cs="Times New Roman"/>
          <w:sz w:val="44"/>
          <w:szCs w:val="44"/>
        </w:rPr>
        <w:t>New Zealand Tourism Forecasting</w:t>
      </w:r>
    </w:p>
    <w:p w14:paraId="15FBA236" w14:textId="445881A1" w:rsidR="00D7580B" w:rsidRPr="00041DD2" w:rsidRDefault="00D7580B" w:rsidP="00D7580B">
      <w:pPr>
        <w:jc w:val="center"/>
        <w:rPr>
          <w:rFonts w:ascii="Times New Roman" w:hAnsi="Times New Roman" w:cs="Times New Roman"/>
          <w:sz w:val="44"/>
          <w:szCs w:val="44"/>
        </w:rPr>
      </w:pPr>
      <w:r>
        <w:rPr>
          <w:rFonts w:ascii="Times New Roman" w:hAnsi="Times New Roman" w:cs="Times New Roman"/>
          <w:sz w:val="44"/>
          <w:szCs w:val="44"/>
        </w:rPr>
        <w:t xml:space="preserve"> Academic</w:t>
      </w:r>
      <w:r w:rsidRPr="00806B1A">
        <w:rPr>
          <w:rFonts w:ascii="Times New Roman" w:hAnsi="Times New Roman" w:cs="Times New Roman"/>
          <w:sz w:val="44"/>
          <w:szCs w:val="44"/>
        </w:rPr>
        <w:t xml:space="preserve"> Handover Report</w:t>
      </w:r>
    </w:p>
    <w:p w14:paraId="718ABF3D" w14:textId="77777777" w:rsidR="00D7580B" w:rsidRPr="00041DD2" w:rsidRDefault="00D7580B" w:rsidP="00D7580B">
      <w:pPr>
        <w:jc w:val="both"/>
        <w:rPr>
          <w:rFonts w:ascii="Times New Roman" w:hAnsi="Times New Roman" w:cs="Times New Roman"/>
        </w:rPr>
      </w:pPr>
    </w:p>
    <w:p w14:paraId="72D78E41" w14:textId="77777777" w:rsidR="00D7580B" w:rsidRPr="00041DD2" w:rsidRDefault="00D7580B" w:rsidP="00D7580B">
      <w:pPr>
        <w:jc w:val="both"/>
        <w:rPr>
          <w:rFonts w:ascii="Times New Roman" w:hAnsi="Times New Roman" w:cs="Times New Roman"/>
          <w:sz w:val="24"/>
          <w:szCs w:val="24"/>
        </w:rPr>
      </w:pPr>
    </w:p>
    <w:p w14:paraId="527940A2" w14:textId="77777777" w:rsidR="00D7580B" w:rsidRPr="00041DD2" w:rsidRDefault="00D7580B" w:rsidP="00D7580B">
      <w:pPr>
        <w:jc w:val="both"/>
        <w:rPr>
          <w:rFonts w:ascii="Times New Roman" w:hAnsi="Times New Roman" w:cs="Times New Roman"/>
          <w:sz w:val="24"/>
          <w:szCs w:val="24"/>
        </w:rPr>
      </w:pPr>
    </w:p>
    <w:p w14:paraId="10B16BC8" w14:textId="77777777" w:rsidR="00D7580B" w:rsidRPr="00041DD2" w:rsidRDefault="00D7580B" w:rsidP="00D7580B">
      <w:pPr>
        <w:jc w:val="both"/>
        <w:rPr>
          <w:rFonts w:ascii="Times New Roman" w:hAnsi="Times New Roman" w:cs="Times New Roman"/>
          <w:sz w:val="24"/>
          <w:szCs w:val="24"/>
        </w:rPr>
      </w:pPr>
    </w:p>
    <w:p w14:paraId="0180A4D6" w14:textId="77777777" w:rsidR="00D7580B" w:rsidRPr="00041DD2" w:rsidRDefault="00D7580B" w:rsidP="00D7580B">
      <w:pPr>
        <w:jc w:val="both"/>
        <w:rPr>
          <w:rFonts w:ascii="Times New Roman" w:hAnsi="Times New Roman" w:cs="Times New Roman"/>
          <w:sz w:val="24"/>
          <w:szCs w:val="24"/>
        </w:rPr>
      </w:pPr>
    </w:p>
    <w:p w14:paraId="3F405CAA" w14:textId="77777777" w:rsidR="00D7580B" w:rsidRPr="00041DD2" w:rsidRDefault="00D7580B" w:rsidP="00D7580B">
      <w:pPr>
        <w:jc w:val="both"/>
        <w:rPr>
          <w:rFonts w:ascii="Times New Roman" w:hAnsi="Times New Roman" w:cs="Times New Roman"/>
          <w:sz w:val="24"/>
          <w:szCs w:val="24"/>
        </w:rPr>
      </w:pPr>
    </w:p>
    <w:p w14:paraId="232FC512" w14:textId="77777777" w:rsidR="00D7580B" w:rsidRPr="00041DD2" w:rsidRDefault="00D7580B" w:rsidP="00D7580B">
      <w:pPr>
        <w:jc w:val="both"/>
        <w:rPr>
          <w:rFonts w:ascii="Times New Roman" w:hAnsi="Times New Roman" w:cs="Times New Roman"/>
          <w:sz w:val="24"/>
          <w:szCs w:val="24"/>
        </w:rPr>
      </w:pPr>
    </w:p>
    <w:p w14:paraId="7AA80446" w14:textId="77777777" w:rsidR="00D7580B" w:rsidRPr="00041DD2" w:rsidRDefault="00D7580B" w:rsidP="00D7580B">
      <w:pPr>
        <w:jc w:val="both"/>
        <w:rPr>
          <w:rFonts w:ascii="Times New Roman" w:hAnsi="Times New Roman" w:cs="Times New Roman"/>
          <w:sz w:val="24"/>
          <w:szCs w:val="24"/>
        </w:rPr>
      </w:pPr>
    </w:p>
    <w:p w14:paraId="1AB8EF3D" w14:textId="77777777" w:rsidR="00D7580B" w:rsidRPr="00041DD2" w:rsidRDefault="00D7580B" w:rsidP="00D7580B">
      <w:pPr>
        <w:jc w:val="both"/>
        <w:rPr>
          <w:rFonts w:ascii="Times New Roman" w:hAnsi="Times New Roman" w:cs="Times New Roman"/>
          <w:sz w:val="24"/>
          <w:szCs w:val="24"/>
        </w:rPr>
      </w:pPr>
    </w:p>
    <w:p w14:paraId="43BEA9BD" w14:textId="77777777" w:rsidR="00D7580B" w:rsidRPr="00041DD2" w:rsidRDefault="00D7580B" w:rsidP="00D7580B">
      <w:pPr>
        <w:jc w:val="both"/>
        <w:rPr>
          <w:rFonts w:ascii="Times New Roman" w:hAnsi="Times New Roman" w:cs="Times New Roman"/>
          <w:sz w:val="24"/>
          <w:szCs w:val="24"/>
        </w:rPr>
      </w:pPr>
    </w:p>
    <w:p w14:paraId="04828271" w14:textId="77777777" w:rsidR="00D7580B" w:rsidRPr="00041DD2" w:rsidRDefault="00D7580B" w:rsidP="00D7580B">
      <w:pPr>
        <w:jc w:val="both"/>
        <w:rPr>
          <w:rFonts w:ascii="Times New Roman" w:hAnsi="Times New Roman" w:cs="Times New Roman"/>
          <w:sz w:val="24"/>
          <w:szCs w:val="24"/>
        </w:rPr>
      </w:pPr>
    </w:p>
    <w:p w14:paraId="1DD2E72B" w14:textId="77777777" w:rsidR="00D7580B" w:rsidRPr="00041DD2" w:rsidRDefault="00D7580B" w:rsidP="00D7580B">
      <w:pPr>
        <w:jc w:val="both"/>
        <w:rPr>
          <w:rFonts w:ascii="Times New Roman" w:hAnsi="Times New Roman" w:cs="Times New Roman"/>
          <w:sz w:val="24"/>
          <w:szCs w:val="24"/>
        </w:rPr>
      </w:pPr>
    </w:p>
    <w:p w14:paraId="3EFB265A" w14:textId="77777777" w:rsidR="00D7580B" w:rsidRPr="00806B1A" w:rsidRDefault="00D7580B" w:rsidP="00D7580B">
      <w:pPr>
        <w:spacing w:after="160"/>
        <w:jc w:val="both"/>
        <w:rPr>
          <w:rFonts w:ascii="Times New Roman" w:hAnsi="Times New Roman" w:cs="Times New Roman"/>
          <w:sz w:val="24"/>
          <w:szCs w:val="24"/>
        </w:rPr>
      </w:pPr>
      <w:r w:rsidRPr="00806B1A">
        <w:rPr>
          <w:rFonts w:ascii="Times New Roman" w:hAnsi="Times New Roman" w:cs="Times New Roman"/>
          <w:sz w:val="24"/>
          <w:szCs w:val="24"/>
        </w:rPr>
        <w:t xml:space="preserve">IT7510 Capstone Semester Two 2025 </w:t>
      </w:r>
    </w:p>
    <w:p w14:paraId="43FB1A58" w14:textId="77777777" w:rsidR="00D7580B" w:rsidRPr="00806B1A" w:rsidRDefault="00D7580B" w:rsidP="00D7580B">
      <w:pPr>
        <w:spacing w:after="158"/>
        <w:ind w:left="24"/>
        <w:jc w:val="both"/>
        <w:rPr>
          <w:rFonts w:ascii="Times New Roman" w:hAnsi="Times New Roman" w:cs="Times New Roman"/>
          <w:sz w:val="24"/>
          <w:szCs w:val="24"/>
        </w:rPr>
      </w:pPr>
      <w:r w:rsidRPr="00806B1A">
        <w:rPr>
          <w:rFonts w:ascii="Times New Roman" w:hAnsi="Times New Roman" w:cs="Times New Roman"/>
          <w:sz w:val="24"/>
          <w:szCs w:val="24"/>
        </w:rPr>
        <w:t xml:space="preserve">Project name: </w:t>
      </w:r>
      <w:proofErr w:type="spellStart"/>
      <w:r w:rsidRPr="00806B1A">
        <w:rPr>
          <w:rFonts w:ascii="Times New Roman" w:hAnsi="Times New Roman" w:cs="Times New Roman"/>
          <w:sz w:val="24"/>
          <w:szCs w:val="24"/>
        </w:rPr>
        <w:t>FutureTourism.LSG</w:t>
      </w:r>
      <w:proofErr w:type="spellEnd"/>
    </w:p>
    <w:p w14:paraId="132E7F08" w14:textId="77777777" w:rsidR="00D7580B" w:rsidRPr="00806B1A" w:rsidRDefault="00D7580B" w:rsidP="00D7580B">
      <w:pPr>
        <w:spacing w:after="203"/>
        <w:jc w:val="both"/>
        <w:rPr>
          <w:rFonts w:ascii="Times New Roman" w:hAnsi="Times New Roman" w:cs="Times New Roman"/>
          <w:sz w:val="24"/>
          <w:szCs w:val="24"/>
        </w:rPr>
      </w:pPr>
      <w:r w:rsidRPr="00806B1A">
        <w:rPr>
          <w:rFonts w:ascii="Times New Roman" w:hAnsi="Times New Roman" w:cs="Times New Roman"/>
          <w:sz w:val="24"/>
          <w:szCs w:val="24"/>
        </w:rPr>
        <w:t xml:space="preserve">Group name: LSG </w:t>
      </w:r>
    </w:p>
    <w:p w14:paraId="79CC204F" w14:textId="77777777" w:rsidR="00D7580B" w:rsidRPr="00806B1A" w:rsidRDefault="00D7580B" w:rsidP="00D7580B">
      <w:pPr>
        <w:spacing w:after="201"/>
        <w:jc w:val="both"/>
        <w:rPr>
          <w:rFonts w:ascii="Times New Roman" w:hAnsi="Times New Roman" w:cs="Times New Roman"/>
          <w:sz w:val="24"/>
          <w:szCs w:val="24"/>
        </w:rPr>
      </w:pPr>
      <w:r w:rsidRPr="00806B1A">
        <w:rPr>
          <w:rFonts w:ascii="Times New Roman" w:hAnsi="Times New Roman" w:cs="Times New Roman"/>
          <w:sz w:val="24"/>
          <w:szCs w:val="24"/>
        </w:rPr>
        <w:t xml:space="preserve">Name: Lakshya Mann, Shivam Arora, Gowtham R Panicker  </w:t>
      </w:r>
    </w:p>
    <w:p w14:paraId="27005EB4" w14:textId="77777777" w:rsidR="00D7580B" w:rsidRPr="00806B1A" w:rsidRDefault="00D7580B" w:rsidP="00D7580B">
      <w:pPr>
        <w:jc w:val="both"/>
        <w:rPr>
          <w:rFonts w:ascii="Times New Roman" w:hAnsi="Times New Roman" w:cs="Times New Roman"/>
          <w:sz w:val="24"/>
          <w:szCs w:val="24"/>
        </w:rPr>
      </w:pPr>
      <w:r w:rsidRPr="00806B1A">
        <w:rPr>
          <w:rFonts w:ascii="Times New Roman" w:hAnsi="Times New Roman" w:cs="Times New Roman"/>
          <w:sz w:val="24"/>
          <w:szCs w:val="24"/>
        </w:rPr>
        <w:t>Client Name: Dr. Trang Do</w:t>
      </w:r>
    </w:p>
    <w:sdt>
      <w:sdtPr>
        <w:rPr>
          <w:rFonts w:ascii="Arial" w:eastAsia="Arial" w:hAnsi="Arial" w:cs="Arial"/>
          <w:color w:val="auto"/>
          <w:sz w:val="22"/>
          <w:szCs w:val="22"/>
          <w:lang w:val="en-NZ" w:eastAsia="en-NZ"/>
        </w:rPr>
        <w:id w:val="1009801503"/>
        <w:docPartObj>
          <w:docPartGallery w:val="Table of Contents"/>
          <w:docPartUnique/>
        </w:docPartObj>
      </w:sdtPr>
      <w:sdtEndPr>
        <w:rPr>
          <w:b/>
          <w:bCs/>
          <w:noProof/>
        </w:rPr>
      </w:sdtEndPr>
      <w:sdtContent>
        <w:p w14:paraId="5786BAA4" w14:textId="4EC2B14C" w:rsidR="00030912" w:rsidRDefault="00030912">
          <w:pPr>
            <w:pStyle w:val="TOCHeading"/>
          </w:pPr>
          <w:r>
            <w:t>Table of Contents</w:t>
          </w:r>
        </w:p>
        <w:p w14:paraId="3B598B5C" w14:textId="35D0606C" w:rsidR="00AB472A" w:rsidRDefault="00030912">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1595137" w:history="1">
            <w:r w:rsidR="00AB472A" w:rsidRPr="00FE49CF">
              <w:rPr>
                <w:rStyle w:val="Hyperlink"/>
                <w:noProof/>
              </w:rPr>
              <w:t>What the Project Is</w:t>
            </w:r>
            <w:r w:rsidR="00AB472A">
              <w:rPr>
                <w:noProof/>
                <w:webHidden/>
              </w:rPr>
              <w:tab/>
            </w:r>
            <w:r w:rsidR="00AB472A">
              <w:rPr>
                <w:noProof/>
                <w:webHidden/>
              </w:rPr>
              <w:fldChar w:fldCharType="begin"/>
            </w:r>
            <w:r w:rsidR="00AB472A">
              <w:rPr>
                <w:noProof/>
                <w:webHidden/>
              </w:rPr>
              <w:instrText xml:space="preserve"> PAGEREF _Toc211595137 \h </w:instrText>
            </w:r>
            <w:r w:rsidR="00AB472A">
              <w:rPr>
                <w:noProof/>
                <w:webHidden/>
              </w:rPr>
            </w:r>
            <w:r w:rsidR="00AB472A">
              <w:rPr>
                <w:noProof/>
                <w:webHidden/>
              </w:rPr>
              <w:fldChar w:fldCharType="separate"/>
            </w:r>
            <w:r w:rsidR="00AB472A">
              <w:rPr>
                <w:noProof/>
                <w:webHidden/>
              </w:rPr>
              <w:t>12</w:t>
            </w:r>
            <w:r w:rsidR="00AB472A">
              <w:rPr>
                <w:noProof/>
                <w:webHidden/>
              </w:rPr>
              <w:fldChar w:fldCharType="end"/>
            </w:r>
          </w:hyperlink>
        </w:p>
        <w:p w14:paraId="754418E4" w14:textId="780656C2"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138" w:history="1">
            <w:r w:rsidRPr="00FE49CF">
              <w:rPr>
                <w:rStyle w:val="Hyperlink"/>
                <w:noProof/>
              </w:rPr>
              <w:t>Milestones Completed / State of the Main Deliverables</w:t>
            </w:r>
            <w:r>
              <w:rPr>
                <w:noProof/>
                <w:webHidden/>
              </w:rPr>
              <w:tab/>
            </w:r>
            <w:r>
              <w:rPr>
                <w:noProof/>
                <w:webHidden/>
              </w:rPr>
              <w:fldChar w:fldCharType="begin"/>
            </w:r>
            <w:r>
              <w:rPr>
                <w:noProof/>
                <w:webHidden/>
              </w:rPr>
              <w:instrText xml:space="preserve"> PAGEREF _Toc211595138 \h </w:instrText>
            </w:r>
            <w:r>
              <w:rPr>
                <w:noProof/>
                <w:webHidden/>
              </w:rPr>
            </w:r>
            <w:r>
              <w:rPr>
                <w:noProof/>
                <w:webHidden/>
              </w:rPr>
              <w:fldChar w:fldCharType="separate"/>
            </w:r>
            <w:r>
              <w:rPr>
                <w:noProof/>
                <w:webHidden/>
              </w:rPr>
              <w:t>13</w:t>
            </w:r>
            <w:r>
              <w:rPr>
                <w:noProof/>
                <w:webHidden/>
              </w:rPr>
              <w:fldChar w:fldCharType="end"/>
            </w:r>
          </w:hyperlink>
        </w:p>
        <w:p w14:paraId="507BE62D" w14:textId="49E9B3A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39" w:history="1">
            <w:r w:rsidRPr="00FE49CF">
              <w:rPr>
                <w:rStyle w:val="Hyperlink"/>
                <w:noProof/>
              </w:rPr>
              <w:t>Key Project Milestones:</w:t>
            </w:r>
            <w:r>
              <w:rPr>
                <w:noProof/>
                <w:webHidden/>
              </w:rPr>
              <w:tab/>
            </w:r>
            <w:r>
              <w:rPr>
                <w:noProof/>
                <w:webHidden/>
              </w:rPr>
              <w:fldChar w:fldCharType="begin"/>
            </w:r>
            <w:r>
              <w:rPr>
                <w:noProof/>
                <w:webHidden/>
              </w:rPr>
              <w:instrText xml:space="preserve"> PAGEREF _Toc211595139 \h </w:instrText>
            </w:r>
            <w:r>
              <w:rPr>
                <w:noProof/>
                <w:webHidden/>
              </w:rPr>
            </w:r>
            <w:r>
              <w:rPr>
                <w:noProof/>
                <w:webHidden/>
              </w:rPr>
              <w:fldChar w:fldCharType="separate"/>
            </w:r>
            <w:r>
              <w:rPr>
                <w:noProof/>
                <w:webHidden/>
              </w:rPr>
              <w:t>13</w:t>
            </w:r>
            <w:r>
              <w:rPr>
                <w:noProof/>
                <w:webHidden/>
              </w:rPr>
              <w:fldChar w:fldCharType="end"/>
            </w:r>
          </w:hyperlink>
        </w:p>
        <w:p w14:paraId="3C3A3639" w14:textId="62AE52B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40" w:history="1">
            <w:r w:rsidRPr="00FE49CF">
              <w:rPr>
                <w:rStyle w:val="Hyperlink"/>
                <w:noProof/>
              </w:rPr>
              <w:t>State of Deliverables</w:t>
            </w:r>
            <w:r>
              <w:rPr>
                <w:noProof/>
                <w:webHidden/>
              </w:rPr>
              <w:tab/>
            </w:r>
            <w:r>
              <w:rPr>
                <w:noProof/>
                <w:webHidden/>
              </w:rPr>
              <w:fldChar w:fldCharType="begin"/>
            </w:r>
            <w:r>
              <w:rPr>
                <w:noProof/>
                <w:webHidden/>
              </w:rPr>
              <w:instrText xml:space="preserve"> PAGEREF _Toc211595140 \h </w:instrText>
            </w:r>
            <w:r>
              <w:rPr>
                <w:noProof/>
                <w:webHidden/>
              </w:rPr>
            </w:r>
            <w:r>
              <w:rPr>
                <w:noProof/>
                <w:webHidden/>
              </w:rPr>
              <w:fldChar w:fldCharType="separate"/>
            </w:r>
            <w:r>
              <w:rPr>
                <w:noProof/>
                <w:webHidden/>
              </w:rPr>
              <w:t>13</w:t>
            </w:r>
            <w:r>
              <w:rPr>
                <w:noProof/>
                <w:webHidden/>
              </w:rPr>
              <w:fldChar w:fldCharType="end"/>
            </w:r>
          </w:hyperlink>
        </w:p>
        <w:p w14:paraId="203EF570" w14:textId="5C5F2C00"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141" w:history="1">
            <w:r w:rsidRPr="00FE49CF">
              <w:rPr>
                <w:rStyle w:val="Hyperlink"/>
                <w:noProof/>
              </w:rPr>
              <w:t>Any Major Milestone or Deliverable Changes</w:t>
            </w:r>
            <w:r>
              <w:rPr>
                <w:noProof/>
                <w:webHidden/>
              </w:rPr>
              <w:tab/>
            </w:r>
            <w:r>
              <w:rPr>
                <w:noProof/>
                <w:webHidden/>
              </w:rPr>
              <w:fldChar w:fldCharType="begin"/>
            </w:r>
            <w:r>
              <w:rPr>
                <w:noProof/>
                <w:webHidden/>
              </w:rPr>
              <w:instrText xml:space="preserve"> PAGEREF _Toc211595141 \h </w:instrText>
            </w:r>
            <w:r>
              <w:rPr>
                <w:noProof/>
                <w:webHidden/>
              </w:rPr>
            </w:r>
            <w:r>
              <w:rPr>
                <w:noProof/>
                <w:webHidden/>
              </w:rPr>
              <w:fldChar w:fldCharType="separate"/>
            </w:r>
            <w:r>
              <w:rPr>
                <w:noProof/>
                <w:webHidden/>
              </w:rPr>
              <w:t>14</w:t>
            </w:r>
            <w:r>
              <w:rPr>
                <w:noProof/>
                <w:webHidden/>
              </w:rPr>
              <w:fldChar w:fldCharType="end"/>
            </w:r>
          </w:hyperlink>
        </w:p>
        <w:p w14:paraId="2A5A7D2A" w14:textId="7859E736"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42" w:history="1">
            <w:r w:rsidRPr="00FE49CF">
              <w:rPr>
                <w:rStyle w:val="Hyperlink"/>
                <w:noProof/>
              </w:rPr>
              <w:t>What Caused the Changes</w:t>
            </w:r>
            <w:r>
              <w:rPr>
                <w:noProof/>
                <w:webHidden/>
              </w:rPr>
              <w:tab/>
            </w:r>
            <w:r>
              <w:rPr>
                <w:noProof/>
                <w:webHidden/>
              </w:rPr>
              <w:fldChar w:fldCharType="begin"/>
            </w:r>
            <w:r>
              <w:rPr>
                <w:noProof/>
                <w:webHidden/>
              </w:rPr>
              <w:instrText xml:space="preserve"> PAGEREF _Toc211595142 \h </w:instrText>
            </w:r>
            <w:r>
              <w:rPr>
                <w:noProof/>
                <w:webHidden/>
              </w:rPr>
            </w:r>
            <w:r>
              <w:rPr>
                <w:noProof/>
                <w:webHidden/>
              </w:rPr>
              <w:fldChar w:fldCharType="separate"/>
            </w:r>
            <w:r>
              <w:rPr>
                <w:noProof/>
                <w:webHidden/>
              </w:rPr>
              <w:t>14</w:t>
            </w:r>
            <w:r>
              <w:rPr>
                <w:noProof/>
                <w:webHidden/>
              </w:rPr>
              <w:fldChar w:fldCharType="end"/>
            </w:r>
          </w:hyperlink>
        </w:p>
        <w:p w14:paraId="6C8085ED" w14:textId="4733888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43" w:history="1">
            <w:r w:rsidRPr="00FE49CF">
              <w:rPr>
                <w:rStyle w:val="Hyperlink"/>
                <w:noProof/>
              </w:rPr>
              <w:t>How the Changes Were Negotiated and Recorded</w:t>
            </w:r>
            <w:r>
              <w:rPr>
                <w:noProof/>
                <w:webHidden/>
              </w:rPr>
              <w:tab/>
            </w:r>
            <w:r>
              <w:rPr>
                <w:noProof/>
                <w:webHidden/>
              </w:rPr>
              <w:fldChar w:fldCharType="begin"/>
            </w:r>
            <w:r>
              <w:rPr>
                <w:noProof/>
                <w:webHidden/>
              </w:rPr>
              <w:instrText xml:space="preserve"> PAGEREF _Toc211595143 \h </w:instrText>
            </w:r>
            <w:r>
              <w:rPr>
                <w:noProof/>
                <w:webHidden/>
              </w:rPr>
            </w:r>
            <w:r>
              <w:rPr>
                <w:noProof/>
                <w:webHidden/>
              </w:rPr>
              <w:fldChar w:fldCharType="separate"/>
            </w:r>
            <w:r>
              <w:rPr>
                <w:noProof/>
                <w:webHidden/>
              </w:rPr>
              <w:t>14</w:t>
            </w:r>
            <w:r>
              <w:rPr>
                <w:noProof/>
                <w:webHidden/>
              </w:rPr>
              <w:fldChar w:fldCharType="end"/>
            </w:r>
          </w:hyperlink>
        </w:p>
        <w:p w14:paraId="199ED4DA" w14:textId="7A42B05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44" w:history="1">
            <w:r w:rsidRPr="00FE49CF">
              <w:rPr>
                <w:rStyle w:val="Hyperlink"/>
                <w:noProof/>
              </w:rPr>
              <w:t>Impact of those Changes</w:t>
            </w:r>
            <w:r>
              <w:rPr>
                <w:noProof/>
                <w:webHidden/>
              </w:rPr>
              <w:tab/>
            </w:r>
            <w:r>
              <w:rPr>
                <w:noProof/>
                <w:webHidden/>
              </w:rPr>
              <w:fldChar w:fldCharType="begin"/>
            </w:r>
            <w:r>
              <w:rPr>
                <w:noProof/>
                <w:webHidden/>
              </w:rPr>
              <w:instrText xml:space="preserve"> PAGEREF _Toc211595144 \h </w:instrText>
            </w:r>
            <w:r>
              <w:rPr>
                <w:noProof/>
                <w:webHidden/>
              </w:rPr>
            </w:r>
            <w:r>
              <w:rPr>
                <w:noProof/>
                <w:webHidden/>
              </w:rPr>
              <w:fldChar w:fldCharType="separate"/>
            </w:r>
            <w:r>
              <w:rPr>
                <w:noProof/>
                <w:webHidden/>
              </w:rPr>
              <w:t>14</w:t>
            </w:r>
            <w:r>
              <w:rPr>
                <w:noProof/>
                <w:webHidden/>
              </w:rPr>
              <w:fldChar w:fldCharType="end"/>
            </w:r>
          </w:hyperlink>
        </w:p>
        <w:p w14:paraId="7D587D7E" w14:textId="3688D2E6"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145" w:history="1">
            <w:r w:rsidRPr="00FE49CF">
              <w:rPr>
                <w:rStyle w:val="Hyperlink"/>
                <w:noProof/>
              </w:rPr>
              <w:t>Methodology</w:t>
            </w:r>
            <w:r>
              <w:rPr>
                <w:noProof/>
                <w:webHidden/>
              </w:rPr>
              <w:tab/>
            </w:r>
            <w:r>
              <w:rPr>
                <w:noProof/>
                <w:webHidden/>
              </w:rPr>
              <w:fldChar w:fldCharType="begin"/>
            </w:r>
            <w:r>
              <w:rPr>
                <w:noProof/>
                <w:webHidden/>
              </w:rPr>
              <w:instrText xml:space="preserve"> PAGEREF _Toc211595145 \h </w:instrText>
            </w:r>
            <w:r>
              <w:rPr>
                <w:noProof/>
                <w:webHidden/>
              </w:rPr>
            </w:r>
            <w:r>
              <w:rPr>
                <w:noProof/>
                <w:webHidden/>
              </w:rPr>
              <w:fldChar w:fldCharType="separate"/>
            </w:r>
            <w:r>
              <w:rPr>
                <w:noProof/>
                <w:webHidden/>
              </w:rPr>
              <w:t>15</w:t>
            </w:r>
            <w:r>
              <w:rPr>
                <w:noProof/>
                <w:webHidden/>
              </w:rPr>
              <w:fldChar w:fldCharType="end"/>
            </w:r>
          </w:hyperlink>
        </w:p>
        <w:p w14:paraId="46D343DC" w14:textId="0025ED45"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46" w:history="1">
            <w:r w:rsidRPr="00FE49CF">
              <w:rPr>
                <w:rStyle w:val="Hyperlink"/>
                <w:noProof/>
              </w:rPr>
              <w:t>Methodology Changes</w:t>
            </w:r>
            <w:r>
              <w:rPr>
                <w:noProof/>
                <w:webHidden/>
              </w:rPr>
              <w:tab/>
            </w:r>
            <w:r>
              <w:rPr>
                <w:noProof/>
                <w:webHidden/>
              </w:rPr>
              <w:fldChar w:fldCharType="begin"/>
            </w:r>
            <w:r>
              <w:rPr>
                <w:noProof/>
                <w:webHidden/>
              </w:rPr>
              <w:instrText xml:space="preserve"> PAGEREF _Toc211595146 \h </w:instrText>
            </w:r>
            <w:r>
              <w:rPr>
                <w:noProof/>
                <w:webHidden/>
              </w:rPr>
            </w:r>
            <w:r>
              <w:rPr>
                <w:noProof/>
                <w:webHidden/>
              </w:rPr>
              <w:fldChar w:fldCharType="separate"/>
            </w:r>
            <w:r>
              <w:rPr>
                <w:noProof/>
                <w:webHidden/>
              </w:rPr>
              <w:t>15</w:t>
            </w:r>
            <w:r>
              <w:rPr>
                <w:noProof/>
                <w:webHidden/>
              </w:rPr>
              <w:fldChar w:fldCharType="end"/>
            </w:r>
          </w:hyperlink>
        </w:p>
        <w:p w14:paraId="31DF16C8" w14:textId="4D8BAAE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47" w:history="1">
            <w:r w:rsidRPr="00FE49CF">
              <w:rPr>
                <w:rStyle w:val="Hyperlink"/>
                <w:noProof/>
              </w:rPr>
              <w:t>Reflection on Methodology</w:t>
            </w:r>
            <w:r>
              <w:rPr>
                <w:noProof/>
                <w:webHidden/>
              </w:rPr>
              <w:tab/>
            </w:r>
            <w:r>
              <w:rPr>
                <w:noProof/>
                <w:webHidden/>
              </w:rPr>
              <w:fldChar w:fldCharType="begin"/>
            </w:r>
            <w:r>
              <w:rPr>
                <w:noProof/>
                <w:webHidden/>
              </w:rPr>
              <w:instrText xml:space="preserve"> PAGEREF _Toc211595147 \h </w:instrText>
            </w:r>
            <w:r>
              <w:rPr>
                <w:noProof/>
                <w:webHidden/>
              </w:rPr>
            </w:r>
            <w:r>
              <w:rPr>
                <w:noProof/>
                <w:webHidden/>
              </w:rPr>
              <w:fldChar w:fldCharType="separate"/>
            </w:r>
            <w:r>
              <w:rPr>
                <w:noProof/>
                <w:webHidden/>
              </w:rPr>
              <w:t>15</w:t>
            </w:r>
            <w:r>
              <w:rPr>
                <w:noProof/>
                <w:webHidden/>
              </w:rPr>
              <w:fldChar w:fldCharType="end"/>
            </w:r>
          </w:hyperlink>
        </w:p>
        <w:p w14:paraId="5679B18D" w14:textId="384E36FE"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148" w:history="1">
            <w:r w:rsidRPr="00FE49CF">
              <w:rPr>
                <w:rStyle w:val="Hyperlink"/>
                <w:noProof/>
              </w:rPr>
              <w:t>Testing</w:t>
            </w:r>
            <w:r>
              <w:rPr>
                <w:noProof/>
                <w:webHidden/>
              </w:rPr>
              <w:tab/>
            </w:r>
            <w:r>
              <w:rPr>
                <w:noProof/>
                <w:webHidden/>
              </w:rPr>
              <w:fldChar w:fldCharType="begin"/>
            </w:r>
            <w:r>
              <w:rPr>
                <w:noProof/>
                <w:webHidden/>
              </w:rPr>
              <w:instrText xml:space="preserve"> PAGEREF _Toc211595148 \h </w:instrText>
            </w:r>
            <w:r>
              <w:rPr>
                <w:noProof/>
                <w:webHidden/>
              </w:rPr>
            </w:r>
            <w:r>
              <w:rPr>
                <w:noProof/>
                <w:webHidden/>
              </w:rPr>
              <w:fldChar w:fldCharType="separate"/>
            </w:r>
            <w:r>
              <w:rPr>
                <w:noProof/>
                <w:webHidden/>
              </w:rPr>
              <w:t>16</w:t>
            </w:r>
            <w:r>
              <w:rPr>
                <w:noProof/>
                <w:webHidden/>
              </w:rPr>
              <w:fldChar w:fldCharType="end"/>
            </w:r>
          </w:hyperlink>
        </w:p>
        <w:p w14:paraId="159D3F39" w14:textId="47117A8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49" w:history="1">
            <w:r w:rsidRPr="00FE49CF">
              <w:rPr>
                <w:rStyle w:val="Hyperlink"/>
                <w:noProof/>
              </w:rPr>
              <w:t>How Testing Was Done</w:t>
            </w:r>
            <w:r>
              <w:rPr>
                <w:noProof/>
                <w:webHidden/>
              </w:rPr>
              <w:tab/>
            </w:r>
            <w:r>
              <w:rPr>
                <w:noProof/>
                <w:webHidden/>
              </w:rPr>
              <w:fldChar w:fldCharType="begin"/>
            </w:r>
            <w:r>
              <w:rPr>
                <w:noProof/>
                <w:webHidden/>
              </w:rPr>
              <w:instrText xml:space="preserve"> PAGEREF _Toc211595149 \h </w:instrText>
            </w:r>
            <w:r>
              <w:rPr>
                <w:noProof/>
                <w:webHidden/>
              </w:rPr>
            </w:r>
            <w:r>
              <w:rPr>
                <w:noProof/>
                <w:webHidden/>
              </w:rPr>
              <w:fldChar w:fldCharType="separate"/>
            </w:r>
            <w:r>
              <w:rPr>
                <w:noProof/>
                <w:webHidden/>
              </w:rPr>
              <w:t>16</w:t>
            </w:r>
            <w:r>
              <w:rPr>
                <w:noProof/>
                <w:webHidden/>
              </w:rPr>
              <w:fldChar w:fldCharType="end"/>
            </w:r>
          </w:hyperlink>
        </w:p>
        <w:p w14:paraId="4C8F2EBF" w14:textId="2B0C8D6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50" w:history="1">
            <w:r w:rsidRPr="00FE49CF">
              <w:rPr>
                <w:rStyle w:val="Hyperlink"/>
                <w:noProof/>
              </w:rPr>
              <w:t>When and Who</w:t>
            </w:r>
            <w:r>
              <w:rPr>
                <w:noProof/>
                <w:webHidden/>
              </w:rPr>
              <w:tab/>
            </w:r>
            <w:r>
              <w:rPr>
                <w:noProof/>
                <w:webHidden/>
              </w:rPr>
              <w:fldChar w:fldCharType="begin"/>
            </w:r>
            <w:r>
              <w:rPr>
                <w:noProof/>
                <w:webHidden/>
              </w:rPr>
              <w:instrText xml:space="preserve"> PAGEREF _Toc211595150 \h </w:instrText>
            </w:r>
            <w:r>
              <w:rPr>
                <w:noProof/>
                <w:webHidden/>
              </w:rPr>
            </w:r>
            <w:r>
              <w:rPr>
                <w:noProof/>
                <w:webHidden/>
              </w:rPr>
              <w:fldChar w:fldCharType="separate"/>
            </w:r>
            <w:r>
              <w:rPr>
                <w:noProof/>
                <w:webHidden/>
              </w:rPr>
              <w:t>16</w:t>
            </w:r>
            <w:r>
              <w:rPr>
                <w:noProof/>
                <w:webHidden/>
              </w:rPr>
              <w:fldChar w:fldCharType="end"/>
            </w:r>
          </w:hyperlink>
        </w:p>
        <w:p w14:paraId="2C012257" w14:textId="130084A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51" w:history="1">
            <w:r w:rsidRPr="00FE49CF">
              <w:rPr>
                <w:rStyle w:val="Hyperlink"/>
                <w:noProof/>
              </w:rPr>
              <w:t>Evidence of Testing</w:t>
            </w:r>
            <w:r>
              <w:rPr>
                <w:noProof/>
                <w:webHidden/>
              </w:rPr>
              <w:tab/>
            </w:r>
            <w:r>
              <w:rPr>
                <w:noProof/>
                <w:webHidden/>
              </w:rPr>
              <w:fldChar w:fldCharType="begin"/>
            </w:r>
            <w:r>
              <w:rPr>
                <w:noProof/>
                <w:webHidden/>
              </w:rPr>
              <w:instrText xml:space="preserve"> PAGEREF _Toc211595151 \h </w:instrText>
            </w:r>
            <w:r>
              <w:rPr>
                <w:noProof/>
                <w:webHidden/>
              </w:rPr>
            </w:r>
            <w:r>
              <w:rPr>
                <w:noProof/>
                <w:webHidden/>
              </w:rPr>
              <w:fldChar w:fldCharType="separate"/>
            </w:r>
            <w:r>
              <w:rPr>
                <w:noProof/>
                <w:webHidden/>
              </w:rPr>
              <w:t>16</w:t>
            </w:r>
            <w:r>
              <w:rPr>
                <w:noProof/>
                <w:webHidden/>
              </w:rPr>
              <w:fldChar w:fldCharType="end"/>
            </w:r>
          </w:hyperlink>
        </w:p>
        <w:p w14:paraId="428F2BFD" w14:textId="7B4A368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52" w:history="1">
            <w:r w:rsidRPr="00FE49CF">
              <w:rPr>
                <w:rStyle w:val="Hyperlink"/>
                <w:noProof/>
              </w:rPr>
              <w:t>Reflection On Testing</w:t>
            </w:r>
            <w:r>
              <w:rPr>
                <w:noProof/>
                <w:webHidden/>
              </w:rPr>
              <w:tab/>
            </w:r>
            <w:r>
              <w:rPr>
                <w:noProof/>
                <w:webHidden/>
              </w:rPr>
              <w:fldChar w:fldCharType="begin"/>
            </w:r>
            <w:r>
              <w:rPr>
                <w:noProof/>
                <w:webHidden/>
              </w:rPr>
              <w:instrText xml:space="preserve"> PAGEREF _Toc211595152 \h </w:instrText>
            </w:r>
            <w:r>
              <w:rPr>
                <w:noProof/>
                <w:webHidden/>
              </w:rPr>
            </w:r>
            <w:r>
              <w:rPr>
                <w:noProof/>
                <w:webHidden/>
              </w:rPr>
              <w:fldChar w:fldCharType="separate"/>
            </w:r>
            <w:r>
              <w:rPr>
                <w:noProof/>
                <w:webHidden/>
              </w:rPr>
              <w:t>16</w:t>
            </w:r>
            <w:r>
              <w:rPr>
                <w:noProof/>
                <w:webHidden/>
              </w:rPr>
              <w:fldChar w:fldCharType="end"/>
            </w:r>
          </w:hyperlink>
        </w:p>
        <w:p w14:paraId="09974E39" w14:textId="22AB8F11"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153" w:history="1">
            <w:r w:rsidRPr="00FE49CF">
              <w:rPr>
                <w:rStyle w:val="Hyperlink"/>
                <w:noProof/>
              </w:rPr>
              <w:t>Team Reflection: Skills at Start vs Skills Gained</w:t>
            </w:r>
            <w:r>
              <w:rPr>
                <w:noProof/>
                <w:webHidden/>
              </w:rPr>
              <w:tab/>
            </w:r>
            <w:r>
              <w:rPr>
                <w:noProof/>
                <w:webHidden/>
              </w:rPr>
              <w:fldChar w:fldCharType="begin"/>
            </w:r>
            <w:r>
              <w:rPr>
                <w:noProof/>
                <w:webHidden/>
              </w:rPr>
              <w:instrText xml:space="preserve"> PAGEREF _Toc211595153 \h </w:instrText>
            </w:r>
            <w:r>
              <w:rPr>
                <w:noProof/>
                <w:webHidden/>
              </w:rPr>
            </w:r>
            <w:r>
              <w:rPr>
                <w:noProof/>
                <w:webHidden/>
              </w:rPr>
              <w:fldChar w:fldCharType="separate"/>
            </w:r>
            <w:r>
              <w:rPr>
                <w:noProof/>
                <w:webHidden/>
              </w:rPr>
              <w:t>17</w:t>
            </w:r>
            <w:r>
              <w:rPr>
                <w:noProof/>
                <w:webHidden/>
              </w:rPr>
              <w:fldChar w:fldCharType="end"/>
            </w:r>
          </w:hyperlink>
        </w:p>
        <w:p w14:paraId="0CA094DC" w14:textId="480A82E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54" w:history="1">
            <w:r w:rsidRPr="00FE49CF">
              <w:rPr>
                <w:rStyle w:val="Hyperlink"/>
                <w:noProof/>
              </w:rPr>
              <w:t>Initial Skills</w:t>
            </w:r>
            <w:r>
              <w:rPr>
                <w:noProof/>
                <w:webHidden/>
              </w:rPr>
              <w:tab/>
            </w:r>
            <w:r>
              <w:rPr>
                <w:noProof/>
                <w:webHidden/>
              </w:rPr>
              <w:fldChar w:fldCharType="begin"/>
            </w:r>
            <w:r>
              <w:rPr>
                <w:noProof/>
                <w:webHidden/>
              </w:rPr>
              <w:instrText xml:space="preserve"> PAGEREF _Toc211595154 \h </w:instrText>
            </w:r>
            <w:r>
              <w:rPr>
                <w:noProof/>
                <w:webHidden/>
              </w:rPr>
            </w:r>
            <w:r>
              <w:rPr>
                <w:noProof/>
                <w:webHidden/>
              </w:rPr>
              <w:fldChar w:fldCharType="separate"/>
            </w:r>
            <w:r>
              <w:rPr>
                <w:noProof/>
                <w:webHidden/>
              </w:rPr>
              <w:t>17</w:t>
            </w:r>
            <w:r>
              <w:rPr>
                <w:noProof/>
                <w:webHidden/>
              </w:rPr>
              <w:fldChar w:fldCharType="end"/>
            </w:r>
          </w:hyperlink>
        </w:p>
        <w:p w14:paraId="077B7F96" w14:textId="67E1D222"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55" w:history="1">
            <w:r w:rsidRPr="00FE49CF">
              <w:rPr>
                <w:rStyle w:val="Hyperlink"/>
                <w:noProof/>
              </w:rPr>
              <w:t>Skills Developed During the Project</w:t>
            </w:r>
            <w:r>
              <w:rPr>
                <w:noProof/>
                <w:webHidden/>
              </w:rPr>
              <w:tab/>
            </w:r>
            <w:r>
              <w:rPr>
                <w:noProof/>
                <w:webHidden/>
              </w:rPr>
              <w:fldChar w:fldCharType="begin"/>
            </w:r>
            <w:r>
              <w:rPr>
                <w:noProof/>
                <w:webHidden/>
              </w:rPr>
              <w:instrText xml:space="preserve"> PAGEREF _Toc211595155 \h </w:instrText>
            </w:r>
            <w:r>
              <w:rPr>
                <w:noProof/>
                <w:webHidden/>
              </w:rPr>
            </w:r>
            <w:r>
              <w:rPr>
                <w:noProof/>
                <w:webHidden/>
              </w:rPr>
              <w:fldChar w:fldCharType="separate"/>
            </w:r>
            <w:r>
              <w:rPr>
                <w:noProof/>
                <w:webHidden/>
              </w:rPr>
              <w:t>17</w:t>
            </w:r>
            <w:r>
              <w:rPr>
                <w:noProof/>
                <w:webHidden/>
              </w:rPr>
              <w:fldChar w:fldCharType="end"/>
            </w:r>
          </w:hyperlink>
        </w:p>
        <w:p w14:paraId="27DA51CB" w14:textId="12BCFFE1"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156" w:history="1">
            <w:r w:rsidRPr="00FE49CF">
              <w:rPr>
                <w:rStyle w:val="Hyperlink"/>
                <w:noProof/>
              </w:rPr>
              <w:t>Conclusion</w:t>
            </w:r>
            <w:r>
              <w:rPr>
                <w:noProof/>
                <w:webHidden/>
              </w:rPr>
              <w:tab/>
            </w:r>
            <w:r>
              <w:rPr>
                <w:noProof/>
                <w:webHidden/>
              </w:rPr>
              <w:fldChar w:fldCharType="begin"/>
            </w:r>
            <w:r>
              <w:rPr>
                <w:noProof/>
                <w:webHidden/>
              </w:rPr>
              <w:instrText xml:space="preserve"> PAGEREF _Toc211595156 \h </w:instrText>
            </w:r>
            <w:r>
              <w:rPr>
                <w:noProof/>
                <w:webHidden/>
              </w:rPr>
            </w:r>
            <w:r>
              <w:rPr>
                <w:noProof/>
                <w:webHidden/>
              </w:rPr>
              <w:fldChar w:fldCharType="separate"/>
            </w:r>
            <w:r>
              <w:rPr>
                <w:noProof/>
                <w:webHidden/>
              </w:rPr>
              <w:t>18</w:t>
            </w:r>
            <w:r>
              <w:rPr>
                <w:noProof/>
                <w:webHidden/>
              </w:rPr>
              <w:fldChar w:fldCharType="end"/>
            </w:r>
          </w:hyperlink>
        </w:p>
        <w:p w14:paraId="7D80AA57" w14:textId="5EC3026B"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157" w:history="1">
            <w:r w:rsidRPr="00FE49CF">
              <w:rPr>
                <w:rStyle w:val="Hyperlink"/>
                <w:noProof/>
              </w:rPr>
              <w:t>Appendix A</w:t>
            </w:r>
            <w:r>
              <w:rPr>
                <w:noProof/>
                <w:webHidden/>
              </w:rPr>
              <w:tab/>
            </w:r>
            <w:r>
              <w:rPr>
                <w:noProof/>
                <w:webHidden/>
              </w:rPr>
              <w:fldChar w:fldCharType="begin"/>
            </w:r>
            <w:r>
              <w:rPr>
                <w:noProof/>
                <w:webHidden/>
              </w:rPr>
              <w:instrText xml:space="preserve"> PAGEREF _Toc211595157 \h </w:instrText>
            </w:r>
            <w:r>
              <w:rPr>
                <w:noProof/>
                <w:webHidden/>
              </w:rPr>
            </w:r>
            <w:r>
              <w:rPr>
                <w:noProof/>
                <w:webHidden/>
              </w:rPr>
              <w:fldChar w:fldCharType="separate"/>
            </w:r>
            <w:r>
              <w:rPr>
                <w:noProof/>
                <w:webHidden/>
              </w:rPr>
              <w:t>19</w:t>
            </w:r>
            <w:r>
              <w:rPr>
                <w:noProof/>
                <w:webHidden/>
              </w:rPr>
              <w:fldChar w:fldCharType="end"/>
            </w:r>
          </w:hyperlink>
        </w:p>
        <w:p w14:paraId="4C13C464" w14:textId="1D892F9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58" w:history="1">
            <w:r w:rsidRPr="00FE49CF">
              <w:rPr>
                <w:rStyle w:val="Hyperlink"/>
                <w:noProof/>
              </w:rPr>
              <w:t>Project Objective</w:t>
            </w:r>
            <w:r>
              <w:rPr>
                <w:noProof/>
                <w:webHidden/>
              </w:rPr>
              <w:tab/>
            </w:r>
            <w:r>
              <w:rPr>
                <w:noProof/>
                <w:webHidden/>
              </w:rPr>
              <w:fldChar w:fldCharType="begin"/>
            </w:r>
            <w:r>
              <w:rPr>
                <w:noProof/>
                <w:webHidden/>
              </w:rPr>
              <w:instrText xml:space="preserve"> PAGEREF _Toc211595158 \h </w:instrText>
            </w:r>
            <w:r>
              <w:rPr>
                <w:noProof/>
                <w:webHidden/>
              </w:rPr>
            </w:r>
            <w:r>
              <w:rPr>
                <w:noProof/>
                <w:webHidden/>
              </w:rPr>
              <w:fldChar w:fldCharType="separate"/>
            </w:r>
            <w:r>
              <w:rPr>
                <w:noProof/>
                <w:webHidden/>
              </w:rPr>
              <w:t>23</w:t>
            </w:r>
            <w:r>
              <w:rPr>
                <w:noProof/>
                <w:webHidden/>
              </w:rPr>
              <w:fldChar w:fldCharType="end"/>
            </w:r>
          </w:hyperlink>
        </w:p>
        <w:p w14:paraId="2D6202AD" w14:textId="68671A8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59" w:history="1">
            <w:r w:rsidRPr="00FE49CF">
              <w:rPr>
                <w:rStyle w:val="Hyperlink"/>
                <w:noProof/>
              </w:rPr>
              <w:t>Background to the client and problem they want solved</w:t>
            </w:r>
            <w:r>
              <w:rPr>
                <w:noProof/>
                <w:webHidden/>
              </w:rPr>
              <w:tab/>
            </w:r>
            <w:r>
              <w:rPr>
                <w:noProof/>
                <w:webHidden/>
              </w:rPr>
              <w:fldChar w:fldCharType="begin"/>
            </w:r>
            <w:r>
              <w:rPr>
                <w:noProof/>
                <w:webHidden/>
              </w:rPr>
              <w:instrText xml:space="preserve"> PAGEREF _Toc211595159 \h </w:instrText>
            </w:r>
            <w:r>
              <w:rPr>
                <w:noProof/>
                <w:webHidden/>
              </w:rPr>
            </w:r>
            <w:r>
              <w:rPr>
                <w:noProof/>
                <w:webHidden/>
              </w:rPr>
              <w:fldChar w:fldCharType="separate"/>
            </w:r>
            <w:r>
              <w:rPr>
                <w:noProof/>
                <w:webHidden/>
              </w:rPr>
              <w:t>23</w:t>
            </w:r>
            <w:r>
              <w:rPr>
                <w:noProof/>
                <w:webHidden/>
              </w:rPr>
              <w:fldChar w:fldCharType="end"/>
            </w:r>
          </w:hyperlink>
        </w:p>
        <w:p w14:paraId="240D723A" w14:textId="5CE0174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60" w:history="1">
            <w:r w:rsidRPr="00FE49CF">
              <w:rPr>
                <w:rStyle w:val="Hyperlink"/>
                <w:noProof/>
              </w:rPr>
              <w:t>The Problem</w:t>
            </w:r>
            <w:r>
              <w:rPr>
                <w:noProof/>
                <w:webHidden/>
              </w:rPr>
              <w:tab/>
            </w:r>
            <w:r>
              <w:rPr>
                <w:noProof/>
                <w:webHidden/>
              </w:rPr>
              <w:fldChar w:fldCharType="begin"/>
            </w:r>
            <w:r>
              <w:rPr>
                <w:noProof/>
                <w:webHidden/>
              </w:rPr>
              <w:instrText xml:space="preserve"> PAGEREF _Toc211595160 \h </w:instrText>
            </w:r>
            <w:r>
              <w:rPr>
                <w:noProof/>
                <w:webHidden/>
              </w:rPr>
            </w:r>
            <w:r>
              <w:rPr>
                <w:noProof/>
                <w:webHidden/>
              </w:rPr>
              <w:fldChar w:fldCharType="separate"/>
            </w:r>
            <w:r>
              <w:rPr>
                <w:noProof/>
                <w:webHidden/>
              </w:rPr>
              <w:t>23</w:t>
            </w:r>
            <w:r>
              <w:rPr>
                <w:noProof/>
                <w:webHidden/>
              </w:rPr>
              <w:fldChar w:fldCharType="end"/>
            </w:r>
          </w:hyperlink>
        </w:p>
        <w:p w14:paraId="32E3EA92" w14:textId="20F3182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61" w:history="1">
            <w:r w:rsidRPr="00FE49CF">
              <w:rPr>
                <w:rStyle w:val="Hyperlink"/>
                <w:noProof/>
              </w:rPr>
              <w:t>Deliverables</w:t>
            </w:r>
            <w:r>
              <w:rPr>
                <w:noProof/>
                <w:webHidden/>
              </w:rPr>
              <w:tab/>
            </w:r>
            <w:r>
              <w:rPr>
                <w:noProof/>
                <w:webHidden/>
              </w:rPr>
              <w:fldChar w:fldCharType="begin"/>
            </w:r>
            <w:r>
              <w:rPr>
                <w:noProof/>
                <w:webHidden/>
              </w:rPr>
              <w:instrText xml:space="preserve"> PAGEREF _Toc211595161 \h </w:instrText>
            </w:r>
            <w:r>
              <w:rPr>
                <w:noProof/>
                <w:webHidden/>
              </w:rPr>
            </w:r>
            <w:r>
              <w:rPr>
                <w:noProof/>
                <w:webHidden/>
              </w:rPr>
              <w:fldChar w:fldCharType="separate"/>
            </w:r>
            <w:r>
              <w:rPr>
                <w:noProof/>
                <w:webHidden/>
              </w:rPr>
              <w:t>23</w:t>
            </w:r>
            <w:r>
              <w:rPr>
                <w:noProof/>
                <w:webHidden/>
              </w:rPr>
              <w:fldChar w:fldCharType="end"/>
            </w:r>
          </w:hyperlink>
        </w:p>
        <w:p w14:paraId="6CAAB229" w14:textId="7718DD8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62" w:history="1">
            <w:r w:rsidRPr="00FE49CF">
              <w:rPr>
                <w:rStyle w:val="Hyperlink"/>
                <w:noProof/>
              </w:rPr>
              <w:t>Project Scope</w:t>
            </w:r>
            <w:r>
              <w:rPr>
                <w:noProof/>
                <w:webHidden/>
              </w:rPr>
              <w:tab/>
            </w:r>
            <w:r>
              <w:rPr>
                <w:noProof/>
                <w:webHidden/>
              </w:rPr>
              <w:fldChar w:fldCharType="begin"/>
            </w:r>
            <w:r>
              <w:rPr>
                <w:noProof/>
                <w:webHidden/>
              </w:rPr>
              <w:instrText xml:space="preserve"> PAGEREF _Toc211595162 \h </w:instrText>
            </w:r>
            <w:r>
              <w:rPr>
                <w:noProof/>
                <w:webHidden/>
              </w:rPr>
            </w:r>
            <w:r>
              <w:rPr>
                <w:noProof/>
                <w:webHidden/>
              </w:rPr>
              <w:fldChar w:fldCharType="separate"/>
            </w:r>
            <w:r>
              <w:rPr>
                <w:noProof/>
                <w:webHidden/>
              </w:rPr>
              <w:t>25</w:t>
            </w:r>
            <w:r>
              <w:rPr>
                <w:noProof/>
                <w:webHidden/>
              </w:rPr>
              <w:fldChar w:fldCharType="end"/>
            </w:r>
          </w:hyperlink>
        </w:p>
        <w:p w14:paraId="6B81C7E7" w14:textId="45EFC22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63" w:history="1">
            <w:r w:rsidRPr="00FE49CF">
              <w:rPr>
                <w:rStyle w:val="Hyperlink"/>
                <w:noProof/>
              </w:rPr>
              <w:t>Project Plan</w:t>
            </w:r>
            <w:r>
              <w:rPr>
                <w:noProof/>
                <w:webHidden/>
              </w:rPr>
              <w:tab/>
            </w:r>
            <w:r>
              <w:rPr>
                <w:noProof/>
                <w:webHidden/>
              </w:rPr>
              <w:fldChar w:fldCharType="begin"/>
            </w:r>
            <w:r>
              <w:rPr>
                <w:noProof/>
                <w:webHidden/>
              </w:rPr>
              <w:instrText xml:space="preserve"> PAGEREF _Toc211595163 \h </w:instrText>
            </w:r>
            <w:r>
              <w:rPr>
                <w:noProof/>
                <w:webHidden/>
              </w:rPr>
            </w:r>
            <w:r>
              <w:rPr>
                <w:noProof/>
                <w:webHidden/>
              </w:rPr>
              <w:fldChar w:fldCharType="separate"/>
            </w:r>
            <w:r>
              <w:rPr>
                <w:noProof/>
                <w:webHidden/>
              </w:rPr>
              <w:t>26</w:t>
            </w:r>
            <w:r>
              <w:rPr>
                <w:noProof/>
                <w:webHidden/>
              </w:rPr>
              <w:fldChar w:fldCharType="end"/>
            </w:r>
          </w:hyperlink>
        </w:p>
        <w:p w14:paraId="6CDED03E" w14:textId="020DBAB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64" w:history="1">
            <w:r w:rsidRPr="00FE49CF">
              <w:rPr>
                <w:rStyle w:val="Hyperlink"/>
                <w:rFonts w:cs="Times New Roman"/>
                <w:noProof/>
              </w:rPr>
              <w:t>Methodology</w:t>
            </w:r>
            <w:r>
              <w:rPr>
                <w:noProof/>
                <w:webHidden/>
              </w:rPr>
              <w:tab/>
            </w:r>
            <w:r>
              <w:rPr>
                <w:noProof/>
                <w:webHidden/>
              </w:rPr>
              <w:fldChar w:fldCharType="begin"/>
            </w:r>
            <w:r>
              <w:rPr>
                <w:noProof/>
                <w:webHidden/>
              </w:rPr>
              <w:instrText xml:space="preserve"> PAGEREF _Toc211595164 \h </w:instrText>
            </w:r>
            <w:r>
              <w:rPr>
                <w:noProof/>
                <w:webHidden/>
              </w:rPr>
            </w:r>
            <w:r>
              <w:rPr>
                <w:noProof/>
                <w:webHidden/>
              </w:rPr>
              <w:fldChar w:fldCharType="separate"/>
            </w:r>
            <w:r>
              <w:rPr>
                <w:noProof/>
                <w:webHidden/>
              </w:rPr>
              <w:t>26</w:t>
            </w:r>
            <w:r>
              <w:rPr>
                <w:noProof/>
                <w:webHidden/>
              </w:rPr>
              <w:fldChar w:fldCharType="end"/>
            </w:r>
          </w:hyperlink>
        </w:p>
        <w:p w14:paraId="3AE7C6F2" w14:textId="51833140"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165" w:history="1">
            <w:r w:rsidRPr="00FE49CF">
              <w:rPr>
                <w:rStyle w:val="Hyperlink"/>
                <w:rFonts w:cs="Times New Roman"/>
                <w:noProof/>
              </w:rPr>
              <w:t>Agile Methodology</w:t>
            </w:r>
            <w:r>
              <w:rPr>
                <w:noProof/>
                <w:webHidden/>
              </w:rPr>
              <w:tab/>
            </w:r>
            <w:r>
              <w:rPr>
                <w:noProof/>
                <w:webHidden/>
              </w:rPr>
              <w:fldChar w:fldCharType="begin"/>
            </w:r>
            <w:r>
              <w:rPr>
                <w:noProof/>
                <w:webHidden/>
              </w:rPr>
              <w:instrText xml:space="preserve"> PAGEREF _Toc211595165 \h </w:instrText>
            </w:r>
            <w:r>
              <w:rPr>
                <w:noProof/>
                <w:webHidden/>
              </w:rPr>
            </w:r>
            <w:r>
              <w:rPr>
                <w:noProof/>
                <w:webHidden/>
              </w:rPr>
              <w:fldChar w:fldCharType="separate"/>
            </w:r>
            <w:r>
              <w:rPr>
                <w:noProof/>
                <w:webHidden/>
              </w:rPr>
              <w:t>26</w:t>
            </w:r>
            <w:r>
              <w:rPr>
                <w:noProof/>
                <w:webHidden/>
              </w:rPr>
              <w:fldChar w:fldCharType="end"/>
            </w:r>
          </w:hyperlink>
        </w:p>
        <w:p w14:paraId="68C80575" w14:textId="306E1290"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166" w:history="1">
            <w:r w:rsidRPr="00FE49CF">
              <w:rPr>
                <w:rStyle w:val="Hyperlink"/>
                <w:rFonts w:cs="Times New Roman"/>
                <w:noProof/>
              </w:rPr>
              <w:t>Project Management Integration</w:t>
            </w:r>
            <w:r>
              <w:rPr>
                <w:noProof/>
                <w:webHidden/>
              </w:rPr>
              <w:tab/>
            </w:r>
            <w:r>
              <w:rPr>
                <w:noProof/>
                <w:webHidden/>
              </w:rPr>
              <w:fldChar w:fldCharType="begin"/>
            </w:r>
            <w:r>
              <w:rPr>
                <w:noProof/>
                <w:webHidden/>
              </w:rPr>
              <w:instrText xml:space="preserve"> PAGEREF _Toc211595166 \h </w:instrText>
            </w:r>
            <w:r>
              <w:rPr>
                <w:noProof/>
                <w:webHidden/>
              </w:rPr>
            </w:r>
            <w:r>
              <w:rPr>
                <w:noProof/>
                <w:webHidden/>
              </w:rPr>
              <w:fldChar w:fldCharType="separate"/>
            </w:r>
            <w:r>
              <w:rPr>
                <w:noProof/>
                <w:webHidden/>
              </w:rPr>
              <w:t>27</w:t>
            </w:r>
            <w:r>
              <w:rPr>
                <w:noProof/>
                <w:webHidden/>
              </w:rPr>
              <w:fldChar w:fldCharType="end"/>
            </w:r>
          </w:hyperlink>
        </w:p>
        <w:p w14:paraId="5C8647A6" w14:textId="4B11BCAB"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167" w:history="1">
            <w:r w:rsidRPr="00FE49CF">
              <w:rPr>
                <w:rStyle w:val="Hyperlink"/>
                <w:noProof/>
              </w:rPr>
              <w:t>Agile Implementation to the Project Deliverables</w:t>
            </w:r>
            <w:r>
              <w:rPr>
                <w:noProof/>
                <w:webHidden/>
              </w:rPr>
              <w:tab/>
            </w:r>
            <w:r>
              <w:rPr>
                <w:noProof/>
                <w:webHidden/>
              </w:rPr>
              <w:fldChar w:fldCharType="begin"/>
            </w:r>
            <w:r>
              <w:rPr>
                <w:noProof/>
                <w:webHidden/>
              </w:rPr>
              <w:instrText xml:space="preserve"> PAGEREF _Toc211595167 \h </w:instrText>
            </w:r>
            <w:r>
              <w:rPr>
                <w:noProof/>
                <w:webHidden/>
              </w:rPr>
            </w:r>
            <w:r>
              <w:rPr>
                <w:noProof/>
                <w:webHidden/>
              </w:rPr>
              <w:fldChar w:fldCharType="separate"/>
            </w:r>
            <w:r>
              <w:rPr>
                <w:noProof/>
                <w:webHidden/>
              </w:rPr>
              <w:t>27</w:t>
            </w:r>
            <w:r>
              <w:rPr>
                <w:noProof/>
                <w:webHidden/>
              </w:rPr>
              <w:fldChar w:fldCharType="end"/>
            </w:r>
          </w:hyperlink>
        </w:p>
        <w:p w14:paraId="26778598" w14:textId="79141478"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168" w:history="1">
            <w:r w:rsidRPr="00FE49CF">
              <w:rPr>
                <w:rStyle w:val="Hyperlink"/>
                <w:noProof/>
              </w:rPr>
              <w:t>Alternative Methodology: Waterfall Methodology</w:t>
            </w:r>
            <w:r>
              <w:rPr>
                <w:noProof/>
                <w:webHidden/>
              </w:rPr>
              <w:tab/>
            </w:r>
            <w:r>
              <w:rPr>
                <w:noProof/>
                <w:webHidden/>
              </w:rPr>
              <w:fldChar w:fldCharType="begin"/>
            </w:r>
            <w:r>
              <w:rPr>
                <w:noProof/>
                <w:webHidden/>
              </w:rPr>
              <w:instrText xml:space="preserve"> PAGEREF _Toc211595168 \h </w:instrText>
            </w:r>
            <w:r>
              <w:rPr>
                <w:noProof/>
                <w:webHidden/>
              </w:rPr>
            </w:r>
            <w:r>
              <w:rPr>
                <w:noProof/>
                <w:webHidden/>
              </w:rPr>
              <w:fldChar w:fldCharType="separate"/>
            </w:r>
            <w:r>
              <w:rPr>
                <w:noProof/>
                <w:webHidden/>
              </w:rPr>
              <w:t>29</w:t>
            </w:r>
            <w:r>
              <w:rPr>
                <w:noProof/>
                <w:webHidden/>
              </w:rPr>
              <w:fldChar w:fldCharType="end"/>
            </w:r>
          </w:hyperlink>
        </w:p>
        <w:p w14:paraId="524CED56" w14:textId="5DFCE05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69" w:history="1">
            <w:r w:rsidRPr="00FE49CF">
              <w:rPr>
                <w:rStyle w:val="Hyperlink"/>
                <w:rFonts w:cs="Times New Roman"/>
                <w:noProof/>
              </w:rPr>
              <w:t>Technologies</w:t>
            </w:r>
            <w:r>
              <w:rPr>
                <w:noProof/>
                <w:webHidden/>
              </w:rPr>
              <w:tab/>
            </w:r>
            <w:r>
              <w:rPr>
                <w:noProof/>
                <w:webHidden/>
              </w:rPr>
              <w:fldChar w:fldCharType="begin"/>
            </w:r>
            <w:r>
              <w:rPr>
                <w:noProof/>
                <w:webHidden/>
              </w:rPr>
              <w:instrText xml:space="preserve"> PAGEREF _Toc211595169 \h </w:instrText>
            </w:r>
            <w:r>
              <w:rPr>
                <w:noProof/>
                <w:webHidden/>
              </w:rPr>
            </w:r>
            <w:r>
              <w:rPr>
                <w:noProof/>
                <w:webHidden/>
              </w:rPr>
              <w:fldChar w:fldCharType="separate"/>
            </w:r>
            <w:r>
              <w:rPr>
                <w:noProof/>
                <w:webHidden/>
              </w:rPr>
              <w:t>30</w:t>
            </w:r>
            <w:r>
              <w:rPr>
                <w:noProof/>
                <w:webHidden/>
              </w:rPr>
              <w:fldChar w:fldCharType="end"/>
            </w:r>
          </w:hyperlink>
        </w:p>
        <w:p w14:paraId="6C39E344" w14:textId="158E92F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70" w:history="1">
            <w:r w:rsidRPr="00FE49CF">
              <w:rPr>
                <w:rStyle w:val="Hyperlink"/>
                <w:rFonts w:cs="Times New Roman"/>
                <w:noProof/>
              </w:rPr>
              <w:t>Project Budget</w:t>
            </w:r>
            <w:r>
              <w:rPr>
                <w:noProof/>
                <w:webHidden/>
              </w:rPr>
              <w:tab/>
            </w:r>
            <w:r>
              <w:rPr>
                <w:noProof/>
                <w:webHidden/>
              </w:rPr>
              <w:fldChar w:fldCharType="begin"/>
            </w:r>
            <w:r>
              <w:rPr>
                <w:noProof/>
                <w:webHidden/>
              </w:rPr>
              <w:instrText xml:space="preserve"> PAGEREF _Toc211595170 \h </w:instrText>
            </w:r>
            <w:r>
              <w:rPr>
                <w:noProof/>
                <w:webHidden/>
              </w:rPr>
            </w:r>
            <w:r>
              <w:rPr>
                <w:noProof/>
                <w:webHidden/>
              </w:rPr>
              <w:fldChar w:fldCharType="separate"/>
            </w:r>
            <w:r>
              <w:rPr>
                <w:noProof/>
                <w:webHidden/>
              </w:rPr>
              <w:t>32</w:t>
            </w:r>
            <w:r>
              <w:rPr>
                <w:noProof/>
                <w:webHidden/>
              </w:rPr>
              <w:fldChar w:fldCharType="end"/>
            </w:r>
          </w:hyperlink>
        </w:p>
        <w:p w14:paraId="03D09E8B" w14:textId="7CB7E10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71" w:history="1">
            <w:r w:rsidRPr="00FE49CF">
              <w:rPr>
                <w:rStyle w:val="Hyperlink"/>
                <w:noProof/>
              </w:rPr>
              <w:t>Project Personnel</w:t>
            </w:r>
            <w:r>
              <w:rPr>
                <w:noProof/>
                <w:webHidden/>
              </w:rPr>
              <w:tab/>
            </w:r>
            <w:r>
              <w:rPr>
                <w:noProof/>
                <w:webHidden/>
              </w:rPr>
              <w:fldChar w:fldCharType="begin"/>
            </w:r>
            <w:r>
              <w:rPr>
                <w:noProof/>
                <w:webHidden/>
              </w:rPr>
              <w:instrText xml:space="preserve"> PAGEREF _Toc211595171 \h </w:instrText>
            </w:r>
            <w:r>
              <w:rPr>
                <w:noProof/>
                <w:webHidden/>
              </w:rPr>
            </w:r>
            <w:r>
              <w:rPr>
                <w:noProof/>
                <w:webHidden/>
              </w:rPr>
              <w:fldChar w:fldCharType="separate"/>
            </w:r>
            <w:r>
              <w:rPr>
                <w:noProof/>
                <w:webHidden/>
              </w:rPr>
              <w:t>33</w:t>
            </w:r>
            <w:r>
              <w:rPr>
                <w:noProof/>
                <w:webHidden/>
              </w:rPr>
              <w:fldChar w:fldCharType="end"/>
            </w:r>
          </w:hyperlink>
        </w:p>
        <w:p w14:paraId="755EF144" w14:textId="7C584A1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72" w:history="1">
            <w:r w:rsidRPr="00FE49CF">
              <w:rPr>
                <w:rStyle w:val="Hyperlink"/>
                <w:noProof/>
              </w:rPr>
              <w:t>Client</w:t>
            </w:r>
            <w:r>
              <w:rPr>
                <w:noProof/>
                <w:webHidden/>
              </w:rPr>
              <w:tab/>
            </w:r>
            <w:r>
              <w:rPr>
                <w:noProof/>
                <w:webHidden/>
              </w:rPr>
              <w:fldChar w:fldCharType="begin"/>
            </w:r>
            <w:r>
              <w:rPr>
                <w:noProof/>
                <w:webHidden/>
              </w:rPr>
              <w:instrText xml:space="preserve"> PAGEREF _Toc211595172 \h </w:instrText>
            </w:r>
            <w:r>
              <w:rPr>
                <w:noProof/>
                <w:webHidden/>
              </w:rPr>
            </w:r>
            <w:r>
              <w:rPr>
                <w:noProof/>
                <w:webHidden/>
              </w:rPr>
              <w:fldChar w:fldCharType="separate"/>
            </w:r>
            <w:r>
              <w:rPr>
                <w:noProof/>
                <w:webHidden/>
              </w:rPr>
              <w:t>33</w:t>
            </w:r>
            <w:r>
              <w:rPr>
                <w:noProof/>
                <w:webHidden/>
              </w:rPr>
              <w:fldChar w:fldCharType="end"/>
            </w:r>
          </w:hyperlink>
        </w:p>
        <w:p w14:paraId="565AB570" w14:textId="6AF835D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73" w:history="1">
            <w:r w:rsidRPr="00FE49CF">
              <w:rPr>
                <w:rStyle w:val="Hyperlink"/>
                <w:rFonts w:cs="Times New Roman"/>
                <w:noProof/>
              </w:rPr>
              <w:t>Group Members</w:t>
            </w:r>
            <w:r>
              <w:rPr>
                <w:noProof/>
                <w:webHidden/>
              </w:rPr>
              <w:tab/>
            </w:r>
            <w:r>
              <w:rPr>
                <w:noProof/>
                <w:webHidden/>
              </w:rPr>
              <w:fldChar w:fldCharType="begin"/>
            </w:r>
            <w:r>
              <w:rPr>
                <w:noProof/>
                <w:webHidden/>
              </w:rPr>
              <w:instrText xml:space="preserve"> PAGEREF _Toc211595173 \h </w:instrText>
            </w:r>
            <w:r>
              <w:rPr>
                <w:noProof/>
                <w:webHidden/>
              </w:rPr>
            </w:r>
            <w:r>
              <w:rPr>
                <w:noProof/>
                <w:webHidden/>
              </w:rPr>
              <w:fldChar w:fldCharType="separate"/>
            </w:r>
            <w:r>
              <w:rPr>
                <w:noProof/>
                <w:webHidden/>
              </w:rPr>
              <w:t>33</w:t>
            </w:r>
            <w:r>
              <w:rPr>
                <w:noProof/>
                <w:webHidden/>
              </w:rPr>
              <w:fldChar w:fldCharType="end"/>
            </w:r>
          </w:hyperlink>
        </w:p>
        <w:p w14:paraId="70EF6DB7" w14:textId="1016A64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74" w:history="1">
            <w:r w:rsidRPr="00FE49CF">
              <w:rPr>
                <w:rStyle w:val="Hyperlink"/>
                <w:rFonts w:cs="Times New Roman"/>
                <w:noProof/>
              </w:rPr>
              <w:t>Project Advisor</w:t>
            </w:r>
            <w:r>
              <w:rPr>
                <w:noProof/>
                <w:webHidden/>
              </w:rPr>
              <w:tab/>
            </w:r>
            <w:r>
              <w:rPr>
                <w:noProof/>
                <w:webHidden/>
              </w:rPr>
              <w:fldChar w:fldCharType="begin"/>
            </w:r>
            <w:r>
              <w:rPr>
                <w:noProof/>
                <w:webHidden/>
              </w:rPr>
              <w:instrText xml:space="preserve"> PAGEREF _Toc211595174 \h </w:instrText>
            </w:r>
            <w:r>
              <w:rPr>
                <w:noProof/>
                <w:webHidden/>
              </w:rPr>
            </w:r>
            <w:r>
              <w:rPr>
                <w:noProof/>
                <w:webHidden/>
              </w:rPr>
              <w:fldChar w:fldCharType="separate"/>
            </w:r>
            <w:r>
              <w:rPr>
                <w:noProof/>
                <w:webHidden/>
              </w:rPr>
              <w:t>34</w:t>
            </w:r>
            <w:r>
              <w:rPr>
                <w:noProof/>
                <w:webHidden/>
              </w:rPr>
              <w:fldChar w:fldCharType="end"/>
            </w:r>
          </w:hyperlink>
        </w:p>
        <w:p w14:paraId="2C50F221" w14:textId="4E458BB2"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75" w:history="1">
            <w:r w:rsidRPr="00FE49CF">
              <w:rPr>
                <w:rStyle w:val="Hyperlink"/>
                <w:rFonts w:cs="Times New Roman"/>
                <w:noProof/>
              </w:rPr>
              <w:t>RACI Assessment Matrix</w:t>
            </w:r>
            <w:r>
              <w:rPr>
                <w:noProof/>
                <w:webHidden/>
              </w:rPr>
              <w:tab/>
            </w:r>
            <w:r>
              <w:rPr>
                <w:noProof/>
                <w:webHidden/>
              </w:rPr>
              <w:fldChar w:fldCharType="begin"/>
            </w:r>
            <w:r>
              <w:rPr>
                <w:noProof/>
                <w:webHidden/>
              </w:rPr>
              <w:instrText xml:space="preserve"> PAGEREF _Toc211595175 \h </w:instrText>
            </w:r>
            <w:r>
              <w:rPr>
                <w:noProof/>
                <w:webHidden/>
              </w:rPr>
            </w:r>
            <w:r>
              <w:rPr>
                <w:noProof/>
                <w:webHidden/>
              </w:rPr>
              <w:fldChar w:fldCharType="separate"/>
            </w:r>
            <w:r>
              <w:rPr>
                <w:noProof/>
                <w:webHidden/>
              </w:rPr>
              <w:t>35</w:t>
            </w:r>
            <w:r>
              <w:rPr>
                <w:noProof/>
                <w:webHidden/>
              </w:rPr>
              <w:fldChar w:fldCharType="end"/>
            </w:r>
          </w:hyperlink>
        </w:p>
        <w:p w14:paraId="38659E27" w14:textId="5A4238E2"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176" w:history="1">
            <w:r w:rsidRPr="00FE49CF">
              <w:rPr>
                <w:rStyle w:val="Hyperlink"/>
                <w:noProof/>
              </w:rPr>
              <w:t>Discussion of Appendix C requirements.</w:t>
            </w:r>
            <w:r>
              <w:rPr>
                <w:noProof/>
                <w:webHidden/>
              </w:rPr>
              <w:tab/>
            </w:r>
            <w:r>
              <w:rPr>
                <w:noProof/>
                <w:webHidden/>
              </w:rPr>
              <w:fldChar w:fldCharType="begin"/>
            </w:r>
            <w:r>
              <w:rPr>
                <w:noProof/>
                <w:webHidden/>
              </w:rPr>
              <w:instrText xml:space="preserve"> PAGEREF _Toc211595176 \h </w:instrText>
            </w:r>
            <w:r>
              <w:rPr>
                <w:noProof/>
                <w:webHidden/>
              </w:rPr>
            </w:r>
            <w:r>
              <w:rPr>
                <w:noProof/>
                <w:webHidden/>
              </w:rPr>
              <w:fldChar w:fldCharType="separate"/>
            </w:r>
            <w:r>
              <w:rPr>
                <w:noProof/>
                <w:webHidden/>
              </w:rPr>
              <w:t>35</w:t>
            </w:r>
            <w:r>
              <w:rPr>
                <w:noProof/>
                <w:webHidden/>
              </w:rPr>
              <w:fldChar w:fldCharType="end"/>
            </w:r>
          </w:hyperlink>
        </w:p>
        <w:p w14:paraId="2D71008E" w14:textId="76B45F2C"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177" w:history="1">
            <w:r w:rsidRPr="00FE49CF">
              <w:rPr>
                <w:rStyle w:val="Hyperlink"/>
                <w:noProof/>
              </w:rPr>
              <w:t>Discussion of Appendix D requirements.</w:t>
            </w:r>
            <w:r>
              <w:rPr>
                <w:noProof/>
                <w:webHidden/>
              </w:rPr>
              <w:tab/>
            </w:r>
            <w:r>
              <w:rPr>
                <w:noProof/>
                <w:webHidden/>
              </w:rPr>
              <w:fldChar w:fldCharType="begin"/>
            </w:r>
            <w:r>
              <w:rPr>
                <w:noProof/>
                <w:webHidden/>
              </w:rPr>
              <w:instrText xml:space="preserve"> PAGEREF _Toc211595177 \h </w:instrText>
            </w:r>
            <w:r>
              <w:rPr>
                <w:noProof/>
                <w:webHidden/>
              </w:rPr>
            </w:r>
            <w:r>
              <w:rPr>
                <w:noProof/>
                <w:webHidden/>
              </w:rPr>
              <w:fldChar w:fldCharType="separate"/>
            </w:r>
            <w:r>
              <w:rPr>
                <w:noProof/>
                <w:webHidden/>
              </w:rPr>
              <w:t>36</w:t>
            </w:r>
            <w:r>
              <w:rPr>
                <w:noProof/>
                <w:webHidden/>
              </w:rPr>
              <w:fldChar w:fldCharType="end"/>
            </w:r>
          </w:hyperlink>
        </w:p>
        <w:p w14:paraId="632F1EE0" w14:textId="17CEBA42"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78" w:history="1">
            <w:r w:rsidRPr="00FE49CF">
              <w:rPr>
                <w:rStyle w:val="Hyperlink"/>
                <w:rFonts w:cs="Times New Roman"/>
                <w:noProof/>
              </w:rPr>
              <w:t>Project Timeline and Milestones</w:t>
            </w:r>
            <w:r>
              <w:rPr>
                <w:noProof/>
                <w:webHidden/>
              </w:rPr>
              <w:tab/>
            </w:r>
            <w:r>
              <w:rPr>
                <w:noProof/>
                <w:webHidden/>
              </w:rPr>
              <w:fldChar w:fldCharType="begin"/>
            </w:r>
            <w:r>
              <w:rPr>
                <w:noProof/>
                <w:webHidden/>
              </w:rPr>
              <w:instrText xml:space="preserve"> PAGEREF _Toc211595178 \h </w:instrText>
            </w:r>
            <w:r>
              <w:rPr>
                <w:noProof/>
                <w:webHidden/>
              </w:rPr>
            </w:r>
            <w:r>
              <w:rPr>
                <w:noProof/>
                <w:webHidden/>
              </w:rPr>
              <w:fldChar w:fldCharType="separate"/>
            </w:r>
            <w:r>
              <w:rPr>
                <w:noProof/>
                <w:webHidden/>
              </w:rPr>
              <w:t>36</w:t>
            </w:r>
            <w:r>
              <w:rPr>
                <w:noProof/>
                <w:webHidden/>
              </w:rPr>
              <w:fldChar w:fldCharType="end"/>
            </w:r>
          </w:hyperlink>
        </w:p>
        <w:p w14:paraId="21C068AB" w14:textId="67B7924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79" w:history="1">
            <w:r w:rsidRPr="00FE49CF">
              <w:rPr>
                <w:rStyle w:val="Hyperlink"/>
                <w:rFonts w:cs="Times New Roman"/>
                <w:noProof/>
              </w:rPr>
              <w:t>Project Risk Analysis</w:t>
            </w:r>
            <w:r>
              <w:rPr>
                <w:noProof/>
                <w:webHidden/>
              </w:rPr>
              <w:tab/>
            </w:r>
            <w:r>
              <w:rPr>
                <w:noProof/>
                <w:webHidden/>
              </w:rPr>
              <w:fldChar w:fldCharType="begin"/>
            </w:r>
            <w:r>
              <w:rPr>
                <w:noProof/>
                <w:webHidden/>
              </w:rPr>
              <w:instrText xml:space="preserve"> PAGEREF _Toc211595179 \h </w:instrText>
            </w:r>
            <w:r>
              <w:rPr>
                <w:noProof/>
                <w:webHidden/>
              </w:rPr>
            </w:r>
            <w:r>
              <w:rPr>
                <w:noProof/>
                <w:webHidden/>
              </w:rPr>
              <w:fldChar w:fldCharType="separate"/>
            </w:r>
            <w:r>
              <w:rPr>
                <w:noProof/>
                <w:webHidden/>
              </w:rPr>
              <w:t>37</w:t>
            </w:r>
            <w:r>
              <w:rPr>
                <w:noProof/>
                <w:webHidden/>
              </w:rPr>
              <w:fldChar w:fldCharType="end"/>
            </w:r>
          </w:hyperlink>
        </w:p>
        <w:p w14:paraId="6D7C342C" w14:textId="40C2B75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80" w:history="1">
            <w:r w:rsidRPr="00FE49CF">
              <w:rPr>
                <w:rStyle w:val="Hyperlink"/>
                <w:rFonts w:cs="Times New Roman"/>
                <w:noProof/>
              </w:rPr>
              <w:t>Risk Assessment Matrix</w:t>
            </w:r>
            <w:r>
              <w:rPr>
                <w:noProof/>
                <w:webHidden/>
              </w:rPr>
              <w:tab/>
            </w:r>
            <w:r>
              <w:rPr>
                <w:noProof/>
                <w:webHidden/>
              </w:rPr>
              <w:fldChar w:fldCharType="begin"/>
            </w:r>
            <w:r>
              <w:rPr>
                <w:noProof/>
                <w:webHidden/>
              </w:rPr>
              <w:instrText xml:space="preserve"> PAGEREF _Toc211595180 \h </w:instrText>
            </w:r>
            <w:r>
              <w:rPr>
                <w:noProof/>
                <w:webHidden/>
              </w:rPr>
            </w:r>
            <w:r>
              <w:rPr>
                <w:noProof/>
                <w:webHidden/>
              </w:rPr>
              <w:fldChar w:fldCharType="separate"/>
            </w:r>
            <w:r>
              <w:rPr>
                <w:noProof/>
                <w:webHidden/>
              </w:rPr>
              <w:t>38</w:t>
            </w:r>
            <w:r>
              <w:rPr>
                <w:noProof/>
                <w:webHidden/>
              </w:rPr>
              <w:fldChar w:fldCharType="end"/>
            </w:r>
          </w:hyperlink>
        </w:p>
        <w:p w14:paraId="50EA63D6" w14:textId="0AA245A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81" w:history="1">
            <w:r w:rsidRPr="00FE49CF">
              <w:rPr>
                <w:rStyle w:val="Hyperlink"/>
                <w:noProof/>
              </w:rPr>
              <w:t>References:</w:t>
            </w:r>
            <w:r>
              <w:rPr>
                <w:noProof/>
                <w:webHidden/>
              </w:rPr>
              <w:tab/>
            </w:r>
            <w:r>
              <w:rPr>
                <w:noProof/>
                <w:webHidden/>
              </w:rPr>
              <w:fldChar w:fldCharType="begin"/>
            </w:r>
            <w:r>
              <w:rPr>
                <w:noProof/>
                <w:webHidden/>
              </w:rPr>
              <w:instrText xml:space="preserve"> PAGEREF _Toc211595181 \h </w:instrText>
            </w:r>
            <w:r>
              <w:rPr>
                <w:noProof/>
                <w:webHidden/>
              </w:rPr>
            </w:r>
            <w:r>
              <w:rPr>
                <w:noProof/>
                <w:webHidden/>
              </w:rPr>
              <w:fldChar w:fldCharType="separate"/>
            </w:r>
            <w:r>
              <w:rPr>
                <w:noProof/>
                <w:webHidden/>
              </w:rPr>
              <w:t>42</w:t>
            </w:r>
            <w:r>
              <w:rPr>
                <w:noProof/>
                <w:webHidden/>
              </w:rPr>
              <w:fldChar w:fldCharType="end"/>
            </w:r>
          </w:hyperlink>
        </w:p>
        <w:p w14:paraId="4B04D94A" w14:textId="1BB7653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82" w:history="1">
            <w:r w:rsidRPr="00FE49CF">
              <w:rPr>
                <w:rStyle w:val="Hyperlink"/>
                <w:noProof/>
              </w:rPr>
              <w:t>Appendices:</w:t>
            </w:r>
            <w:r>
              <w:rPr>
                <w:noProof/>
                <w:webHidden/>
              </w:rPr>
              <w:tab/>
            </w:r>
            <w:r>
              <w:rPr>
                <w:noProof/>
                <w:webHidden/>
              </w:rPr>
              <w:fldChar w:fldCharType="begin"/>
            </w:r>
            <w:r>
              <w:rPr>
                <w:noProof/>
                <w:webHidden/>
              </w:rPr>
              <w:instrText xml:space="preserve"> PAGEREF _Toc211595182 \h </w:instrText>
            </w:r>
            <w:r>
              <w:rPr>
                <w:noProof/>
                <w:webHidden/>
              </w:rPr>
            </w:r>
            <w:r>
              <w:rPr>
                <w:noProof/>
                <w:webHidden/>
              </w:rPr>
              <w:fldChar w:fldCharType="separate"/>
            </w:r>
            <w:r>
              <w:rPr>
                <w:noProof/>
                <w:webHidden/>
              </w:rPr>
              <w:t>43</w:t>
            </w:r>
            <w:r>
              <w:rPr>
                <w:noProof/>
                <w:webHidden/>
              </w:rPr>
              <w:fldChar w:fldCharType="end"/>
            </w:r>
          </w:hyperlink>
        </w:p>
        <w:p w14:paraId="1410CFD7" w14:textId="2EF8DBA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83" w:history="1">
            <w:r w:rsidRPr="00FE49CF">
              <w:rPr>
                <w:rStyle w:val="Hyperlink"/>
                <w:noProof/>
              </w:rPr>
              <w:t>Appendix A: Gantt Chart (Period One)</w:t>
            </w:r>
            <w:r>
              <w:rPr>
                <w:noProof/>
                <w:webHidden/>
              </w:rPr>
              <w:tab/>
            </w:r>
            <w:r>
              <w:rPr>
                <w:noProof/>
                <w:webHidden/>
              </w:rPr>
              <w:fldChar w:fldCharType="begin"/>
            </w:r>
            <w:r>
              <w:rPr>
                <w:noProof/>
                <w:webHidden/>
              </w:rPr>
              <w:instrText xml:space="preserve"> PAGEREF _Toc211595183 \h </w:instrText>
            </w:r>
            <w:r>
              <w:rPr>
                <w:noProof/>
                <w:webHidden/>
              </w:rPr>
            </w:r>
            <w:r>
              <w:rPr>
                <w:noProof/>
                <w:webHidden/>
              </w:rPr>
              <w:fldChar w:fldCharType="separate"/>
            </w:r>
            <w:r>
              <w:rPr>
                <w:noProof/>
                <w:webHidden/>
              </w:rPr>
              <w:t>43</w:t>
            </w:r>
            <w:r>
              <w:rPr>
                <w:noProof/>
                <w:webHidden/>
              </w:rPr>
              <w:fldChar w:fldCharType="end"/>
            </w:r>
          </w:hyperlink>
        </w:p>
        <w:p w14:paraId="64022A6B" w14:textId="16276C0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84" w:history="1">
            <w:r w:rsidRPr="00FE49CF">
              <w:rPr>
                <w:rStyle w:val="Hyperlink"/>
                <w:noProof/>
              </w:rPr>
              <w:t>Appendix B: Gantt Chart (Period Two)</w:t>
            </w:r>
            <w:r>
              <w:rPr>
                <w:noProof/>
                <w:webHidden/>
              </w:rPr>
              <w:tab/>
            </w:r>
            <w:r>
              <w:rPr>
                <w:noProof/>
                <w:webHidden/>
              </w:rPr>
              <w:fldChar w:fldCharType="begin"/>
            </w:r>
            <w:r>
              <w:rPr>
                <w:noProof/>
                <w:webHidden/>
              </w:rPr>
              <w:instrText xml:space="preserve"> PAGEREF _Toc211595184 \h </w:instrText>
            </w:r>
            <w:r>
              <w:rPr>
                <w:noProof/>
                <w:webHidden/>
              </w:rPr>
            </w:r>
            <w:r>
              <w:rPr>
                <w:noProof/>
                <w:webHidden/>
              </w:rPr>
              <w:fldChar w:fldCharType="separate"/>
            </w:r>
            <w:r>
              <w:rPr>
                <w:noProof/>
                <w:webHidden/>
              </w:rPr>
              <w:t>44</w:t>
            </w:r>
            <w:r>
              <w:rPr>
                <w:noProof/>
                <w:webHidden/>
              </w:rPr>
              <w:fldChar w:fldCharType="end"/>
            </w:r>
          </w:hyperlink>
        </w:p>
        <w:p w14:paraId="4222375E" w14:textId="3BB8861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85" w:history="1">
            <w:r w:rsidRPr="00FE49CF">
              <w:rPr>
                <w:rStyle w:val="Hyperlink"/>
                <w:noProof/>
              </w:rPr>
              <w:t>Appendix C: Client Contract</w:t>
            </w:r>
            <w:r>
              <w:rPr>
                <w:noProof/>
                <w:webHidden/>
              </w:rPr>
              <w:tab/>
            </w:r>
            <w:r>
              <w:rPr>
                <w:noProof/>
                <w:webHidden/>
              </w:rPr>
              <w:fldChar w:fldCharType="begin"/>
            </w:r>
            <w:r>
              <w:rPr>
                <w:noProof/>
                <w:webHidden/>
              </w:rPr>
              <w:instrText xml:space="preserve"> PAGEREF _Toc211595185 \h </w:instrText>
            </w:r>
            <w:r>
              <w:rPr>
                <w:noProof/>
                <w:webHidden/>
              </w:rPr>
            </w:r>
            <w:r>
              <w:rPr>
                <w:noProof/>
                <w:webHidden/>
              </w:rPr>
              <w:fldChar w:fldCharType="separate"/>
            </w:r>
            <w:r>
              <w:rPr>
                <w:noProof/>
                <w:webHidden/>
              </w:rPr>
              <w:t>45</w:t>
            </w:r>
            <w:r>
              <w:rPr>
                <w:noProof/>
                <w:webHidden/>
              </w:rPr>
              <w:fldChar w:fldCharType="end"/>
            </w:r>
          </w:hyperlink>
        </w:p>
        <w:p w14:paraId="35B2EB96" w14:textId="6459229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86" w:history="1">
            <w:r w:rsidRPr="00FE49CF">
              <w:rPr>
                <w:rStyle w:val="Hyperlink"/>
                <w:i/>
                <w:noProof/>
              </w:rPr>
              <w:t>IT7510 Project Client Contract</w:t>
            </w:r>
            <w:r>
              <w:rPr>
                <w:noProof/>
                <w:webHidden/>
              </w:rPr>
              <w:tab/>
            </w:r>
            <w:r>
              <w:rPr>
                <w:noProof/>
                <w:webHidden/>
              </w:rPr>
              <w:fldChar w:fldCharType="begin"/>
            </w:r>
            <w:r>
              <w:rPr>
                <w:noProof/>
                <w:webHidden/>
              </w:rPr>
              <w:instrText xml:space="preserve"> PAGEREF _Toc211595186 \h </w:instrText>
            </w:r>
            <w:r>
              <w:rPr>
                <w:noProof/>
                <w:webHidden/>
              </w:rPr>
            </w:r>
            <w:r>
              <w:rPr>
                <w:noProof/>
                <w:webHidden/>
              </w:rPr>
              <w:fldChar w:fldCharType="separate"/>
            </w:r>
            <w:r>
              <w:rPr>
                <w:noProof/>
                <w:webHidden/>
              </w:rPr>
              <w:t>45</w:t>
            </w:r>
            <w:r>
              <w:rPr>
                <w:noProof/>
                <w:webHidden/>
              </w:rPr>
              <w:fldChar w:fldCharType="end"/>
            </w:r>
          </w:hyperlink>
        </w:p>
        <w:p w14:paraId="2C04BC8D" w14:textId="55F13B92"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87" w:history="1">
            <w:r w:rsidRPr="00FE49CF">
              <w:rPr>
                <w:rStyle w:val="Hyperlink"/>
                <w:noProof/>
              </w:rPr>
              <w:t>Appendix D: Intellectual Property Rights</w:t>
            </w:r>
            <w:r>
              <w:rPr>
                <w:noProof/>
                <w:webHidden/>
              </w:rPr>
              <w:tab/>
            </w:r>
            <w:r>
              <w:rPr>
                <w:noProof/>
                <w:webHidden/>
              </w:rPr>
              <w:fldChar w:fldCharType="begin"/>
            </w:r>
            <w:r>
              <w:rPr>
                <w:noProof/>
                <w:webHidden/>
              </w:rPr>
              <w:instrText xml:space="preserve"> PAGEREF _Toc211595187 \h </w:instrText>
            </w:r>
            <w:r>
              <w:rPr>
                <w:noProof/>
                <w:webHidden/>
              </w:rPr>
            </w:r>
            <w:r>
              <w:rPr>
                <w:noProof/>
                <w:webHidden/>
              </w:rPr>
              <w:fldChar w:fldCharType="separate"/>
            </w:r>
            <w:r>
              <w:rPr>
                <w:noProof/>
                <w:webHidden/>
              </w:rPr>
              <w:t>48</w:t>
            </w:r>
            <w:r>
              <w:rPr>
                <w:noProof/>
                <w:webHidden/>
              </w:rPr>
              <w:fldChar w:fldCharType="end"/>
            </w:r>
          </w:hyperlink>
        </w:p>
        <w:p w14:paraId="4CC225A5" w14:textId="355E99E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88" w:history="1">
            <w:r w:rsidRPr="00FE49CF">
              <w:rPr>
                <w:rStyle w:val="Hyperlink"/>
                <w:noProof/>
              </w:rPr>
              <w:t>Appendix E: Statement</w:t>
            </w:r>
            <w:r>
              <w:rPr>
                <w:noProof/>
                <w:webHidden/>
              </w:rPr>
              <w:tab/>
            </w:r>
            <w:r>
              <w:rPr>
                <w:noProof/>
                <w:webHidden/>
              </w:rPr>
              <w:fldChar w:fldCharType="begin"/>
            </w:r>
            <w:r>
              <w:rPr>
                <w:noProof/>
                <w:webHidden/>
              </w:rPr>
              <w:instrText xml:space="preserve"> PAGEREF _Toc211595188 \h </w:instrText>
            </w:r>
            <w:r>
              <w:rPr>
                <w:noProof/>
                <w:webHidden/>
              </w:rPr>
            </w:r>
            <w:r>
              <w:rPr>
                <w:noProof/>
                <w:webHidden/>
              </w:rPr>
              <w:fldChar w:fldCharType="separate"/>
            </w:r>
            <w:r>
              <w:rPr>
                <w:noProof/>
                <w:webHidden/>
              </w:rPr>
              <w:t>49</w:t>
            </w:r>
            <w:r>
              <w:rPr>
                <w:noProof/>
                <w:webHidden/>
              </w:rPr>
              <w:fldChar w:fldCharType="end"/>
            </w:r>
          </w:hyperlink>
        </w:p>
        <w:p w14:paraId="4F2AFC2A" w14:textId="0673F2F4"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189" w:history="1">
            <w:r w:rsidRPr="00FE49CF">
              <w:rPr>
                <w:rStyle w:val="Hyperlink"/>
                <w:noProof/>
              </w:rPr>
              <w:t>Appendix B</w:t>
            </w:r>
            <w:r>
              <w:rPr>
                <w:noProof/>
                <w:webHidden/>
              </w:rPr>
              <w:tab/>
            </w:r>
            <w:r>
              <w:rPr>
                <w:noProof/>
                <w:webHidden/>
              </w:rPr>
              <w:fldChar w:fldCharType="begin"/>
            </w:r>
            <w:r>
              <w:rPr>
                <w:noProof/>
                <w:webHidden/>
              </w:rPr>
              <w:instrText xml:space="preserve"> PAGEREF _Toc211595189 \h </w:instrText>
            </w:r>
            <w:r>
              <w:rPr>
                <w:noProof/>
                <w:webHidden/>
              </w:rPr>
            </w:r>
            <w:r>
              <w:rPr>
                <w:noProof/>
                <w:webHidden/>
              </w:rPr>
              <w:fldChar w:fldCharType="separate"/>
            </w:r>
            <w:r>
              <w:rPr>
                <w:noProof/>
                <w:webHidden/>
              </w:rPr>
              <w:t>50</w:t>
            </w:r>
            <w:r>
              <w:rPr>
                <w:noProof/>
                <w:webHidden/>
              </w:rPr>
              <w:fldChar w:fldCharType="end"/>
            </w:r>
          </w:hyperlink>
        </w:p>
        <w:p w14:paraId="3F18AD33" w14:textId="039FB3A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90"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_Toc211595190 \h </w:instrText>
            </w:r>
            <w:r>
              <w:rPr>
                <w:noProof/>
                <w:webHidden/>
              </w:rPr>
            </w:r>
            <w:r>
              <w:rPr>
                <w:noProof/>
                <w:webHidden/>
              </w:rPr>
              <w:fldChar w:fldCharType="separate"/>
            </w:r>
            <w:r>
              <w:rPr>
                <w:noProof/>
                <w:webHidden/>
              </w:rPr>
              <w:t>53</w:t>
            </w:r>
            <w:r>
              <w:rPr>
                <w:noProof/>
                <w:webHidden/>
              </w:rPr>
              <w:fldChar w:fldCharType="end"/>
            </w:r>
          </w:hyperlink>
        </w:p>
        <w:p w14:paraId="30B9647B" w14:textId="45FFEDB5"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91" w:history="1">
            <w:r w:rsidRPr="00FE49CF">
              <w:rPr>
                <w:rStyle w:val="Hyperlink"/>
                <w:noProof/>
              </w:rPr>
              <w:t>Project Overview</w:t>
            </w:r>
            <w:r>
              <w:rPr>
                <w:noProof/>
                <w:webHidden/>
              </w:rPr>
              <w:tab/>
            </w:r>
            <w:r>
              <w:rPr>
                <w:noProof/>
                <w:webHidden/>
              </w:rPr>
              <w:fldChar w:fldCharType="begin"/>
            </w:r>
            <w:r>
              <w:rPr>
                <w:noProof/>
                <w:webHidden/>
              </w:rPr>
              <w:instrText xml:space="preserve"> PAGEREF _Toc211595191 \h </w:instrText>
            </w:r>
            <w:r>
              <w:rPr>
                <w:noProof/>
                <w:webHidden/>
              </w:rPr>
            </w:r>
            <w:r>
              <w:rPr>
                <w:noProof/>
                <w:webHidden/>
              </w:rPr>
              <w:fldChar w:fldCharType="separate"/>
            </w:r>
            <w:r>
              <w:rPr>
                <w:noProof/>
                <w:webHidden/>
              </w:rPr>
              <w:t>54</w:t>
            </w:r>
            <w:r>
              <w:rPr>
                <w:noProof/>
                <w:webHidden/>
              </w:rPr>
              <w:fldChar w:fldCharType="end"/>
            </w:r>
          </w:hyperlink>
        </w:p>
        <w:p w14:paraId="53508C30" w14:textId="21FC493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92" w:history="1">
            <w:r w:rsidRPr="00FE49CF">
              <w:rPr>
                <w:rStyle w:val="Hyperlink"/>
                <w:noProof/>
              </w:rPr>
              <w:t>Methodology</w:t>
            </w:r>
            <w:r>
              <w:rPr>
                <w:noProof/>
                <w:webHidden/>
              </w:rPr>
              <w:tab/>
            </w:r>
            <w:r>
              <w:rPr>
                <w:noProof/>
                <w:webHidden/>
              </w:rPr>
              <w:fldChar w:fldCharType="begin"/>
            </w:r>
            <w:r>
              <w:rPr>
                <w:noProof/>
                <w:webHidden/>
              </w:rPr>
              <w:instrText xml:space="preserve"> PAGEREF _Toc211595192 \h </w:instrText>
            </w:r>
            <w:r>
              <w:rPr>
                <w:noProof/>
                <w:webHidden/>
              </w:rPr>
            </w:r>
            <w:r>
              <w:rPr>
                <w:noProof/>
                <w:webHidden/>
              </w:rPr>
              <w:fldChar w:fldCharType="separate"/>
            </w:r>
            <w:r>
              <w:rPr>
                <w:noProof/>
                <w:webHidden/>
              </w:rPr>
              <w:t>55</w:t>
            </w:r>
            <w:r>
              <w:rPr>
                <w:noProof/>
                <w:webHidden/>
              </w:rPr>
              <w:fldChar w:fldCharType="end"/>
            </w:r>
          </w:hyperlink>
        </w:p>
        <w:p w14:paraId="541EEE8B" w14:textId="0DEBFEA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93" w:history="1">
            <w:r w:rsidRPr="00FE49CF">
              <w:rPr>
                <w:rStyle w:val="Hyperlink"/>
                <w:noProof/>
              </w:rPr>
              <w:t>ARIMA Model Approach</w:t>
            </w:r>
            <w:r>
              <w:rPr>
                <w:noProof/>
                <w:webHidden/>
              </w:rPr>
              <w:tab/>
            </w:r>
            <w:r>
              <w:rPr>
                <w:noProof/>
                <w:webHidden/>
              </w:rPr>
              <w:fldChar w:fldCharType="begin"/>
            </w:r>
            <w:r>
              <w:rPr>
                <w:noProof/>
                <w:webHidden/>
              </w:rPr>
              <w:instrText xml:space="preserve"> PAGEREF _Toc211595193 \h </w:instrText>
            </w:r>
            <w:r>
              <w:rPr>
                <w:noProof/>
                <w:webHidden/>
              </w:rPr>
            </w:r>
            <w:r>
              <w:rPr>
                <w:noProof/>
                <w:webHidden/>
              </w:rPr>
              <w:fldChar w:fldCharType="separate"/>
            </w:r>
            <w:r>
              <w:rPr>
                <w:noProof/>
                <w:webHidden/>
              </w:rPr>
              <w:t>55</w:t>
            </w:r>
            <w:r>
              <w:rPr>
                <w:noProof/>
                <w:webHidden/>
              </w:rPr>
              <w:fldChar w:fldCharType="end"/>
            </w:r>
          </w:hyperlink>
        </w:p>
        <w:p w14:paraId="41B233EC" w14:textId="25F4FD4F"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194" w:history="1">
            <w:r w:rsidRPr="00FE49CF">
              <w:rPr>
                <w:rStyle w:val="Hyperlink"/>
                <w:noProof/>
              </w:rPr>
              <w:t>ARIMA Advantages for Tourism Forecasting</w:t>
            </w:r>
            <w:r>
              <w:rPr>
                <w:noProof/>
                <w:webHidden/>
              </w:rPr>
              <w:tab/>
            </w:r>
            <w:r>
              <w:rPr>
                <w:noProof/>
                <w:webHidden/>
              </w:rPr>
              <w:fldChar w:fldCharType="begin"/>
            </w:r>
            <w:r>
              <w:rPr>
                <w:noProof/>
                <w:webHidden/>
              </w:rPr>
              <w:instrText xml:space="preserve"> PAGEREF _Toc211595194 \h </w:instrText>
            </w:r>
            <w:r>
              <w:rPr>
                <w:noProof/>
                <w:webHidden/>
              </w:rPr>
            </w:r>
            <w:r>
              <w:rPr>
                <w:noProof/>
                <w:webHidden/>
              </w:rPr>
              <w:fldChar w:fldCharType="separate"/>
            </w:r>
            <w:r>
              <w:rPr>
                <w:noProof/>
                <w:webHidden/>
              </w:rPr>
              <w:t>55</w:t>
            </w:r>
            <w:r>
              <w:rPr>
                <w:noProof/>
                <w:webHidden/>
              </w:rPr>
              <w:fldChar w:fldCharType="end"/>
            </w:r>
          </w:hyperlink>
        </w:p>
        <w:p w14:paraId="6C7EAE03" w14:textId="0B2982A5"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95" w:history="1">
            <w:r w:rsidRPr="00FE49CF">
              <w:rPr>
                <w:rStyle w:val="Hyperlink"/>
                <w:noProof/>
              </w:rPr>
              <w:t>Model Architecture</w:t>
            </w:r>
            <w:r>
              <w:rPr>
                <w:noProof/>
                <w:webHidden/>
              </w:rPr>
              <w:tab/>
            </w:r>
            <w:r>
              <w:rPr>
                <w:noProof/>
                <w:webHidden/>
              </w:rPr>
              <w:fldChar w:fldCharType="begin"/>
            </w:r>
            <w:r>
              <w:rPr>
                <w:noProof/>
                <w:webHidden/>
              </w:rPr>
              <w:instrText xml:space="preserve"> PAGEREF _Toc211595195 \h </w:instrText>
            </w:r>
            <w:r>
              <w:rPr>
                <w:noProof/>
                <w:webHidden/>
              </w:rPr>
            </w:r>
            <w:r>
              <w:rPr>
                <w:noProof/>
                <w:webHidden/>
              </w:rPr>
              <w:fldChar w:fldCharType="separate"/>
            </w:r>
            <w:r>
              <w:rPr>
                <w:noProof/>
                <w:webHidden/>
              </w:rPr>
              <w:t>56</w:t>
            </w:r>
            <w:r>
              <w:rPr>
                <w:noProof/>
                <w:webHidden/>
              </w:rPr>
              <w:fldChar w:fldCharType="end"/>
            </w:r>
          </w:hyperlink>
        </w:p>
        <w:p w14:paraId="52E69BA8" w14:textId="6F3A859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96" w:history="1">
            <w:r w:rsidRPr="00FE49CF">
              <w:rPr>
                <w:rStyle w:val="Hyperlink"/>
                <w:noProof/>
              </w:rPr>
              <w:t>ARIMA Configuration</w:t>
            </w:r>
            <w:r>
              <w:rPr>
                <w:noProof/>
                <w:webHidden/>
              </w:rPr>
              <w:tab/>
            </w:r>
            <w:r>
              <w:rPr>
                <w:noProof/>
                <w:webHidden/>
              </w:rPr>
              <w:fldChar w:fldCharType="begin"/>
            </w:r>
            <w:r>
              <w:rPr>
                <w:noProof/>
                <w:webHidden/>
              </w:rPr>
              <w:instrText xml:space="preserve"> PAGEREF _Toc211595196 \h </w:instrText>
            </w:r>
            <w:r>
              <w:rPr>
                <w:noProof/>
                <w:webHidden/>
              </w:rPr>
            </w:r>
            <w:r>
              <w:rPr>
                <w:noProof/>
                <w:webHidden/>
              </w:rPr>
              <w:fldChar w:fldCharType="separate"/>
            </w:r>
            <w:r>
              <w:rPr>
                <w:noProof/>
                <w:webHidden/>
              </w:rPr>
              <w:t>56</w:t>
            </w:r>
            <w:r>
              <w:rPr>
                <w:noProof/>
                <w:webHidden/>
              </w:rPr>
              <w:fldChar w:fldCharType="end"/>
            </w:r>
          </w:hyperlink>
        </w:p>
        <w:p w14:paraId="73EE4B87" w14:textId="0D677AC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97" w:history="1">
            <w:r w:rsidRPr="00FE49CF">
              <w:rPr>
                <w:rStyle w:val="Hyperlink"/>
                <w:noProof/>
              </w:rPr>
              <w:t>Model Parameters Explanation</w:t>
            </w:r>
            <w:r>
              <w:rPr>
                <w:noProof/>
                <w:webHidden/>
              </w:rPr>
              <w:tab/>
            </w:r>
            <w:r>
              <w:rPr>
                <w:noProof/>
                <w:webHidden/>
              </w:rPr>
              <w:fldChar w:fldCharType="begin"/>
            </w:r>
            <w:r>
              <w:rPr>
                <w:noProof/>
                <w:webHidden/>
              </w:rPr>
              <w:instrText xml:space="preserve"> PAGEREF _Toc211595197 \h </w:instrText>
            </w:r>
            <w:r>
              <w:rPr>
                <w:noProof/>
                <w:webHidden/>
              </w:rPr>
            </w:r>
            <w:r>
              <w:rPr>
                <w:noProof/>
                <w:webHidden/>
              </w:rPr>
              <w:fldChar w:fldCharType="separate"/>
            </w:r>
            <w:r>
              <w:rPr>
                <w:noProof/>
                <w:webHidden/>
              </w:rPr>
              <w:t>56</w:t>
            </w:r>
            <w:r>
              <w:rPr>
                <w:noProof/>
                <w:webHidden/>
              </w:rPr>
              <w:fldChar w:fldCharType="end"/>
            </w:r>
          </w:hyperlink>
        </w:p>
        <w:p w14:paraId="17D46F89" w14:textId="3A6F14F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98" w:history="1">
            <w:r w:rsidRPr="00FE49CF">
              <w:rPr>
                <w:rStyle w:val="Hyperlink"/>
                <w:noProof/>
              </w:rPr>
              <w:t>Model Settings</w:t>
            </w:r>
            <w:r>
              <w:rPr>
                <w:noProof/>
                <w:webHidden/>
              </w:rPr>
              <w:tab/>
            </w:r>
            <w:r>
              <w:rPr>
                <w:noProof/>
                <w:webHidden/>
              </w:rPr>
              <w:fldChar w:fldCharType="begin"/>
            </w:r>
            <w:r>
              <w:rPr>
                <w:noProof/>
                <w:webHidden/>
              </w:rPr>
              <w:instrText xml:space="preserve"> PAGEREF _Toc211595198 \h </w:instrText>
            </w:r>
            <w:r>
              <w:rPr>
                <w:noProof/>
                <w:webHidden/>
              </w:rPr>
            </w:r>
            <w:r>
              <w:rPr>
                <w:noProof/>
                <w:webHidden/>
              </w:rPr>
              <w:fldChar w:fldCharType="separate"/>
            </w:r>
            <w:r>
              <w:rPr>
                <w:noProof/>
                <w:webHidden/>
              </w:rPr>
              <w:t>57</w:t>
            </w:r>
            <w:r>
              <w:rPr>
                <w:noProof/>
                <w:webHidden/>
              </w:rPr>
              <w:fldChar w:fldCharType="end"/>
            </w:r>
          </w:hyperlink>
        </w:p>
        <w:p w14:paraId="4BC7870D" w14:textId="2230C63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199" w:history="1">
            <w:r w:rsidRPr="00FE49CF">
              <w:rPr>
                <w:rStyle w:val="Hyperlink"/>
                <w:noProof/>
              </w:rPr>
              <w:t>Technologies and Libraries</w:t>
            </w:r>
            <w:r>
              <w:rPr>
                <w:noProof/>
                <w:webHidden/>
              </w:rPr>
              <w:tab/>
            </w:r>
            <w:r>
              <w:rPr>
                <w:noProof/>
                <w:webHidden/>
              </w:rPr>
              <w:fldChar w:fldCharType="begin"/>
            </w:r>
            <w:r>
              <w:rPr>
                <w:noProof/>
                <w:webHidden/>
              </w:rPr>
              <w:instrText xml:space="preserve"> PAGEREF _Toc211595199 \h </w:instrText>
            </w:r>
            <w:r>
              <w:rPr>
                <w:noProof/>
                <w:webHidden/>
              </w:rPr>
            </w:r>
            <w:r>
              <w:rPr>
                <w:noProof/>
                <w:webHidden/>
              </w:rPr>
              <w:fldChar w:fldCharType="separate"/>
            </w:r>
            <w:r>
              <w:rPr>
                <w:noProof/>
                <w:webHidden/>
              </w:rPr>
              <w:t>58</w:t>
            </w:r>
            <w:r>
              <w:rPr>
                <w:noProof/>
                <w:webHidden/>
              </w:rPr>
              <w:fldChar w:fldCharType="end"/>
            </w:r>
          </w:hyperlink>
        </w:p>
        <w:p w14:paraId="4094E4F9" w14:textId="02B3E55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00" w:history="1">
            <w:r w:rsidRPr="00FE49CF">
              <w:rPr>
                <w:rStyle w:val="Hyperlink"/>
                <w:noProof/>
              </w:rPr>
              <w:t>Core Technologies</w:t>
            </w:r>
            <w:r>
              <w:rPr>
                <w:noProof/>
                <w:webHidden/>
              </w:rPr>
              <w:tab/>
            </w:r>
            <w:r>
              <w:rPr>
                <w:noProof/>
                <w:webHidden/>
              </w:rPr>
              <w:fldChar w:fldCharType="begin"/>
            </w:r>
            <w:r>
              <w:rPr>
                <w:noProof/>
                <w:webHidden/>
              </w:rPr>
              <w:instrText xml:space="preserve"> PAGEREF _Toc211595200 \h </w:instrText>
            </w:r>
            <w:r>
              <w:rPr>
                <w:noProof/>
                <w:webHidden/>
              </w:rPr>
            </w:r>
            <w:r>
              <w:rPr>
                <w:noProof/>
                <w:webHidden/>
              </w:rPr>
              <w:fldChar w:fldCharType="separate"/>
            </w:r>
            <w:r>
              <w:rPr>
                <w:noProof/>
                <w:webHidden/>
              </w:rPr>
              <w:t>58</w:t>
            </w:r>
            <w:r>
              <w:rPr>
                <w:noProof/>
                <w:webHidden/>
              </w:rPr>
              <w:fldChar w:fldCharType="end"/>
            </w:r>
          </w:hyperlink>
        </w:p>
        <w:p w14:paraId="2B2109D6" w14:textId="21EF7C2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01" w:history="1">
            <w:r w:rsidRPr="00FE49CF">
              <w:rPr>
                <w:rStyle w:val="Hyperlink"/>
                <w:noProof/>
              </w:rPr>
              <w:t>Key Libraries and Modules</w:t>
            </w:r>
            <w:r>
              <w:rPr>
                <w:noProof/>
                <w:webHidden/>
              </w:rPr>
              <w:tab/>
            </w:r>
            <w:r>
              <w:rPr>
                <w:noProof/>
                <w:webHidden/>
              </w:rPr>
              <w:fldChar w:fldCharType="begin"/>
            </w:r>
            <w:r>
              <w:rPr>
                <w:noProof/>
                <w:webHidden/>
              </w:rPr>
              <w:instrText xml:space="preserve"> PAGEREF _Toc211595201 \h </w:instrText>
            </w:r>
            <w:r>
              <w:rPr>
                <w:noProof/>
                <w:webHidden/>
              </w:rPr>
            </w:r>
            <w:r>
              <w:rPr>
                <w:noProof/>
                <w:webHidden/>
              </w:rPr>
              <w:fldChar w:fldCharType="separate"/>
            </w:r>
            <w:r>
              <w:rPr>
                <w:noProof/>
                <w:webHidden/>
              </w:rPr>
              <w:t>59</w:t>
            </w:r>
            <w:r>
              <w:rPr>
                <w:noProof/>
                <w:webHidden/>
              </w:rPr>
              <w:fldChar w:fldCharType="end"/>
            </w:r>
          </w:hyperlink>
        </w:p>
        <w:p w14:paraId="2D83275E" w14:textId="5C2F5A2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02" w:history="1">
            <w:r w:rsidRPr="00FE49CF">
              <w:rPr>
                <w:rStyle w:val="Hyperlink"/>
                <w:noProof/>
              </w:rPr>
              <w:t>Development Environment</w:t>
            </w:r>
            <w:r>
              <w:rPr>
                <w:noProof/>
                <w:webHidden/>
              </w:rPr>
              <w:tab/>
            </w:r>
            <w:r>
              <w:rPr>
                <w:noProof/>
                <w:webHidden/>
              </w:rPr>
              <w:fldChar w:fldCharType="begin"/>
            </w:r>
            <w:r>
              <w:rPr>
                <w:noProof/>
                <w:webHidden/>
              </w:rPr>
              <w:instrText xml:space="preserve"> PAGEREF _Toc211595202 \h </w:instrText>
            </w:r>
            <w:r>
              <w:rPr>
                <w:noProof/>
                <w:webHidden/>
              </w:rPr>
            </w:r>
            <w:r>
              <w:rPr>
                <w:noProof/>
                <w:webHidden/>
              </w:rPr>
              <w:fldChar w:fldCharType="separate"/>
            </w:r>
            <w:r>
              <w:rPr>
                <w:noProof/>
                <w:webHidden/>
              </w:rPr>
              <w:t>59</w:t>
            </w:r>
            <w:r>
              <w:rPr>
                <w:noProof/>
                <w:webHidden/>
              </w:rPr>
              <w:fldChar w:fldCharType="end"/>
            </w:r>
          </w:hyperlink>
        </w:p>
        <w:p w14:paraId="1B8A05B6" w14:textId="5D63946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03" w:history="1">
            <w:r w:rsidRPr="00FE49CF">
              <w:rPr>
                <w:rStyle w:val="Hyperlink"/>
                <w:noProof/>
              </w:rPr>
              <w:t>Data Import and Preparation</w:t>
            </w:r>
            <w:r>
              <w:rPr>
                <w:noProof/>
                <w:webHidden/>
              </w:rPr>
              <w:tab/>
            </w:r>
            <w:r>
              <w:rPr>
                <w:noProof/>
                <w:webHidden/>
              </w:rPr>
              <w:fldChar w:fldCharType="begin"/>
            </w:r>
            <w:r>
              <w:rPr>
                <w:noProof/>
                <w:webHidden/>
              </w:rPr>
              <w:instrText xml:space="preserve"> PAGEREF _Toc211595203 \h </w:instrText>
            </w:r>
            <w:r>
              <w:rPr>
                <w:noProof/>
                <w:webHidden/>
              </w:rPr>
            </w:r>
            <w:r>
              <w:rPr>
                <w:noProof/>
                <w:webHidden/>
              </w:rPr>
              <w:fldChar w:fldCharType="separate"/>
            </w:r>
            <w:r>
              <w:rPr>
                <w:noProof/>
                <w:webHidden/>
              </w:rPr>
              <w:t>59</w:t>
            </w:r>
            <w:r>
              <w:rPr>
                <w:noProof/>
                <w:webHidden/>
              </w:rPr>
              <w:fldChar w:fldCharType="end"/>
            </w:r>
          </w:hyperlink>
        </w:p>
        <w:p w14:paraId="1909D250" w14:textId="75E6AD10"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04" w:history="1">
            <w:r w:rsidRPr="00FE49CF">
              <w:rPr>
                <w:rStyle w:val="Hyperlink"/>
                <w:noProof/>
              </w:rPr>
              <w:t>Time Series Construction Process</w:t>
            </w:r>
            <w:r>
              <w:rPr>
                <w:noProof/>
                <w:webHidden/>
              </w:rPr>
              <w:tab/>
            </w:r>
            <w:r>
              <w:rPr>
                <w:noProof/>
                <w:webHidden/>
              </w:rPr>
              <w:fldChar w:fldCharType="begin"/>
            </w:r>
            <w:r>
              <w:rPr>
                <w:noProof/>
                <w:webHidden/>
              </w:rPr>
              <w:instrText xml:space="preserve"> PAGEREF _Toc211595204 \h </w:instrText>
            </w:r>
            <w:r>
              <w:rPr>
                <w:noProof/>
                <w:webHidden/>
              </w:rPr>
            </w:r>
            <w:r>
              <w:rPr>
                <w:noProof/>
                <w:webHidden/>
              </w:rPr>
              <w:fldChar w:fldCharType="separate"/>
            </w:r>
            <w:r>
              <w:rPr>
                <w:noProof/>
                <w:webHidden/>
              </w:rPr>
              <w:t>60</w:t>
            </w:r>
            <w:r>
              <w:rPr>
                <w:noProof/>
                <w:webHidden/>
              </w:rPr>
              <w:fldChar w:fldCharType="end"/>
            </w:r>
          </w:hyperlink>
        </w:p>
        <w:p w14:paraId="28D60D92" w14:textId="27E5F923"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05" w:history="1">
            <w:r w:rsidRPr="00FE49CF">
              <w:rPr>
                <w:rStyle w:val="Hyperlink"/>
                <w:noProof/>
              </w:rPr>
              <w:t>Aggregation Helper Function</w:t>
            </w:r>
            <w:r>
              <w:rPr>
                <w:noProof/>
                <w:webHidden/>
              </w:rPr>
              <w:tab/>
            </w:r>
            <w:r>
              <w:rPr>
                <w:noProof/>
                <w:webHidden/>
              </w:rPr>
              <w:fldChar w:fldCharType="begin"/>
            </w:r>
            <w:r>
              <w:rPr>
                <w:noProof/>
                <w:webHidden/>
              </w:rPr>
              <w:instrText xml:space="preserve"> PAGEREF _Toc211595205 \h </w:instrText>
            </w:r>
            <w:r>
              <w:rPr>
                <w:noProof/>
                <w:webHidden/>
              </w:rPr>
            </w:r>
            <w:r>
              <w:rPr>
                <w:noProof/>
                <w:webHidden/>
              </w:rPr>
              <w:fldChar w:fldCharType="separate"/>
            </w:r>
            <w:r>
              <w:rPr>
                <w:noProof/>
                <w:webHidden/>
              </w:rPr>
              <w:t>60</w:t>
            </w:r>
            <w:r>
              <w:rPr>
                <w:noProof/>
                <w:webHidden/>
              </w:rPr>
              <w:fldChar w:fldCharType="end"/>
            </w:r>
          </w:hyperlink>
        </w:p>
        <w:p w14:paraId="36D370F5" w14:textId="02B5FD4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06" w:history="1">
            <w:r w:rsidRPr="00FE49CF">
              <w:rPr>
                <w:rStyle w:val="Hyperlink"/>
                <w:noProof/>
              </w:rPr>
              <w:t>Model Implementation</w:t>
            </w:r>
            <w:r>
              <w:rPr>
                <w:noProof/>
                <w:webHidden/>
              </w:rPr>
              <w:tab/>
            </w:r>
            <w:r>
              <w:rPr>
                <w:noProof/>
                <w:webHidden/>
              </w:rPr>
              <w:fldChar w:fldCharType="begin"/>
            </w:r>
            <w:r>
              <w:rPr>
                <w:noProof/>
                <w:webHidden/>
              </w:rPr>
              <w:instrText xml:space="preserve"> PAGEREF _Toc211595206 \h </w:instrText>
            </w:r>
            <w:r>
              <w:rPr>
                <w:noProof/>
                <w:webHidden/>
              </w:rPr>
            </w:r>
            <w:r>
              <w:rPr>
                <w:noProof/>
                <w:webHidden/>
              </w:rPr>
              <w:fldChar w:fldCharType="separate"/>
            </w:r>
            <w:r>
              <w:rPr>
                <w:noProof/>
                <w:webHidden/>
              </w:rPr>
              <w:t>61</w:t>
            </w:r>
            <w:r>
              <w:rPr>
                <w:noProof/>
                <w:webHidden/>
              </w:rPr>
              <w:fldChar w:fldCharType="end"/>
            </w:r>
          </w:hyperlink>
        </w:p>
        <w:p w14:paraId="68A13574" w14:textId="07594E25"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07" w:history="1">
            <w:r w:rsidRPr="00FE49CF">
              <w:rPr>
                <w:rStyle w:val="Hyperlink"/>
                <w:noProof/>
              </w:rPr>
              <w:t>Training Framework</w:t>
            </w:r>
            <w:r>
              <w:rPr>
                <w:noProof/>
                <w:webHidden/>
              </w:rPr>
              <w:tab/>
            </w:r>
            <w:r>
              <w:rPr>
                <w:noProof/>
                <w:webHidden/>
              </w:rPr>
              <w:fldChar w:fldCharType="begin"/>
            </w:r>
            <w:r>
              <w:rPr>
                <w:noProof/>
                <w:webHidden/>
              </w:rPr>
              <w:instrText xml:space="preserve"> PAGEREF _Toc211595207 \h </w:instrText>
            </w:r>
            <w:r>
              <w:rPr>
                <w:noProof/>
                <w:webHidden/>
              </w:rPr>
            </w:r>
            <w:r>
              <w:rPr>
                <w:noProof/>
                <w:webHidden/>
              </w:rPr>
              <w:fldChar w:fldCharType="separate"/>
            </w:r>
            <w:r>
              <w:rPr>
                <w:noProof/>
                <w:webHidden/>
              </w:rPr>
              <w:t>61</w:t>
            </w:r>
            <w:r>
              <w:rPr>
                <w:noProof/>
                <w:webHidden/>
              </w:rPr>
              <w:fldChar w:fldCharType="end"/>
            </w:r>
          </w:hyperlink>
        </w:p>
        <w:p w14:paraId="0B8C83CD" w14:textId="0BEC8AB8"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08" w:history="1">
            <w:r w:rsidRPr="00FE49CF">
              <w:rPr>
                <w:rStyle w:val="Hyperlink"/>
                <w:noProof/>
              </w:rPr>
              <w:t>Data Splitting Strategy</w:t>
            </w:r>
            <w:r>
              <w:rPr>
                <w:noProof/>
                <w:webHidden/>
              </w:rPr>
              <w:tab/>
            </w:r>
            <w:r>
              <w:rPr>
                <w:noProof/>
                <w:webHidden/>
              </w:rPr>
              <w:fldChar w:fldCharType="begin"/>
            </w:r>
            <w:r>
              <w:rPr>
                <w:noProof/>
                <w:webHidden/>
              </w:rPr>
              <w:instrText xml:space="preserve"> PAGEREF _Toc211595208 \h </w:instrText>
            </w:r>
            <w:r>
              <w:rPr>
                <w:noProof/>
                <w:webHidden/>
              </w:rPr>
            </w:r>
            <w:r>
              <w:rPr>
                <w:noProof/>
                <w:webHidden/>
              </w:rPr>
              <w:fldChar w:fldCharType="separate"/>
            </w:r>
            <w:r>
              <w:rPr>
                <w:noProof/>
                <w:webHidden/>
              </w:rPr>
              <w:t>61</w:t>
            </w:r>
            <w:r>
              <w:rPr>
                <w:noProof/>
                <w:webHidden/>
              </w:rPr>
              <w:fldChar w:fldCharType="end"/>
            </w:r>
          </w:hyperlink>
        </w:p>
        <w:p w14:paraId="28A90F17" w14:textId="68095FD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09" w:history="1">
            <w:r w:rsidRPr="00FE49CF">
              <w:rPr>
                <w:rStyle w:val="Hyperlink"/>
                <w:noProof/>
              </w:rPr>
              <w:t>Model Fitting Process</w:t>
            </w:r>
            <w:r>
              <w:rPr>
                <w:noProof/>
                <w:webHidden/>
              </w:rPr>
              <w:tab/>
            </w:r>
            <w:r>
              <w:rPr>
                <w:noProof/>
                <w:webHidden/>
              </w:rPr>
              <w:fldChar w:fldCharType="begin"/>
            </w:r>
            <w:r>
              <w:rPr>
                <w:noProof/>
                <w:webHidden/>
              </w:rPr>
              <w:instrText xml:space="preserve"> PAGEREF _Toc211595209 \h </w:instrText>
            </w:r>
            <w:r>
              <w:rPr>
                <w:noProof/>
                <w:webHidden/>
              </w:rPr>
            </w:r>
            <w:r>
              <w:rPr>
                <w:noProof/>
                <w:webHidden/>
              </w:rPr>
              <w:fldChar w:fldCharType="separate"/>
            </w:r>
            <w:r>
              <w:rPr>
                <w:noProof/>
                <w:webHidden/>
              </w:rPr>
              <w:t>61</w:t>
            </w:r>
            <w:r>
              <w:rPr>
                <w:noProof/>
                <w:webHidden/>
              </w:rPr>
              <w:fldChar w:fldCharType="end"/>
            </w:r>
          </w:hyperlink>
        </w:p>
        <w:p w14:paraId="78B4A0FF" w14:textId="26781AE2"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10" w:history="1">
            <w:r w:rsidRPr="00FE49CF">
              <w:rPr>
                <w:rStyle w:val="Hyperlink"/>
                <w:noProof/>
              </w:rPr>
              <w:t>Forecasting Process</w:t>
            </w:r>
            <w:r>
              <w:rPr>
                <w:noProof/>
                <w:webHidden/>
              </w:rPr>
              <w:tab/>
            </w:r>
            <w:r>
              <w:rPr>
                <w:noProof/>
                <w:webHidden/>
              </w:rPr>
              <w:fldChar w:fldCharType="begin"/>
            </w:r>
            <w:r>
              <w:rPr>
                <w:noProof/>
                <w:webHidden/>
              </w:rPr>
              <w:instrText xml:space="preserve"> PAGEREF _Toc211595210 \h </w:instrText>
            </w:r>
            <w:r>
              <w:rPr>
                <w:noProof/>
                <w:webHidden/>
              </w:rPr>
            </w:r>
            <w:r>
              <w:rPr>
                <w:noProof/>
                <w:webHidden/>
              </w:rPr>
              <w:fldChar w:fldCharType="separate"/>
            </w:r>
            <w:r>
              <w:rPr>
                <w:noProof/>
                <w:webHidden/>
              </w:rPr>
              <w:t>62</w:t>
            </w:r>
            <w:r>
              <w:rPr>
                <w:noProof/>
                <w:webHidden/>
              </w:rPr>
              <w:fldChar w:fldCharType="end"/>
            </w:r>
          </w:hyperlink>
        </w:p>
        <w:p w14:paraId="449146F4" w14:textId="2A6E124D"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11" w:history="1">
            <w:r w:rsidRPr="00FE49CF">
              <w:rPr>
                <w:rStyle w:val="Hyperlink"/>
                <w:noProof/>
              </w:rPr>
              <w:t>Multi-step Ahead Prediction</w:t>
            </w:r>
            <w:r>
              <w:rPr>
                <w:noProof/>
                <w:webHidden/>
              </w:rPr>
              <w:tab/>
            </w:r>
            <w:r>
              <w:rPr>
                <w:noProof/>
                <w:webHidden/>
              </w:rPr>
              <w:fldChar w:fldCharType="begin"/>
            </w:r>
            <w:r>
              <w:rPr>
                <w:noProof/>
                <w:webHidden/>
              </w:rPr>
              <w:instrText xml:space="preserve"> PAGEREF _Toc211595211 \h </w:instrText>
            </w:r>
            <w:r>
              <w:rPr>
                <w:noProof/>
                <w:webHidden/>
              </w:rPr>
            </w:r>
            <w:r>
              <w:rPr>
                <w:noProof/>
                <w:webHidden/>
              </w:rPr>
              <w:fldChar w:fldCharType="separate"/>
            </w:r>
            <w:r>
              <w:rPr>
                <w:noProof/>
                <w:webHidden/>
              </w:rPr>
              <w:t>63</w:t>
            </w:r>
            <w:r>
              <w:rPr>
                <w:noProof/>
                <w:webHidden/>
              </w:rPr>
              <w:fldChar w:fldCharType="end"/>
            </w:r>
          </w:hyperlink>
        </w:p>
        <w:p w14:paraId="145BE346" w14:textId="10DAF3FC"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12" w:history="1">
            <w:r w:rsidRPr="00FE49CF">
              <w:rPr>
                <w:rStyle w:val="Hyperlink"/>
                <w:rFonts w:cs="Times New Roman"/>
                <w:noProof/>
              </w:rPr>
              <w:t>.</w:t>
            </w:r>
            <w:r w:rsidRPr="00FE49CF">
              <w:rPr>
                <w:rStyle w:val="Hyperlink"/>
                <w:noProof/>
              </w:rPr>
              <w:t>Forecast Index Construction</w:t>
            </w:r>
            <w:r>
              <w:rPr>
                <w:noProof/>
                <w:webHidden/>
              </w:rPr>
              <w:tab/>
            </w:r>
            <w:r>
              <w:rPr>
                <w:noProof/>
                <w:webHidden/>
              </w:rPr>
              <w:fldChar w:fldCharType="begin"/>
            </w:r>
            <w:r>
              <w:rPr>
                <w:noProof/>
                <w:webHidden/>
              </w:rPr>
              <w:instrText xml:space="preserve"> PAGEREF _Toc211595212 \h </w:instrText>
            </w:r>
            <w:r>
              <w:rPr>
                <w:noProof/>
                <w:webHidden/>
              </w:rPr>
            </w:r>
            <w:r>
              <w:rPr>
                <w:noProof/>
                <w:webHidden/>
              </w:rPr>
              <w:fldChar w:fldCharType="separate"/>
            </w:r>
            <w:r>
              <w:rPr>
                <w:noProof/>
                <w:webHidden/>
              </w:rPr>
              <w:t>63</w:t>
            </w:r>
            <w:r>
              <w:rPr>
                <w:noProof/>
                <w:webHidden/>
              </w:rPr>
              <w:fldChar w:fldCharType="end"/>
            </w:r>
          </w:hyperlink>
        </w:p>
        <w:p w14:paraId="242AA5BC" w14:textId="269C520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13"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_Toc211595213 \h </w:instrText>
            </w:r>
            <w:r>
              <w:rPr>
                <w:noProof/>
                <w:webHidden/>
              </w:rPr>
            </w:r>
            <w:r>
              <w:rPr>
                <w:noProof/>
                <w:webHidden/>
              </w:rPr>
              <w:fldChar w:fldCharType="separate"/>
            </w:r>
            <w:r>
              <w:rPr>
                <w:noProof/>
                <w:webHidden/>
              </w:rPr>
              <w:t>63</w:t>
            </w:r>
            <w:r>
              <w:rPr>
                <w:noProof/>
                <w:webHidden/>
              </w:rPr>
              <w:fldChar w:fldCharType="end"/>
            </w:r>
          </w:hyperlink>
        </w:p>
        <w:p w14:paraId="1324E4B5" w14:textId="651CC215"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14" w:history="1">
            <w:r w:rsidRPr="00FE49CF">
              <w:rPr>
                <w:rStyle w:val="Hyperlink"/>
                <w:noProof/>
              </w:rPr>
              <w:t>Domestic Tourism Forecasting Performance</w:t>
            </w:r>
            <w:r>
              <w:rPr>
                <w:noProof/>
                <w:webHidden/>
              </w:rPr>
              <w:tab/>
            </w:r>
            <w:r>
              <w:rPr>
                <w:noProof/>
                <w:webHidden/>
              </w:rPr>
              <w:fldChar w:fldCharType="begin"/>
            </w:r>
            <w:r>
              <w:rPr>
                <w:noProof/>
                <w:webHidden/>
              </w:rPr>
              <w:instrText xml:space="preserve"> PAGEREF _Toc211595214 \h </w:instrText>
            </w:r>
            <w:r>
              <w:rPr>
                <w:noProof/>
                <w:webHidden/>
              </w:rPr>
            </w:r>
            <w:r>
              <w:rPr>
                <w:noProof/>
                <w:webHidden/>
              </w:rPr>
              <w:fldChar w:fldCharType="separate"/>
            </w:r>
            <w:r>
              <w:rPr>
                <w:noProof/>
                <w:webHidden/>
              </w:rPr>
              <w:t>63</w:t>
            </w:r>
            <w:r>
              <w:rPr>
                <w:noProof/>
                <w:webHidden/>
              </w:rPr>
              <w:fldChar w:fldCharType="end"/>
            </w:r>
          </w:hyperlink>
        </w:p>
        <w:p w14:paraId="0966AB34" w14:textId="3211832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15" w:history="1">
            <w:r w:rsidRPr="00FE49CF">
              <w:rPr>
                <w:rStyle w:val="Hyperlink"/>
                <w:noProof/>
              </w:rPr>
              <w:t>International Tourism Forecasting Performance</w:t>
            </w:r>
            <w:r>
              <w:rPr>
                <w:noProof/>
                <w:webHidden/>
              </w:rPr>
              <w:tab/>
            </w:r>
            <w:r>
              <w:rPr>
                <w:noProof/>
                <w:webHidden/>
              </w:rPr>
              <w:fldChar w:fldCharType="begin"/>
            </w:r>
            <w:r>
              <w:rPr>
                <w:noProof/>
                <w:webHidden/>
              </w:rPr>
              <w:instrText xml:space="preserve"> PAGEREF _Toc211595215 \h </w:instrText>
            </w:r>
            <w:r>
              <w:rPr>
                <w:noProof/>
                <w:webHidden/>
              </w:rPr>
            </w:r>
            <w:r>
              <w:rPr>
                <w:noProof/>
                <w:webHidden/>
              </w:rPr>
              <w:fldChar w:fldCharType="separate"/>
            </w:r>
            <w:r>
              <w:rPr>
                <w:noProof/>
                <w:webHidden/>
              </w:rPr>
              <w:t>64</w:t>
            </w:r>
            <w:r>
              <w:rPr>
                <w:noProof/>
                <w:webHidden/>
              </w:rPr>
              <w:fldChar w:fldCharType="end"/>
            </w:r>
          </w:hyperlink>
        </w:p>
        <w:p w14:paraId="42C2AD40" w14:textId="34FC3DE5"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16" w:history="1">
            <w:r w:rsidRPr="00FE49CF">
              <w:rPr>
                <w:rStyle w:val="Hyperlink"/>
                <w:noProof/>
              </w:rPr>
              <w:t>Historical Pattern Analysis</w:t>
            </w:r>
            <w:r>
              <w:rPr>
                <w:noProof/>
                <w:webHidden/>
              </w:rPr>
              <w:tab/>
            </w:r>
            <w:r>
              <w:rPr>
                <w:noProof/>
                <w:webHidden/>
              </w:rPr>
              <w:fldChar w:fldCharType="begin"/>
            </w:r>
            <w:r>
              <w:rPr>
                <w:noProof/>
                <w:webHidden/>
              </w:rPr>
              <w:instrText xml:space="preserve"> PAGEREF _Toc211595216 \h </w:instrText>
            </w:r>
            <w:r>
              <w:rPr>
                <w:noProof/>
                <w:webHidden/>
              </w:rPr>
            </w:r>
            <w:r>
              <w:rPr>
                <w:noProof/>
                <w:webHidden/>
              </w:rPr>
              <w:fldChar w:fldCharType="separate"/>
            </w:r>
            <w:r>
              <w:rPr>
                <w:noProof/>
                <w:webHidden/>
              </w:rPr>
              <w:t>64</w:t>
            </w:r>
            <w:r>
              <w:rPr>
                <w:noProof/>
                <w:webHidden/>
              </w:rPr>
              <w:fldChar w:fldCharType="end"/>
            </w:r>
          </w:hyperlink>
        </w:p>
        <w:p w14:paraId="417D5567" w14:textId="50B61371"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17" w:history="1">
            <w:r w:rsidRPr="00FE49CF">
              <w:rPr>
                <w:rStyle w:val="Hyperlink"/>
                <w:noProof/>
              </w:rPr>
              <w:t>Domestic Tourism Forecasts</w:t>
            </w:r>
            <w:r>
              <w:rPr>
                <w:noProof/>
                <w:webHidden/>
              </w:rPr>
              <w:tab/>
            </w:r>
            <w:r>
              <w:rPr>
                <w:noProof/>
                <w:webHidden/>
              </w:rPr>
              <w:fldChar w:fldCharType="begin"/>
            </w:r>
            <w:r>
              <w:rPr>
                <w:noProof/>
                <w:webHidden/>
              </w:rPr>
              <w:instrText xml:space="preserve"> PAGEREF _Toc211595217 \h </w:instrText>
            </w:r>
            <w:r>
              <w:rPr>
                <w:noProof/>
                <w:webHidden/>
              </w:rPr>
            </w:r>
            <w:r>
              <w:rPr>
                <w:noProof/>
                <w:webHidden/>
              </w:rPr>
              <w:fldChar w:fldCharType="separate"/>
            </w:r>
            <w:r>
              <w:rPr>
                <w:noProof/>
                <w:webHidden/>
              </w:rPr>
              <w:t>65</w:t>
            </w:r>
            <w:r>
              <w:rPr>
                <w:noProof/>
                <w:webHidden/>
              </w:rPr>
              <w:fldChar w:fldCharType="end"/>
            </w:r>
          </w:hyperlink>
        </w:p>
        <w:p w14:paraId="00423281" w14:textId="58BDCEB9"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18" w:history="1">
            <w:r w:rsidRPr="00FE49CF">
              <w:rPr>
                <w:rStyle w:val="Hyperlink"/>
                <w:noProof/>
              </w:rPr>
              <w:t>International Tourism Forecasts</w:t>
            </w:r>
            <w:r>
              <w:rPr>
                <w:noProof/>
                <w:webHidden/>
              </w:rPr>
              <w:tab/>
            </w:r>
            <w:r>
              <w:rPr>
                <w:noProof/>
                <w:webHidden/>
              </w:rPr>
              <w:fldChar w:fldCharType="begin"/>
            </w:r>
            <w:r>
              <w:rPr>
                <w:noProof/>
                <w:webHidden/>
              </w:rPr>
              <w:instrText xml:space="preserve"> PAGEREF _Toc211595218 \h </w:instrText>
            </w:r>
            <w:r>
              <w:rPr>
                <w:noProof/>
                <w:webHidden/>
              </w:rPr>
            </w:r>
            <w:r>
              <w:rPr>
                <w:noProof/>
                <w:webHidden/>
              </w:rPr>
              <w:fldChar w:fldCharType="separate"/>
            </w:r>
            <w:r>
              <w:rPr>
                <w:noProof/>
                <w:webHidden/>
              </w:rPr>
              <w:t>65</w:t>
            </w:r>
            <w:r>
              <w:rPr>
                <w:noProof/>
                <w:webHidden/>
              </w:rPr>
              <w:fldChar w:fldCharType="end"/>
            </w:r>
          </w:hyperlink>
        </w:p>
        <w:p w14:paraId="0698296D" w14:textId="00B4AC46"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19" w:history="1">
            <w:r w:rsidRPr="00FE49CF">
              <w:rPr>
                <w:rStyle w:val="Hyperlink"/>
                <w:noProof/>
              </w:rPr>
              <w:t>Performance Evaluation</w:t>
            </w:r>
            <w:r>
              <w:rPr>
                <w:noProof/>
                <w:webHidden/>
              </w:rPr>
              <w:tab/>
            </w:r>
            <w:r>
              <w:rPr>
                <w:noProof/>
                <w:webHidden/>
              </w:rPr>
              <w:fldChar w:fldCharType="begin"/>
            </w:r>
            <w:r>
              <w:rPr>
                <w:noProof/>
                <w:webHidden/>
              </w:rPr>
              <w:instrText xml:space="preserve"> PAGEREF _Toc211595219 \h </w:instrText>
            </w:r>
            <w:r>
              <w:rPr>
                <w:noProof/>
                <w:webHidden/>
              </w:rPr>
            </w:r>
            <w:r>
              <w:rPr>
                <w:noProof/>
                <w:webHidden/>
              </w:rPr>
              <w:fldChar w:fldCharType="separate"/>
            </w:r>
            <w:r>
              <w:rPr>
                <w:noProof/>
                <w:webHidden/>
              </w:rPr>
              <w:t>65</w:t>
            </w:r>
            <w:r>
              <w:rPr>
                <w:noProof/>
                <w:webHidden/>
              </w:rPr>
              <w:fldChar w:fldCharType="end"/>
            </w:r>
          </w:hyperlink>
        </w:p>
        <w:p w14:paraId="1679F4AC" w14:textId="290BCC8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20" w:history="1">
            <w:r w:rsidRPr="00FE49CF">
              <w:rPr>
                <w:rStyle w:val="Hyperlink"/>
                <w:noProof/>
              </w:rPr>
              <w:t>Model Accuracy Metrics</w:t>
            </w:r>
            <w:r>
              <w:rPr>
                <w:noProof/>
                <w:webHidden/>
              </w:rPr>
              <w:tab/>
            </w:r>
            <w:r>
              <w:rPr>
                <w:noProof/>
                <w:webHidden/>
              </w:rPr>
              <w:fldChar w:fldCharType="begin"/>
            </w:r>
            <w:r>
              <w:rPr>
                <w:noProof/>
                <w:webHidden/>
              </w:rPr>
              <w:instrText xml:space="preserve"> PAGEREF _Toc211595220 \h </w:instrText>
            </w:r>
            <w:r>
              <w:rPr>
                <w:noProof/>
                <w:webHidden/>
              </w:rPr>
            </w:r>
            <w:r>
              <w:rPr>
                <w:noProof/>
                <w:webHidden/>
              </w:rPr>
              <w:fldChar w:fldCharType="separate"/>
            </w:r>
            <w:r>
              <w:rPr>
                <w:noProof/>
                <w:webHidden/>
              </w:rPr>
              <w:t>65</w:t>
            </w:r>
            <w:r>
              <w:rPr>
                <w:noProof/>
                <w:webHidden/>
              </w:rPr>
              <w:fldChar w:fldCharType="end"/>
            </w:r>
          </w:hyperlink>
        </w:p>
        <w:p w14:paraId="5FAC2390" w14:textId="7C0140C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21" w:history="1">
            <w:r w:rsidRPr="00FE49CF">
              <w:rPr>
                <w:rStyle w:val="Hyperlink"/>
                <w:noProof/>
              </w:rPr>
              <w:t>Conclusion</w:t>
            </w:r>
            <w:r>
              <w:rPr>
                <w:noProof/>
                <w:webHidden/>
              </w:rPr>
              <w:tab/>
            </w:r>
            <w:r>
              <w:rPr>
                <w:noProof/>
                <w:webHidden/>
              </w:rPr>
              <w:fldChar w:fldCharType="begin"/>
            </w:r>
            <w:r>
              <w:rPr>
                <w:noProof/>
                <w:webHidden/>
              </w:rPr>
              <w:instrText xml:space="preserve"> PAGEREF _Toc211595221 \h </w:instrText>
            </w:r>
            <w:r>
              <w:rPr>
                <w:noProof/>
                <w:webHidden/>
              </w:rPr>
            </w:r>
            <w:r>
              <w:rPr>
                <w:noProof/>
                <w:webHidden/>
              </w:rPr>
              <w:fldChar w:fldCharType="separate"/>
            </w:r>
            <w:r>
              <w:rPr>
                <w:noProof/>
                <w:webHidden/>
              </w:rPr>
              <w:t>66</w:t>
            </w:r>
            <w:r>
              <w:rPr>
                <w:noProof/>
                <w:webHidden/>
              </w:rPr>
              <w:fldChar w:fldCharType="end"/>
            </w:r>
          </w:hyperlink>
        </w:p>
        <w:p w14:paraId="69DD445B" w14:textId="73DB0931"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222" w:history="1">
            <w:r w:rsidRPr="00FE49CF">
              <w:rPr>
                <w:rStyle w:val="Hyperlink"/>
                <w:noProof/>
              </w:rPr>
              <w:t>Appendix C</w:t>
            </w:r>
            <w:r>
              <w:rPr>
                <w:noProof/>
                <w:webHidden/>
              </w:rPr>
              <w:tab/>
            </w:r>
            <w:r>
              <w:rPr>
                <w:noProof/>
                <w:webHidden/>
              </w:rPr>
              <w:fldChar w:fldCharType="begin"/>
            </w:r>
            <w:r>
              <w:rPr>
                <w:noProof/>
                <w:webHidden/>
              </w:rPr>
              <w:instrText xml:space="preserve"> PAGEREF _Toc211595222 \h </w:instrText>
            </w:r>
            <w:r>
              <w:rPr>
                <w:noProof/>
                <w:webHidden/>
              </w:rPr>
            </w:r>
            <w:r>
              <w:rPr>
                <w:noProof/>
                <w:webHidden/>
              </w:rPr>
              <w:fldChar w:fldCharType="separate"/>
            </w:r>
            <w:r>
              <w:rPr>
                <w:noProof/>
                <w:webHidden/>
              </w:rPr>
              <w:t>67</w:t>
            </w:r>
            <w:r>
              <w:rPr>
                <w:noProof/>
                <w:webHidden/>
              </w:rPr>
              <w:fldChar w:fldCharType="end"/>
            </w:r>
          </w:hyperlink>
        </w:p>
        <w:p w14:paraId="689454F0" w14:textId="5A791D2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23"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_Toc211595223 \h </w:instrText>
            </w:r>
            <w:r>
              <w:rPr>
                <w:noProof/>
                <w:webHidden/>
              </w:rPr>
            </w:r>
            <w:r>
              <w:rPr>
                <w:noProof/>
                <w:webHidden/>
              </w:rPr>
              <w:fldChar w:fldCharType="separate"/>
            </w:r>
            <w:r>
              <w:rPr>
                <w:noProof/>
                <w:webHidden/>
              </w:rPr>
              <w:t>70</w:t>
            </w:r>
            <w:r>
              <w:rPr>
                <w:noProof/>
                <w:webHidden/>
              </w:rPr>
              <w:fldChar w:fldCharType="end"/>
            </w:r>
          </w:hyperlink>
        </w:p>
        <w:p w14:paraId="1D8B5B06" w14:textId="70629EA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24" w:history="1">
            <w:r w:rsidRPr="00FE49CF">
              <w:rPr>
                <w:rStyle w:val="Hyperlink"/>
                <w:noProof/>
              </w:rPr>
              <w:t>Project Overview</w:t>
            </w:r>
            <w:r>
              <w:rPr>
                <w:noProof/>
                <w:webHidden/>
              </w:rPr>
              <w:tab/>
            </w:r>
            <w:r>
              <w:rPr>
                <w:noProof/>
                <w:webHidden/>
              </w:rPr>
              <w:fldChar w:fldCharType="begin"/>
            </w:r>
            <w:r>
              <w:rPr>
                <w:noProof/>
                <w:webHidden/>
              </w:rPr>
              <w:instrText xml:space="preserve"> PAGEREF _Toc211595224 \h </w:instrText>
            </w:r>
            <w:r>
              <w:rPr>
                <w:noProof/>
                <w:webHidden/>
              </w:rPr>
            </w:r>
            <w:r>
              <w:rPr>
                <w:noProof/>
                <w:webHidden/>
              </w:rPr>
              <w:fldChar w:fldCharType="separate"/>
            </w:r>
            <w:r>
              <w:rPr>
                <w:noProof/>
                <w:webHidden/>
              </w:rPr>
              <w:t>70</w:t>
            </w:r>
            <w:r>
              <w:rPr>
                <w:noProof/>
                <w:webHidden/>
              </w:rPr>
              <w:fldChar w:fldCharType="end"/>
            </w:r>
          </w:hyperlink>
        </w:p>
        <w:p w14:paraId="062FB4DF" w14:textId="37DAB3B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25" w:history="1">
            <w:r w:rsidRPr="00FE49CF">
              <w:rPr>
                <w:rStyle w:val="Hyperlink"/>
                <w:noProof/>
              </w:rPr>
              <w:t>Methodology</w:t>
            </w:r>
            <w:r>
              <w:rPr>
                <w:noProof/>
                <w:webHidden/>
              </w:rPr>
              <w:tab/>
            </w:r>
            <w:r>
              <w:rPr>
                <w:noProof/>
                <w:webHidden/>
              </w:rPr>
              <w:fldChar w:fldCharType="begin"/>
            </w:r>
            <w:r>
              <w:rPr>
                <w:noProof/>
                <w:webHidden/>
              </w:rPr>
              <w:instrText xml:space="preserve"> PAGEREF _Toc211595225 \h </w:instrText>
            </w:r>
            <w:r>
              <w:rPr>
                <w:noProof/>
                <w:webHidden/>
              </w:rPr>
            </w:r>
            <w:r>
              <w:rPr>
                <w:noProof/>
                <w:webHidden/>
              </w:rPr>
              <w:fldChar w:fldCharType="separate"/>
            </w:r>
            <w:r>
              <w:rPr>
                <w:noProof/>
                <w:webHidden/>
              </w:rPr>
              <w:t>71</w:t>
            </w:r>
            <w:r>
              <w:rPr>
                <w:noProof/>
                <w:webHidden/>
              </w:rPr>
              <w:fldChar w:fldCharType="end"/>
            </w:r>
          </w:hyperlink>
        </w:p>
        <w:p w14:paraId="6F3A919F" w14:textId="4F3E888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26" w:history="1">
            <w:r w:rsidRPr="00FE49CF">
              <w:rPr>
                <w:rStyle w:val="Hyperlink"/>
                <w:noProof/>
              </w:rPr>
              <w:t>Model Architecture</w:t>
            </w:r>
            <w:r>
              <w:rPr>
                <w:noProof/>
                <w:webHidden/>
              </w:rPr>
              <w:tab/>
            </w:r>
            <w:r>
              <w:rPr>
                <w:noProof/>
                <w:webHidden/>
              </w:rPr>
              <w:fldChar w:fldCharType="begin"/>
            </w:r>
            <w:r>
              <w:rPr>
                <w:noProof/>
                <w:webHidden/>
              </w:rPr>
              <w:instrText xml:space="preserve"> PAGEREF _Toc211595226 \h </w:instrText>
            </w:r>
            <w:r>
              <w:rPr>
                <w:noProof/>
                <w:webHidden/>
              </w:rPr>
            </w:r>
            <w:r>
              <w:rPr>
                <w:noProof/>
                <w:webHidden/>
              </w:rPr>
              <w:fldChar w:fldCharType="separate"/>
            </w:r>
            <w:r>
              <w:rPr>
                <w:noProof/>
                <w:webHidden/>
              </w:rPr>
              <w:t>71</w:t>
            </w:r>
            <w:r>
              <w:rPr>
                <w:noProof/>
                <w:webHidden/>
              </w:rPr>
              <w:fldChar w:fldCharType="end"/>
            </w:r>
          </w:hyperlink>
        </w:p>
        <w:p w14:paraId="34F16CF6" w14:textId="1AD93EC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27" w:history="1">
            <w:r w:rsidRPr="00FE49CF">
              <w:rPr>
                <w:rStyle w:val="Hyperlink"/>
                <w:noProof/>
              </w:rPr>
              <w:t>Random Forest Configuration</w:t>
            </w:r>
            <w:r>
              <w:rPr>
                <w:noProof/>
                <w:webHidden/>
              </w:rPr>
              <w:tab/>
            </w:r>
            <w:r>
              <w:rPr>
                <w:noProof/>
                <w:webHidden/>
              </w:rPr>
              <w:fldChar w:fldCharType="begin"/>
            </w:r>
            <w:r>
              <w:rPr>
                <w:noProof/>
                <w:webHidden/>
              </w:rPr>
              <w:instrText xml:space="preserve"> PAGEREF _Toc211595227 \h </w:instrText>
            </w:r>
            <w:r>
              <w:rPr>
                <w:noProof/>
                <w:webHidden/>
              </w:rPr>
            </w:r>
            <w:r>
              <w:rPr>
                <w:noProof/>
                <w:webHidden/>
              </w:rPr>
              <w:fldChar w:fldCharType="separate"/>
            </w:r>
            <w:r>
              <w:rPr>
                <w:noProof/>
                <w:webHidden/>
              </w:rPr>
              <w:t>71</w:t>
            </w:r>
            <w:r>
              <w:rPr>
                <w:noProof/>
                <w:webHidden/>
              </w:rPr>
              <w:fldChar w:fldCharType="end"/>
            </w:r>
          </w:hyperlink>
        </w:p>
        <w:p w14:paraId="2CEDD7EF" w14:textId="01E63F6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28" w:history="1">
            <w:r w:rsidRPr="00FE49CF">
              <w:rPr>
                <w:rStyle w:val="Hyperlink"/>
                <w:noProof/>
              </w:rPr>
              <w:t>Technologies and Libraries</w:t>
            </w:r>
            <w:r>
              <w:rPr>
                <w:noProof/>
                <w:webHidden/>
              </w:rPr>
              <w:tab/>
            </w:r>
            <w:r>
              <w:rPr>
                <w:noProof/>
                <w:webHidden/>
              </w:rPr>
              <w:fldChar w:fldCharType="begin"/>
            </w:r>
            <w:r>
              <w:rPr>
                <w:noProof/>
                <w:webHidden/>
              </w:rPr>
              <w:instrText xml:space="preserve"> PAGEREF _Toc211595228 \h </w:instrText>
            </w:r>
            <w:r>
              <w:rPr>
                <w:noProof/>
                <w:webHidden/>
              </w:rPr>
            </w:r>
            <w:r>
              <w:rPr>
                <w:noProof/>
                <w:webHidden/>
              </w:rPr>
              <w:fldChar w:fldCharType="separate"/>
            </w:r>
            <w:r>
              <w:rPr>
                <w:noProof/>
                <w:webHidden/>
              </w:rPr>
              <w:t>72</w:t>
            </w:r>
            <w:r>
              <w:rPr>
                <w:noProof/>
                <w:webHidden/>
              </w:rPr>
              <w:fldChar w:fldCharType="end"/>
            </w:r>
          </w:hyperlink>
        </w:p>
        <w:p w14:paraId="3B81B900" w14:textId="3D06200E"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29" w:history="1">
            <w:r w:rsidRPr="00FE49CF">
              <w:rPr>
                <w:rStyle w:val="Hyperlink"/>
                <w:rFonts w:cs="Times New Roman"/>
                <w:noProof/>
              </w:rPr>
              <w:t>.</w:t>
            </w:r>
            <w:r w:rsidRPr="00FE49CF">
              <w:rPr>
                <w:rStyle w:val="Hyperlink"/>
                <w:noProof/>
              </w:rPr>
              <w:t>Key Libraries and Modules</w:t>
            </w:r>
            <w:r>
              <w:rPr>
                <w:noProof/>
                <w:webHidden/>
              </w:rPr>
              <w:tab/>
            </w:r>
            <w:r>
              <w:rPr>
                <w:noProof/>
                <w:webHidden/>
              </w:rPr>
              <w:fldChar w:fldCharType="begin"/>
            </w:r>
            <w:r>
              <w:rPr>
                <w:noProof/>
                <w:webHidden/>
              </w:rPr>
              <w:instrText xml:space="preserve"> PAGEREF _Toc211595229 \h </w:instrText>
            </w:r>
            <w:r>
              <w:rPr>
                <w:noProof/>
                <w:webHidden/>
              </w:rPr>
            </w:r>
            <w:r>
              <w:rPr>
                <w:noProof/>
                <w:webHidden/>
              </w:rPr>
              <w:fldChar w:fldCharType="separate"/>
            </w:r>
            <w:r>
              <w:rPr>
                <w:noProof/>
                <w:webHidden/>
              </w:rPr>
              <w:t>72</w:t>
            </w:r>
            <w:r>
              <w:rPr>
                <w:noProof/>
                <w:webHidden/>
              </w:rPr>
              <w:fldChar w:fldCharType="end"/>
            </w:r>
          </w:hyperlink>
        </w:p>
        <w:p w14:paraId="7AA31248" w14:textId="75897052"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30" w:history="1">
            <w:r w:rsidRPr="00FE49CF">
              <w:rPr>
                <w:rStyle w:val="Hyperlink"/>
                <w:noProof/>
              </w:rPr>
              <w:t>Data Processing Pipeline</w:t>
            </w:r>
            <w:r>
              <w:rPr>
                <w:noProof/>
                <w:webHidden/>
              </w:rPr>
              <w:tab/>
            </w:r>
            <w:r>
              <w:rPr>
                <w:noProof/>
                <w:webHidden/>
              </w:rPr>
              <w:fldChar w:fldCharType="begin"/>
            </w:r>
            <w:r>
              <w:rPr>
                <w:noProof/>
                <w:webHidden/>
              </w:rPr>
              <w:instrText xml:space="preserve"> PAGEREF _Toc211595230 \h </w:instrText>
            </w:r>
            <w:r>
              <w:rPr>
                <w:noProof/>
                <w:webHidden/>
              </w:rPr>
            </w:r>
            <w:r>
              <w:rPr>
                <w:noProof/>
                <w:webHidden/>
              </w:rPr>
              <w:fldChar w:fldCharType="separate"/>
            </w:r>
            <w:r>
              <w:rPr>
                <w:noProof/>
                <w:webHidden/>
              </w:rPr>
              <w:t>74</w:t>
            </w:r>
            <w:r>
              <w:rPr>
                <w:noProof/>
                <w:webHidden/>
              </w:rPr>
              <w:fldChar w:fldCharType="end"/>
            </w:r>
          </w:hyperlink>
        </w:p>
        <w:p w14:paraId="5D0159D4" w14:textId="0350285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31" w:history="1">
            <w:r w:rsidRPr="00FE49CF">
              <w:rPr>
                <w:rStyle w:val="Hyperlink"/>
                <w:noProof/>
              </w:rPr>
              <w:t>Data Import and Preparation</w:t>
            </w:r>
            <w:r>
              <w:rPr>
                <w:noProof/>
                <w:webHidden/>
              </w:rPr>
              <w:tab/>
            </w:r>
            <w:r>
              <w:rPr>
                <w:noProof/>
                <w:webHidden/>
              </w:rPr>
              <w:fldChar w:fldCharType="begin"/>
            </w:r>
            <w:r>
              <w:rPr>
                <w:noProof/>
                <w:webHidden/>
              </w:rPr>
              <w:instrText xml:space="preserve"> PAGEREF _Toc211595231 \h </w:instrText>
            </w:r>
            <w:r>
              <w:rPr>
                <w:noProof/>
                <w:webHidden/>
              </w:rPr>
            </w:r>
            <w:r>
              <w:rPr>
                <w:noProof/>
                <w:webHidden/>
              </w:rPr>
              <w:fldChar w:fldCharType="separate"/>
            </w:r>
            <w:r>
              <w:rPr>
                <w:noProof/>
                <w:webHidden/>
              </w:rPr>
              <w:t>74</w:t>
            </w:r>
            <w:r>
              <w:rPr>
                <w:noProof/>
                <w:webHidden/>
              </w:rPr>
              <w:fldChar w:fldCharType="end"/>
            </w:r>
          </w:hyperlink>
        </w:p>
        <w:p w14:paraId="17DFF5A8" w14:textId="796CFC4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32" w:history="1">
            <w:r w:rsidRPr="00FE49CF">
              <w:rPr>
                <w:rStyle w:val="Hyperlink"/>
                <w:noProof/>
              </w:rPr>
              <w:t>Data Transformation and Feature Engineering</w:t>
            </w:r>
            <w:r>
              <w:rPr>
                <w:noProof/>
                <w:webHidden/>
              </w:rPr>
              <w:tab/>
            </w:r>
            <w:r>
              <w:rPr>
                <w:noProof/>
                <w:webHidden/>
              </w:rPr>
              <w:fldChar w:fldCharType="begin"/>
            </w:r>
            <w:r>
              <w:rPr>
                <w:noProof/>
                <w:webHidden/>
              </w:rPr>
              <w:instrText xml:space="preserve"> PAGEREF _Toc211595232 \h </w:instrText>
            </w:r>
            <w:r>
              <w:rPr>
                <w:noProof/>
                <w:webHidden/>
              </w:rPr>
            </w:r>
            <w:r>
              <w:rPr>
                <w:noProof/>
                <w:webHidden/>
              </w:rPr>
              <w:fldChar w:fldCharType="separate"/>
            </w:r>
            <w:r>
              <w:rPr>
                <w:noProof/>
                <w:webHidden/>
              </w:rPr>
              <w:t>74</w:t>
            </w:r>
            <w:r>
              <w:rPr>
                <w:noProof/>
                <w:webHidden/>
              </w:rPr>
              <w:fldChar w:fldCharType="end"/>
            </w:r>
          </w:hyperlink>
        </w:p>
        <w:p w14:paraId="05DFE721" w14:textId="48B8376E"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33" w:history="1">
            <w:r w:rsidRPr="00FE49CF">
              <w:rPr>
                <w:rStyle w:val="Hyperlink"/>
                <w:noProof/>
              </w:rPr>
              <w:t>Time Series Construction Process</w:t>
            </w:r>
            <w:r>
              <w:rPr>
                <w:noProof/>
                <w:webHidden/>
              </w:rPr>
              <w:tab/>
            </w:r>
            <w:r>
              <w:rPr>
                <w:noProof/>
                <w:webHidden/>
              </w:rPr>
              <w:fldChar w:fldCharType="begin"/>
            </w:r>
            <w:r>
              <w:rPr>
                <w:noProof/>
                <w:webHidden/>
              </w:rPr>
              <w:instrText xml:space="preserve"> PAGEREF _Toc211595233 \h </w:instrText>
            </w:r>
            <w:r>
              <w:rPr>
                <w:noProof/>
                <w:webHidden/>
              </w:rPr>
            </w:r>
            <w:r>
              <w:rPr>
                <w:noProof/>
                <w:webHidden/>
              </w:rPr>
              <w:fldChar w:fldCharType="separate"/>
            </w:r>
            <w:r>
              <w:rPr>
                <w:noProof/>
                <w:webHidden/>
              </w:rPr>
              <w:t>75</w:t>
            </w:r>
            <w:r>
              <w:rPr>
                <w:noProof/>
                <w:webHidden/>
              </w:rPr>
              <w:fldChar w:fldCharType="end"/>
            </w:r>
          </w:hyperlink>
        </w:p>
        <w:p w14:paraId="79B2A032" w14:textId="7372E5D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34" w:history="1">
            <w:r w:rsidRPr="00FE49CF">
              <w:rPr>
                <w:rStyle w:val="Hyperlink"/>
                <w:noProof/>
              </w:rPr>
              <w:t>Feature Matrix Generation Process</w:t>
            </w:r>
            <w:r>
              <w:rPr>
                <w:noProof/>
                <w:webHidden/>
              </w:rPr>
              <w:tab/>
            </w:r>
            <w:r>
              <w:rPr>
                <w:noProof/>
                <w:webHidden/>
              </w:rPr>
              <w:fldChar w:fldCharType="begin"/>
            </w:r>
            <w:r>
              <w:rPr>
                <w:noProof/>
                <w:webHidden/>
              </w:rPr>
              <w:instrText xml:space="preserve"> PAGEREF _Toc211595234 \h </w:instrText>
            </w:r>
            <w:r>
              <w:rPr>
                <w:noProof/>
                <w:webHidden/>
              </w:rPr>
            </w:r>
            <w:r>
              <w:rPr>
                <w:noProof/>
                <w:webHidden/>
              </w:rPr>
              <w:fldChar w:fldCharType="separate"/>
            </w:r>
            <w:r>
              <w:rPr>
                <w:noProof/>
                <w:webHidden/>
              </w:rPr>
              <w:t>75</w:t>
            </w:r>
            <w:r>
              <w:rPr>
                <w:noProof/>
                <w:webHidden/>
              </w:rPr>
              <w:fldChar w:fldCharType="end"/>
            </w:r>
          </w:hyperlink>
        </w:p>
        <w:p w14:paraId="54B89BBE" w14:textId="7F122796"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35" w:history="1">
            <w:r w:rsidRPr="00FE49CF">
              <w:rPr>
                <w:rStyle w:val="Hyperlink"/>
                <w:noProof/>
              </w:rPr>
              <w:t>Model Implementation</w:t>
            </w:r>
            <w:r>
              <w:rPr>
                <w:noProof/>
                <w:webHidden/>
              </w:rPr>
              <w:tab/>
            </w:r>
            <w:r>
              <w:rPr>
                <w:noProof/>
                <w:webHidden/>
              </w:rPr>
              <w:fldChar w:fldCharType="begin"/>
            </w:r>
            <w:r>
              <w:rPr>
                <w:noProof/>
                <w:webHidden/>
              </w:rPr>
              <w:instrText xml:space="preserve"> PAGEREF _Toc211595235 \h </w:instrText>
            </w:r>
            <w:r>
              <w:rPr>
                <w:noProof/>
                <w:webHidden/>
              </w:rPr>
            </w:r>
            <w:r>
              <w:rPr>
                <w:noProof/>
                <w:webHidden/>
              </w:rPr>
              <w:fldChar w:fldCharType="separate"/>
            </w:r>
            <w:r>
              <w:rPr>
                <w:noProof/>
                <w:webHidden/>
              </w:rPr>
              <w:t>76</w:t>
            </w:r>
            <w:r>
              <w:rPr>
                <w:noProof/>
                <w:webHidden/>
              </w:rPr>
              <w:fldChar w:fldCharType="end"/>
            </w:r>
          </w:hyperlink>
        </w:p>
        <w:p w14:paraId="493BB259" w14:textId="7DCE2B0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36" w:history="1">
            <w:r w:rsidRPr="00FE49CF">
              <w:rPr>
                <w:rStyle w:val="Hyperlink"/>
                <w:noProof/>
              </w:rPr>
              <w:t>Training Framework</w:t>
            </w:r>
            <w:r>
              <w:rPr>
                <w:noProof/>
                <w:webHidden/>
              </w:rPr>
              <w:tab/>
            </w:r>
            <w:r>
              <w:rPr>
                <w:noProof/>
                <w:webHidden/>
              </w:rPr>
              <w:fldChar w:fldCharType="begin"/>
            </w:r>
            <w:r>
              <w:rPr>
                <w:noProof/>
                <w:webHidden/>
              </w:rPr>
              <w:instrText xml:space="preserve"> PAGEREF _Toc211595236 \h </w:instrText>
            </w:r>
            <w:r>
              <w:rPr>
                <w:noProof/>
                <w:webHidden/>
              </w:rPr>
            </w:r>
            <w:r>
              <w:rPr>
                <w:noProof/>
                <w:webHidden/>
              </w:rPr>
              <w:fldChar w:fldCharType="separate"/>
            </w:r>
            <w:r>
              <w:rPr>
                <w:noProof/>
                <w:webHidden/>
              </w:rPr>
              <w:t>76</w:t>
            </w:r>
            <w:r>
              <w:rPr>
                <w:noProof/>
                <w:webHidden/>
              </w:rPr>
              <w:fldChar w:fldCharType="end"/>
            </w:r>
          </w:hyperlink>
        </w:p>
        <w:p w14:paraId="1235D082" w14:textId="1803809E"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37" w:history="1">
            <w:r w:rsidRPr="00FE49CF">
              <w:rPr>
                <w:rStyle w:val="Hyperlink"/>
                <w:noProof/>
              </w:rPr>
              <w:t>Data Splitting Strategy</w:t>
            </w:r>
            <w:r>
              <w:rPr>
                <w:noProof/>
                <w:webHidden/>
              </w:rPr>
              <w:tab/>
            </w:r>
            <w:r>
              <w:rPr>
                <w:noProof/>
                <w:webHidden/>
              </w:rPr>
              <w:fldChar w:fldCharType="begin"/>
            </w:r>
            <w:r>
              <w:rPr>
                <w:noProof/>
                <w:webHidden/>
              </w:rPr>
              <w:instrText xml:space="preserve"> PAGEREF _Toc211595237 \h </w:instrText>
            </w:r>
            <w:r>
              <w:rPr>
                <w:noProof/>
                <w:webHidden/>
              </w:rPr>
            </w:r>
            <w:r>
              <w:rPr>
                <w:noProof/>
                <w:webHidden/>
              </w:rPr>
              <w:fldChar w:fldCharType="separate"/>
            </w:r>
            <w:r>
              <w:rPr>
                <w:noProof/>
                <w:webHidden/>
              </w:rPr>
              <w:t>76</w:t>
            </w:r>
            <w:r>
              <w:rPr>
                <w:noProof/>
                <w:webHidden/>
              </w:rPr>
              <w:fldChar w:fldCharType="end"/>
            </w:r>
          </w:hyperlink>
        </w:p>
        <w:p w14:paraId="358CCC57" w14:textId="4F7FD08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38" w:history="1">
            <w:r w:rsidRPr="00FE49CF">
              <w:rPr>
                <w:rStyle w:val="Hyperlink"/>
                <w:noProof/>
              </w:rPr>
              <w:t>Pipeline Construction Process</w:t>
            </w:r>
            <w:r>
              <w:rPr>
                <w:noProof/>
                <w:webHidden/>
              </w:rPr>
              <w:tab/>
            </w:r>
            <w:r>
              <w:rPr>
                <w:noProof/>
                <w:webHidden/>
              </w:rPr>
              <w:fldChar w:fldCharType="begin"/>
            </w:r>
            <w:r>
              <w:rPr>
                <w:noProof/>
                <w:webHidden/>
              </w:rPr>
              <w:instrText xml:space="preserve"> PAGEREF _Toc211595238 \h </w:instrText>
            </w:r>
            <w:r>
              <w:rPr>
                <w:noProof/>
                <w:webHidden/>
              </w:rPr>
            </w:r>
            <w:r>
              <w:rPr>
                <w:noProof/>
                <w:webHidden/>
              </w:rPr>
              <w:fldChar w:fldCharType="separate"/>
            </w:r>
            <w:r>
              <w:rPr>
                <w:noProof/>
                <w:webHidden/>
              </w:rPr>
              <w:t>77</w:t>
            </w:r>
            <w:r>
              <w:rPr>
                <w:noProof/>
                <w:webHidden/>
              </w:rPr>
              <w:fldChar w:fldCharType="end"/>
            </w:r>
          </w:hyperlink>
        </w:p>
        <w:p w14:paraId="7587F986" w14:textId="7D2E6CF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39" w:history="1">
            <w:r w:rsidRPr="00FE49CF">
              <w:rPr>
                <w:rStyle w:val="Hyperlink"/>
                <w:noProof/>
              </w:rPr>
              <w:t>Recursive Forecasting Process</w:t>
            </w:r>
            <w:r>
              <w:rPr>
                <w:noProof/>
                <w:webHidden/>
              </w:rPr>
              <w:tab/>
            </w:r>
            <w:r>
              <w:rPr>
                <w:noProof/>
                <w:webHidden/>
              </w:rPr>
              <w:fldChar w:fldCharType="begin"/>
            </w:r>
            <w:r>
              <w:rPr>
                <w:noProof/>
                <w:webHidden/>
              </w:rPr>
              <w:instrText xml:space="preserve"> PAGEREF _Toc211595239 \h </w:instrText>
            </w:r>
            <w:r>
              <w:rPr>
                <w:noProof/>
                <w:webHidden/>
              </w:rPr>
            </w:r>
            <w:r>
              <w:rPr>
                <w:noProof/>
                <w:webHidden/>
              </w:rPr>
              <w:fldChar w:fldCharType="separate"/>
            </w:r>
            <w:r>
              <w:rPr>
                <w:noProof/>
                <w:webHidden/>
              </w:rPr>
              <w:t>77</w:t>
            </w:r>
            <w:r>
              <w:rPr>
                <w:noProof/>
                <w:webHidden/>
              </w:rPr>
              <w:fldChar w:fldCharType="end"/>
            </w:r>
          </w:hyperlink>
        </w:p>
        <w:p w14:paraId="7C7C744D" w14:textId="0EE7E3F3"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40" w:history="1">
            <w:r w:rsidRPr="00FE49CF">
              <w:rPr>
                <w:rStyle w:val="Hyperlink"/>
                <w:noProof/>
              </w:rPr>
              <w:t>Multi-step Ahead Prediction Methodology</w:t>
            </w:r>
            <w:r>
              <w:rPr>
                <w:noProof/>
                <w:webHidden/>
              </w:rPr>
              <w:tab/>
            </w:r>
            <w:r>
              <w:rPr>
                <w:noProof/>
                <w:webHidden/>
              </w:rPr>
              <w:fldChar w:fldCharType="begin"/>
            </w:r>
            <w:r>
              <w:rPr>
                <w:noProof/>
                <w:webHidden/>
              </w:rPr>
              <w:instrText xml:space="preserve"> PAGEREF _Toc211595240 \h </w:instrText>
            </w:r>
            <w:r>
              <w:rPr>
                <w:noProof/>
                <w:webHidden/>
              </w:rPr>
            </w:r>
            <w:r>
              <w:rPr>
                <w:noProof/>
                <w:webHidden/>
              </w:rPr>
              <w:fldChar w:fldCharType="separate"/>
            </w:r>
            <w:r>
              <w:rPr>
                <w:noProof/>
                <w:webHidden/>
              </w:rPr>
              <w:t>77</w:t>
            </w:r>
            <w:r>
              <w:rPr>
                <w:noProof/>
                <w:webHidden/>
              </w:rPr>
              <w:fldChar w:fldCharType="end"/>
            </w:r>
          </w:hyperlink>
        </w:p>
        <w:p w14:paraId="4D869A18" w14:textId="0B5BF1C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41"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_Toc211595241 \h </w:instrText>
            </w:r>
            <w:r>
              <w:rPr>
                <w:noProof/>
                <w:webHidden/>
              </w:rPr>
            </w:r>
            <w:r>
              <w:rPr>
                <w:noProof/>
                <w:webHidden/>
              </w:rPr>
              <w:fldChar w:fldCharType="separate"/>
            </w:r>
            <w:r>
              <w:rPr>
                <w:noProof/>
                <w:webHidden/>
              </w:rPr>
              <w:t>79</w:t>
            </w:r>
            <w:r>
              <w:rPr>
                <w:noProof/>
                <w:webHidden/>
              </w:rPr>
              <w:fldChar w:fldCharType="end"/>
            </w:r>
          </w:hyperlink>
        </w:p>
        <w:p w14:paraId="3FD268C1" w14:textId="4016844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42" w:history="1">
            <w:r w:rsidRPr="00FE49CF">
              <w:rPr>
                <w:rStyle w:val="Hyperlink"/>
                <w:noProof/>
              </w:rPr>
              <w:t>Model Performance Summary</w:t>
            </w:r>
            <w:r>
              <w:rPr>
                <w:noProof/>
                <w:webHidden/>
              </w:rPr>
              <w:tab/>
            </w:r>
            <w:r>
              <w:rPr>
                <w:noProof/>
                <w:webHidden/>
              </w:rPr>
              <w:fldChar w:fldCharType="begin"/>
            </w:r>
            <w:r>
              <w:rPr>
                <w:noProof/>
                <w:webHidden/>
              </w:rPr>
              <w:instrText xml:space="preserve"> PAGEREF _Toc211595242 \h </w:instrText>
            </w:r>
            <w:r>
              <w:rPr>
                <w:noProof/>
                <w:webHidden/>
              </w:rPr>
            </w:r>
            <w:r>
              <w:rPr>
                <w:noProof/>
                <w:webHidden/>
              </w:rPr>
              <w:fldChar w:fldCharType="separate"/>
            </w:r>
            <w:r>
              <w:rPr>
                <w:noProof/>
                <w:webHidden/>
              </w:rPr>
              <w:t>79</w:t>
            </w:r>
            <w:r>
              <w:rPr>
                <w:noProof/>
                <w:webHidden/>
              </w:rPr>
              <w:fldChar w:fldCharType="end"/>
            </w:r>
          </w:hyperlink>
        </w:p>
        <w:p w14:paraId="06098C62" w14:textId="3A12707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43" w:history="1">
            <w:r w:rsidRPr="00FE49CF">
              <w:rPr>
                <w:rStyle w:val="Hyperlink"/>
                <w:noProof/>
              </w:rPr>
              <w:t>Domestic Tourism Forecasting Performance</w:t>
            </w:r>
            <w:r>
              <w:rPr>
                <w:noProof/>
                <w:webHidden/>
              </w:rPr>
              <w:tab/>
            </w:r>
            <w:r>
              <w:rPr>
                <w:noProof/>
                <w:webHidden/>
              </w:rPr>
              <w:fldChar w:fldCharType="begin"/>
            </w:r>
            <w:r>
              <w:rPr>
                <w:noProof/>
                <w:webHidden/>
              </w:rPr>
              <w:instrText xml:space="preserve"> PAGEREF _Toc211595243 \h </w:instrText>
            </w:r>
            <w:r>
              <w:rPr>
                <w:noProof/>
                <w:webHidden/>
              </w:rPr>
            </w:r>
            <w:r>
              <w:rPr>
                <w:noProof/>
                <w:webHidden/>
              </w:rPr>
              <w:fldChar w:fldCharType="separate"/>
            </w:r>
            <w:r>
              <w:rPr>
                <w:noProof/>
                <w:webHidden/>
              </w:rPr>
              <w:t>79</w:t>
            </w:r>
            <w:r>
              <w:rPr>
                <w:noProof/>
                <w:webHidden/>
              </w:rPr>
              <w:fldChar w:fldCharType="end"/>
            </w:r>
          </w:hyperlink>
        </w:p>
        <w:p w14:paraId="375B3E07" w14:textId="65683883"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44" w:history="1">
            <w:r w:rsidRPr="00FE49CF">
              <w:rPr>
                <w:rStyle w:val="Hyperlink"/>
                <w:noProof/>
              </w:rPr>
              <w:t>International Tourism Forecasting Performance</w:t>
            </w:r>
            <w:r>
              <w:rPr>
                <w:noProof/>
                <w:webHidden/>
              </w:rPr>
              <w:tab/>
            </w:r>
            <w:r>
              <w:rPr>
                <w:noProof/>
                <w:webHidden/>
              </w:rPr>
              <w:fldChar w:fldCharType="begin"/>
            </w:r>
            <w:r>
              <w:rPr>
                <w:noProof/>
                <w:webHidden/>
              </w:rPr>
              <w:instrText xml:space="preserve"> PAGEREF _Toc211595244 \h </w:instrText>
            </w:r>
            <w:r>
              <w:rPr>
                <w:noProof/>
                <w:webHidden/>
              </w:rPr>
            </w:r>
            <w:r>
              <w:rPr>
                <w:noProof/>
                <w:webHidden/>
              </w:rPr>
              <w:fldChar w:fldCharType="separate"/>
            </w:r>
            <w:r>
              <w:rPr>
                <w:noProof/>
                <w:webHidden/>
              </w:rPr>
              <w:t>79</w:t>
            </w:r>
            <w:r>
              <w:rPr>
                <w:noProof/>
                <w:webHidden/>
              </w:rPr>
              <w:fldChar w:fldCharType="end"/>
            </w:r>
          </w:hyperlink>
        </w:p>
        <w:p w14:paraId="426775C0" w14:textId="2600B37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45" w:history="1">
            <w:r w:rsidRPr="00FE49CF">
              <w:rPr>
                <w:rStyle w:val="Hyperlink"/>
                <w:noProof/>
              </w:rPr>
              <w:t>Historical Pattern Analysis</w:t>
            </w:r>
            <w:r>
              <w:rPr>
                <w:noProof/>
                <w:webHidden/>
              </w:rPr>
              <w:tab/>
            </w:r>
            <w:r>
              <w:rPr>
                <w:noProof/>
                <w:webHidden/>
              </w:rPr>
              <w:fldChar w:fldCharType="begin"/>
            </w:r>
            <w:r>
              <w:rPr>
                <w:noProof/>
                <w:webHidden/>
              </w:rPr>
              <w:instrText xml:space="preserve"> PAGEREF _Toc211595245 \h </w:instrText>
            </w:r>
            <w:r>
              <w:rPr>
                <w:noProof/>
                <w:webHidden/>
              </w:rPr>
            </w:r>
            <w:r>
              <w:rPr>
                <w:noProof/>
                <w:webHidden/>
              </w:rPr>
              <w:fldChar w:fldCharType="separate"/>
            </w:r>
            <w:r>
              <w:rPr>
                <w:noProof/>
                <w:webHidden/>
              </w:rPr>
              <w:t>80</w:t>
            </w:r>
            <w:r>
              <w:rPr>
                <w:noProof/>
                <w:webHidden/>
              </w:rPr>
              <w:fldChar w:fldCharType="end"/>
            </w:r>
          </w:hyperlink>
        </w:p>
        <w:p w14:paraId="161D0D1C" w14:textId="58C332F1"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46" w:history="1">
            <w:r w:rsidRPr="00FE49CF">
              <w:rPr>
                <w:rStyle w:val="Hyperlink"/>
                <w:noProof/>
              </w:rPr>
              <w:t>Domestic Tourism Spending Evolution</w:t>
            </w:r>
            <w:r>
              <w:rPr>
                <w:noProof/>
                <w:webHidden/>
              </w:rPr>
              <w:tab/>
            </w:r>
            <w:r>
              <w:rPr>
                <w:noProof/>
                <w:webHidden/>
              </w:rPr>
              <w:fldChar w:fldCharType="begin"/>
            </w:r>
            <w:r>
              <w:rPr>
                <w:noProof/>
                <w:webHidden/>
              </w:rPr>
              <w:instrText xml:space="preserve"> PAGEREF _Toc211595246 \h </w:instrText>
            </w:r>
            <w:r>
              <w:rPr>
                <w:noProof/>
                <w:webHidden/>
              </w:rPr>
            </w:r>
            <w:r>
              <w:rPr>
                <w:noProof/>
                <w:webHidden/>
              </w:rPr>
              <w:fldChar w:fldCharType="separate"/>
            </w:r>
            <w:r>
              <w:rPr>
                <w:noProof/>
                <w:webHidden/>
              </w:rPr>
              <w:t>80</w:t>
            </w:r>
            <w:r>
              <w:rPr>
                <w:noProof/>
                <w:webHidden/>
              </w:rPr>
              <w:fldChar w:fldCharType="end"/>
            </w:r>
          </w:hyperlink>
        </w:p>
        <w:p w14:paraId="738CB426" w14:textId="5DD832AF"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47" w:history="1">
            <w:r w:rsidRPr="00FE49CF">
              <w:rPr>
                <w:rStyle w:val="Hyperlink"/>
                <w:noProof/>
              </w:rPr>
              <w:t>Forecast Interpretation</w:t>
            </w:r>
            <w:r>
              <w:rPr>
                <w:noProof/>
                <w:webHidden/>
              </w:rPr>
              <w:tab/>
            </w:r>
            <w:r>
              <w:rPr>
                <w:noProof/>
                <w:webHidden/>
              </w:rPr>
              <w:fldChar w:fldCharType="begin"/>
            </w:r>
            <w:r>
              <w:rPr>
                <w:noProof/>
                <w:webHidden/>
              </w:rPr>
              <w:instrText xml:space="preserve"> PAGEREF _Toc211595247 \h </w:instrText>
            </w:r>
            <w:r>
              <w:rPr>
                <w:noProof/>
                <w:webHidden/>
              </w:rPr>
            </w:r>
            <w:r>
              <w:rPr>
                <w:noProof/>
                <w:webHidden/>
              </w:rPr>
              <w:fldChar w:fldCharType="separate"/>
            </w:r>
            <w:r>
              <w:rPr>
                <w:noProof/>
                <w:webHidden/>
              </w:rPr>
              <w:t>80</w:t>
            </w:r>
            <w:r>
              <w:rPr>
                <w:noProof/>
                <w:webHidden/>
              </w:rPr>
              <w:fldChar w:fldCharType="end"/>
            </w:r>
          </w:hyperlink>
        </w:p>
        <w:p w14:paraId="77E812DB" w14:textId="6358E8A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48" w:history="1">
            <w:r w:rsidRPr="00FE49CF">
              <w:rPr>
                <w:rStyle w:val="Hyperlink"/>
                <w:noProof/>
              </w:rPr>
              <w:t>Performance Evaluation</w:t>
            </w:r>
            <w:r>
              <w:rPr>
                <w:noProof/>
                <w:webHidden/>
              </w:rPr>
              <w:tab/>
            </w:r>
            <w:r>
              <w:rPr>
                <w:noProof/>
                <w:webHidden/>
              </w:rPr>
              <w:fldChar w:fldCharType="begin"/>
            </w:r>
            <w:r>
              <w:rPr>
                <w:noProof/>
                <w:webHidden/>
              </w:rPr>
              <w:instrText xml:space="preserve"> PAGEREF _Toc211595248 \h </w:instrText>
            </w:r>
            <w:r>
              <w:rPr>
                <w:noProof/>
                <w:webHidden/>
              </w:rPr>
            </w:r>
            <w:r>
              <w:rPr>
                <w:noProof/>
                <w:webHidden/>
              </w:rPr>
              <w:fldChar w:fldCharType="separate"/>
            </w:r>
            <w:r>
              <w:rPr>
                <w:noProof/>
                <w:webHidden/>
              </w:rPr>
              <w:t>81</w:t>
            </w:r>
            <w:r>
              <w:rPr>
                <w:noProof/>
                <w:webHidden/>
              </w:rPr>
              <w:fldChar w:fldCharType="end"/>
            </w:r>
          </w:hyperlink>
        </w:p>
        <w:p w14:paraId="1D2861E8" w14:textId="721F70FE"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49" w:history="1">
            <w:r w:rsidRPr="00FE49CF">
              <w:rPr>
                <w:rStyle w:val="Hyperlink"/>
                <w:noProof/>
              </w:rPr>
              <w:t>Model Accuracy Metrics</w:t>
            </w:r>
            <w:r>
              <w:rPr>
                <w:noProof/>
                <w:webHidden/>
              </w:rPr>
              <w:tab/>
            </w:r>
            <w:r>
              <w:rPr>
                <w:noProof/>
                <w:webHidden/>
              </w:rPr>
              <w:fldChar w:fldCharType="begin"/>
            </w:r>
            <w:r>
              <w:rPr>
                <w:noProof/>
                <w:webHidden/>
              </w:rPr>
              <w:instrText xml:space="preserve"> PAGEREF _Toc211595249 \h </w:instrText>
            </w:r>
            <w:r>
              <w:rPr>
                <w:noProof/>
                <w:webHidden/>
              </w:rPr>
            </w:r>
            <w:r>
              <w:rPr>
                <w:noProof/>
                <w:webHidden/>
              </w:rPr>
              <w:fldChar w:fldCharType="separate"/>
            </w:r>
            <w:r>
              <w:rPr>
                <w:noProof/>
                <w:webHidden/>
              </w:rPr>
              <w:t>81</w:t>
            </w:r>
            <w:r>
              <w:rPr>
                <w:noProof/>
                <w:webHidden/>
              </w:rPr>
              <w:fldChar w:fldCharType="end"/>
            </w:r>
          </w:hyperlink>
        </w:p>
        <w:p w14:paraId="3140CEFC" w14:textId="6DC1C43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50" w:history="1">
            <w:r w:rsidRPr="00FE49CF">
              <w:rPr>
                <w:rStyle w:val="Hyperlink"/>
                <w:noProof/>
              </w:rPr>
              <w:t>Recommendations</w:t>
            </w:r>
            <w:r>
              <w:rPr>
                <w:noProof/>
                <w:webHidden/>
              </w:rPr>
              <w:tab/>
            </w:r>
            <w:r>
              <w:rPr>
                <w:noProof/>
                <w:webHidden/>
              </w:rPr>
              <w:fldChar w:fldCharType="begin"/>
            </w:r>
            <w:r>
              <w:rPr>
                <w:noProof/>
                <w:webHidden/>
              </w:rPr>
              <w:instrText xml:space="preserve"> PAGEREF _Toc211595250 \h </w:instrText>
            </w:r>
            <w:r>
              <w:rPr>
                <w:noProof/>
                <w:webHidden/>
              </w:rPr>
            </w:r>
            <w:r>
              <w:rPr>
                <w:noProof/>
                <w:webHidden/>
              </w:rPr>
              <w:fldChar w:fldCharType="separate"/>
            </w:r>
            <w:r>
              <w:rPr>
                <w:noProof/>
                <w:webHidden/>
              </w:rPr>
              <w:t>81</w:t>
            </w:r>
            <w:r>
              <w:rPr>
                <w:noProof/>
                <w:webHidden/>
              </w:rPr>
              <w:fldChar w:fldCharType="end"/>
            </w:r>
          </w:hyperlink>
        </w:p>
        <w:p w14:paraId="1E515AE3" w14:textId="1C6C95C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51" w:history="1">
            <w:r w:rsidRPr="00FE49CF">
              <w:rPr>
                <w:rStyle w:val="Hyperlink"/>
                <w:noProof/>
              </w:rPr>
              <w:t>Immediate Implementation</w:t>
            </w:r>
            <w:r>
              <w:rPr>
                <w:noProof/>
                <w:webHidden/>
              </w:rPr>
              <w:tab/>
            </w:r>
            <w:r>
              <w:rPr>
                <w:noProof/>
                <w:webHidden/>
              </w:rPr>
              <w:fldChar w:fldCharType="begin"/>
            </w:r>
            <w:r>
              <w:rPr>
                <w:noProof/>
                <w:webHidden/>
              </w:rPr>
              <w:instrText xml:space="preserve"> PAGEREF _Toc211595251 \h </w:instrText>
            </w:r>
            <w:r>
              <w:rPr>
                <w:noProof/>
                <w:webHidden/>
              </w:rPr>
            </w:r>
            <w:r>
              <w:rPr>
                <w:noProof/>
                <w:webHidden/>
              </w:rPr>
              <w:fldChar w:fldCharType="separate"/>
            </w:r>
            <w:r>
              <w:rPr>
                <w:noProof/>
                <w:webHidden/>
              </w:rPr>
              <w:t>81</w:t>
            </w:r>
            <w:r>
              <w:rPr>
                <w:noProof/>
                <w:webHidden/>
              </w:rPr>
              <w:fldChar w:fldCharType="end"/>
            </w:r>
          </w:hyperlink>
        </w:p>
        <w:p w14:paraId="321878ED" w14:textId="6D2161D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52" w:history="1">
            <w:r w:rsidRPr="00FE49CF">
              <w:rPr>
                <w:rStyle w:val="Hyperlink"/>
                <w:noProof/>
              </w:rPr>
              <w:t>Conclusion</w:t>
            </w:r>
            <w:r>
              <w:rPr>
                <w:noProof/>
                <w:webHidden/>
              </w:rPr>
              <w:tab/>
            </w:r>
            <w:r>
              <w:rPr>
                <w:noProof/>
                <w:webHidden/>
              </w:rPr>
              <w:fldChar w:fldCharType="begin"/>
            </w:r>
            <w:r>
              <w:rPr>
                <w:noProof/>
                <w:webHidden/>
              </w:rPr>
              <w:instrText xml:space="preserve"> PAGEREF _Toc211595252 \h </w:instrText>
            </w:r>
            <w:r>
              <w:rPr>
                <w:noProof/>
                <w:webHidden/>
              </w:rPr>
            </w:r>
            <w:r>
              <w:rPr>
                <w:noProof/>
                <w:webHidden/>
              </w:rPr>
              <w:fldChar w:fldCharType="separate"/>
            </w:r>
            <w:r>
              <w:rPr>
                <w:noProof/>
                <w:webHidden/>
              </w:rPr>
              <w:t>82</w:t>
            </w:r>
            <w:r>
              <w:rPr>
                <w:noProof/>
                <w:webHidden/>
              </w:rPr>
              <w:fldChar w:fldCharType="end"/>
            </w:r>
          </w:hyperlink>
        </w:p>
        <w:p w14:paraId="6FE3FA5B" w14:textId="3F9A28A3"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253" w:history="1">
            <w:r w:rsidRPr="00FE49CF">
              <w:rPr>
                <w:rStyle w:val="Hyperlink"/>
                <w:noProof/>
              </w:rPr>
              <w:t>Appendix D</w:t>
            </w:r>
            <w:r>
              <w:rPr>
                <w:noProof/>
                <w:webHidden/>
              </w:rPr>
              <w:tab/>
            </w:r>
            <w:r>
              <w:rPr>
                <w:noProof/>
                <w:webHidden/>
              </w:rPr>
              <w:fldChar w:fldCharType="begin"/>
            </w:r>
            <w:r>
              <w:rPr>
                <w:noProof/>
                <w:webHidden/>
              </w:rPr>
              <w:instrText xml:space="preserve"> PAGEREF _Toc211595253 \h </w:instrText>
            </w:r>
            <w:r>
              <w:rPr>
                <w:noProof/>
                <w:webHidden/>
              </w:rPr>
            </w:r>
            <w:r>
              <w:rPr>
                <w:noProof/>
                <w:webHidden/>
              </w:rPr>
              <w:fldChar w:fldCharType="separate"/>
            </w:r>
            <w:r>
              <w:rPr>
                <w:noProof/>
                <w:webHidden/>
              </w:rPr>
              <w:t>83</w:t>
            </w:r>
            <w:r>
              <w:rPr>
                <w:noProof/>
                <w:webHidden/>
              </w:rPr>
              <w:fldChar w:fldCharType="end"/>
            </w:r>
          </w:hyperlink>
        </w:p>
        <w:p w14:paraId="1808623B" w14:textId="173F431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54"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_Toc211595254 \h </w:instrText>
            </w:r>
            <w:r>
              <w:rPr>
                <w:noProof/>
                <w:webHidden/>
              </w:rPr>
            </w:r>
            <w:r>
              <w:rPr>
                <w:noProof/>
                <w:webHidden/>
              </w:rPr>
              <w:fldChar w:fldCharType="separate"/>
            </w:r>
            <w:r>
              <w:rPr>
                <w:noProof/>
                <w:webHidden/>
              </w:rPr>
              <w:t>86</w:t>
            </w:r>
            <w:r>
              <w:rPr>
                <w:noProof/>
                <w:webHidden/>
              </w:rPr>
              <w:fldChar w:fldCharType="end"/>
            </w:r>
          </w:hyperlink>
        </w:p>
        <w:p w14:paraId="14AD3DF0" w14:textId="21AE5E9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55" w:history="1">
            <w:r w:rsidRPr="00FE49CF">
              <w:rPr>
                <w:rStyle w:val="Hyperlink"/>
                <w:noProof/>
              </w:rPr>
              <w:t>Project Overview</w:t>
            </w:r>
            <w:r>
              <w:rPr>
                <w:noProof/>
                <w:webHidden/>
              </w:rPr>
              <w:tab/>
            </w:r>
            <w:r>
              <w:rPr>
                <w:noProof/>
                <w:webHidden/>
              </w:rPr>
              <w:fldChar w:fldCharType="begin"/>
            </w:r>
            <w:r>
              <w:rPr>
                <w:noProof/>
                <w:webHidden/>
              </w:rPr>
              <w:instrText xml:space="preserve"> PAGEREF _Toc211595255 \h </w:instrText>
            </w:r>
            <w:r>
              <w:rPr>
                <w:noProof/>
                <w:webHidden/>
              </w:rPr>
            </w:r>
            <w:r>
              <w:rPr>
                <w:noProof/>
                <w:webHidden/>
              </w:rPr>
              <w:fldChar w:fldCharType="separate"/>
            </w:r>
            <w:r>
              <w:rPr>
                <w:noProof/>
                <w:webHidden/>
              </w:rPr>
              <w:t>87</w:t>
            </w:r>
            <w:r>
              <w:rPr>
                <w:noProof/>
                <w:webHidden/>
              </w:rPr>
              <w:fldChar w:fldCharType="end"/>
            </w:r>
          </w:hyperlink>
        </w:p>
        <w:p w14:paraId="552DE51F" w14:textId="5EC115A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56" w:history="1">
            <w:r w:rsidRPr="00FE49CF">
              <w:rPr>
                <w:rStyle w:val="Hyperlink"/>
                <w:noProof/>
              </w:rPr>
              <w:t>Methodology</w:t>
            </w:r>
            <w:r>
              <w:rPr>
                <w:noProof/>
                <w:webHidden/>
              </w:rPr>
              <w:tab/>
            </w:r>
            <w:r>
              <w:rPr>
                <w:noProof/>
                <w:webHidden/>
              </w:rPr>
              <w:fldChar w:fldCharType="begin"/>
            </w:r>
            <w:r>
              <w:rPr>
                <w:noProof/>
                <w:webHidden/>
              </w:rPr>
              <w:instrText xml:space="preserve"> PAGEREF _Toc211595256 \h </w:instrText>
            </w:r>
            <w:r>
              <w:rPr>
                <w:noProof/>
                <w:webHidden/>
              </w:rPr>
            </w:r>
            <w:r>
              <w:rPr>
                <w:noProof/>
                <w:webHidden/>
              </w:rPr>
              <w:fldChar w:fldCharType="separate"/>
            </w:r>
            <w:r>
              <w:rPr>
                <w:noProof/>
                <w:webHidden/>
              </w:rPr>
              <w:t>87</w:t>
            </w:r>
            <w:r>
              <w:rPr>
                <w:noProof/>
                <w:webHidden/>
              </w:rPr>
              <w:fldChar w:fldCharType="end"/>
            </w:r>
          </w:hyperlink>
        </w:p>
        <w:p w14:paraId="5CBBB44C" w14:textId="516919E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57" w:history="1">
            <w:r w:rsidRPr="00FE49CF">
              <w:rPr>
                <w:rStyle w:val="Hyperlink"/>
                <w:noProof/>
              </w:rPr>
              <w:t>SARIMAX Model Architecture</w:t>
            </w:r>
            <w:r>
              <w:rPr>
                <w:noProof/>
                <w:webHidden/>
              </w:rPr>
              <w:tab/>
            </w:r>
            <w:r>
              <w:rPr>
                <w:noProof/>
                <w:webHidden/>
              </w:rPr>
              <w:fldChar w:fldCharType="begin"/>
            </w:r>
            <w:r>
              <w:rPr>
                <w:noProof/>
                <w:webHidden/>
              </w:rPr>
              <w:instrText xml:space="preserve"> PAGEREF _Toc211595257 \h </w:instrText>
            </w:r>
            <w:r>
              <w:rPr>
                <w:noProof/>
                <w:webHidden/>
              </w:rPr>
            </w:r>
            <w:r>
              <w:rPr>
                <w:noProof/>
                <w:webHidden/>
              </w:rPr>
              <w:fldChar w:fldCharType="separate"/>
            </w:r>
            <w:r>
              <w:rPr>
                <w:noProof/>
                <w:webHidden/>
              </w:rPr>
              <w:t>87</w:t>
            </w:r>
            <w:r>
              <w:rPr>
                <w:noProof/>
                <w:webHidden/>
              </w:rPr>
              <w:fldChar w:fldCharType="end"/>
            </w:r>
          </w:hyperlink>
        </w:p>
        <w:p w14:paraId="28009FE0" w14:textId="3C0141E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58" w:history="1">
            <w:r w:rsidRPr="00FE49CF">
              <w:rPr>
                <w:rStyle w:val="Hyperlink"/>
                <w:rFonts w:cs="Times New Roman"/>
                <w:noProof/>
              </w:rPr>
              <w:t>Model Configuration</w:t>
            </w:r>
            <w:r>
              <w:rPr>
                <w:noProof/>
                <w:webHidden/>
              </w:rPr>
              <w:tab/>
            </w:r>
            <w:r>
              <w:rPr>
                <w:noProof/>
                <w:webHidden/>
              </w:rPr>
              <w:fldChar w:fldCharType="begin"/>
            </w:r>
            <w:r>
              <w:rPr>
                <w:noProof/>
                <w:webHidden/>
              </w:rPr>
              <w:instrText xml:space="preserve"> PAGEREF _Toc211595258 \h </w:instrText>
            </w:r>
            <w:r>
              <w:rPr>
                <w:noProof/>
                <w:webHidden/>
              </w:rPr>
            </w:r>
            <w:r>
              <w:rPr>
                <w:noProof/>
                <w:webHidden/>
              </w:rPr>
              <w:fldChar w:fldCharType="separate"/>
            </w:r>
            <w:r>
              <w:rPr>
                <w:noProof/>
                <w:webHidden/>
              </w:rPr>
              <w:t>87</w:t>
            </w:r>
            <w:r>
              <w:rPr>
                <w:noProof/>
                <w:webHidden/>
              </w:rPr>
              <w:fldChar w:fldCharType="end"/>
            </w:r>
          </w:hyperlink>
        </w:p>
        <w:p w14:paraId="3B022D2A" w14:textId="335E514A"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59" w:history="1">
            <w:r w:rsidRPr="00FE49CF">
              <w:rPr>
                <w:rStyle w:val="Hyperlink"/>
                <w:rFonts w:cs="Times New Roman"/>
                <w:noProof/>
              </w:rPr>
              <w:t>Parameters Explanation:</w:t>
            </w:r>
            <w:r>
              <w:rPr>
                <w:noProof/>
                <w:webHidden/>
              </w:rPr>
              <w:tab/>
            </w:r>
            <w:r>
              <w:rPr>
                <w:noProof/>
                <w:webHidden/>
              </w:rPr>
              <w:fldChar w:fldCharType="begin"/>
            </w:r>
            <w:r>
              <w:rPr>
                <w:noProof/>
                <w:webHidden/>
              </w:rPr>
              <w:instrText xml:space="preserve"> PAGEREF _Toc211595259 \h </w:instrText>
            </w:r>
            <w:r>
              <w:rPr>
                <w:noProof/>
                <w:webHidden/>
              </w:rPr>
            </w:r>
            <w:r>
              <w:rPr>
                <w:noProof/>
                <w:webHidden/>
              </w:rPr>
              <w:fldChar w:fldCharType="separate"/>
            </w:r>
            <w:r>
              <w:rPr>
                <w:noProof/>
                <w:webHidden/>
              </w:rPr>
              <w:t>87</w:t>
            </w:r>
            <w:r>
              <w:rPr>
                <w:noProof/>
                <w:webHidden/>
              </w:rPr>
              <w:fldChar w:fldCharType="end"/>
            </w:r>
          </w:hyperlink>
        </w:p>
        <w:p w14:paraId="5D8B8776" w14:textId="668ED14A"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60" w:history="1">
            <w:r w:rsidRPr="00FE49CF">
              <w:rPr>
                <w:rStyle w:val="Hyperlink"/>
                <w:rFonts w:cs="Times New Roman"/>
                <w:noProof/>
              </w:rPr>
              <w:t>Model Settings:</w:t>
            </w:r>
            <w:r>
              <w:rPr>
                <w:noProof/>
                <w:webHidden/>
              </w:rPr>
              <w:tab/>
            </w:r>
            <w:r>
              <w:rPr>
                <w:noProof/>
                <w:webHidden/>
              </w:rPr>
              <w:fldChar w:fldCharType="begin"/>
            </w:r>
            <w:r>
              <w:rPr>
                <w:noProof/>
                <w:webHidden/>
              </w:rPr>
              <w:instrText xml:space="preserve"> PAGEREF _Toc211595260 \h </w:instrText>
            </w:r>
            <w:r>
              <w:rPr>
                <w:noProof/>
                <w:webHidden/>
              </w:rPr>
            </w:r>
            <w:r>
              <w:rPr>
                <w:noProof/>
                <w:webHidden/>
              </w:rPr>
              <w:fldChar w:fldCharType="separate"/>
            </w:r>
            <w:r>
              <w:rPr>
                <w:noProof/>
                <w:webHidden/>
              </w:rPr>
              <w:t>87</w:t>
            </w:r>
            <w:r>
              <w:rPr>
                <w:noProof/>
                <w:webHidden/>
              </w:rPr>
              <w:fldChar w:fldCharType="end"/>
            </w:r>
          </w:hyperlink>
        </w:p>
        <w:p w14:paraId="4CD8A696" w14:textId="6ABDDC4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61" w:history="1">
            <w:r w:rsidRPr="00FE49CF">
              <w:rPr>
                <w:rStyle w:val="Hyperlink"/>
                <w:noProof/>
              </w:rPr>
              <w:t>Technologies and Libraries</w:t>
            </w:r>
            <w:r>
              <w:rPr>
                <w:noProof/>
                <w:webHidden/>
              </w:rPr>
              <w:tab/>
            </w:r>
            <w:r>
              <w:rPr>
                <w:noProof/>
                <w:webHidden/>
              </w:rPr>
              <w:fldChar w:fldCharType="begin"/>
            </w:r>
            <w:r>
              <w:rPr>
                <w:noProof/>
                <w:webHidden/>
              </w:rPr>
              <w:instrText xml:space="preserve"> PAGEREF _Toc211595261 \h </w:instrText>
            </w:r>
            <w:r>
              <w:rPr>
                <w:noProof/>
                <w:webHidden/>
              </w:rPr>
            </w:r>
            <w:r>
              <w:rPr>
                <w:noProof/>
                <w:webHidden/>
              </w:rPr>
              <w:fldChar w:fldCharType="separate"/>
            </w:r>
            <w:r>
              <w:rPr>
                <w:noProof/>
                <w:webHidden/>
              </w:rPr>
              <w:t>88</w:t>
            </w:r>
            <w:r>
              <w:rPr>
                <w:noProof/>
                <w:webHidden/>
              </w:rPr>
              <w:fldChar w:fldCharType="end"/>
            </w:r>
          </w:hyperlink>
        </w:p>
        <w:p w14:paraId="2E7BB7D6" w14:textId="010ECF6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62" w:history="1">
            <w:r w:rsidRPr="00FE49CF">
              <w:rPr>
                <w:rStyle w:val="Hyperlink"/>
                <w:rFonts w:cs="Times New Roman"/>
                <w:noProof/>
              </w:rPr>
              <w:t>Core Technologies</w:t>
            </w:r>
            <w:r>
              <w:rPr>
                <w:noProof/>
                <w:webHidden/>
              </w:rPr>
              <w:tab/>
            </w:r>
            <w:r>
              <w:rPr>
                <w:noProof/>
                <w:webHidden/>
              </w:rPr>
              <w:fldChar w:fldCharType="begin"/>
            </w:r>
            <w:r>
              <w:rPr>
                <w:noProof/>
                <w:webHidden/>
              </w:rPr>
              <w:instrText xml:space="preserve"> PAGEREF _Toc211595262 \h </w:instrText>
            </w:r>
            <w:r>
              <w:rPr>
                <w:noProof/>
                <w:webHidden/>
              </w:rPr>
            </w:r>
            <w:r>
              <w:rPr>
                <w:noProof/>
                <w:webHidden/>
              </w:rPr>
              <w:fldChar w:fldCharType="separate"/>
            </w:r>
            <w:r>
              <w:rPr>
                <w:noProof/>
                <w:webHidden/>
              </w:rPr>
              <w:t>88</w:t>
            </w:r>
            <w:r>
              <w:rPr>
                <w:noProof/>
                <w:webHidden/>
              </w:rPr>
              <w:fldChar w:fldCharType="end"/>
            </w:r>
          </w:hyperlink>
        </w:p>
        <w:p w14:paraId="5B48636F" w14:textId="5C92770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63" w:history="1">
            <w:r w:rsidRPr="00FE49CF">
              <w:rPr>
                <w:rStyle w:val="Hyperlink"/>
                <w:rFonts w:cs="Times New Roman"/>
                <w:noProof/>
              </w:rPr>
              <w:t>Key Libraries</w:t>
            </w:r>
            <w:r>
              <w:rPr>
                <w:noProof/>
                <w:webHidden/>
              </w:rPr>
              <w:tab/>
            </w:r>
            <w:r>
              <w:rPr>
                <w:noProof/>
                <w:webHidden/>
              </w:rPr>
              <w:fldChar w:fldCharType="begin"/>
            </w:r>
            <w:r>
              <w:rPr>
                <w:noProof/>
                <w:webHidden/>
              </w:rPr>
              <w:instrText xml:space="preserve"> PAGEREF _Toc211595263 \h </w:instrText>
            </w:r>
            <w:r>
              <w:rPr>
                <w:noProof/>
                <w:webHidden/>
              </w:rPr>
            </w:r>
            <w:r>
              <w:rPr>
                <w:noProof/>
                <w:webHidden/>
              </w:rPr>
              <w:fldChar w:fldCharType="separate"/>
            </w:r>
            <w:r>
              <w:rPr>
                <w:noProof/>
                <w:webHidden/>
              </w:rPr>
              <w:t>88</w:t>
            </w:r>
            <w:r>
              <w:rPr>
                <w:noProof/>
                <w:webHidden/>
              </w:rPr>
              <w:fldChar w:fldCharType="end"/>
            </w:r>
          </w:hyperlink>
        </w:p>
        <w:p w14:paraId="031B793D" w14:textId="32E725B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64" w:history="1">
            <w:r w:rsidRPr="00FE49CF">
              <w:rPr>
                <w:rStyle w:val="Hyperlink"/>
                <w:rFonts w:cs="Times New Roman"/>
                <w:noProof/>
              </w:rPr>
              <w:t>Data Source</w:t>
            </w:r>
            <w:r>
              <w:rPr>
                <w:noProof/>
                <w:webHidden/>
              </w:rPr>
              <w:tab/>
            </w:r>
            <w:r>
              <w:rPr>
                <w:noProof/>
                <w:webHidden/>
              </w:rPr>
              <w:fldChar w:fldCharType="begin"/>
            </w:r>
            <w:r>
              <w:rPr>
                <w:noProof/>
                <w:webHidden/>
              </w:rPr>
              <w:instrText xml:space="preserve"> PAGEREF _Toc211595264 \h </w:instrText>
            </w:r>
            <w:r>
              <w:rPr>
                <w:noProof/>
                <w:webHidden/>
              </w:rPr>
            </w:r>
            <w:r>
              <w:rPr>
                <w:noProof/>
                <w:webHidden/>
              </w:rPr>
              <w:fldChar w:fldCharType="separate"/>
            </w:r>
            <w:r>
              <w:rPr>
                <w:noProof/>
                <w:webHidden/>
              </w:rPr>
              <w:t>88</w:t>
            </w:r>
            <w:r>
              <w:rPr>
                <w:noProof/>
                <w:webHidden/>
              </w:rPr>
              <w:fldChar w:fldCharType="end"/>
            </w:r>
          </w:hyperlink>
        </w:p>
        <w:p w14:paraId="5006B974" w14:textId="1902F04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65" w:history="1">
            <w:r w:rsidRPr="00FE49CF">
              <w:rPr>
                <w:rStyle w:val="Hyperlink"/>
                <w:noProof/>
              </w:rPr>
              <w:t>Data Processing Pipeline</w:t>
            </w:r>
            <w:r>
              <w:rPr>
                <w:noProof/>
                <w:webHidden/>
              </w:rPr>
              <w:tab/>
            </w:r>
            <w:r>
              <w:rPr>
                <w:noProof/>
                <w:webHidden/>
              </w:rPr>
              <w:fldChar w:fldCharType="begin"/>
            </w:r>
            <w:r>
              <w:rPr>
                <w:noProof/>
                <w:webHidden/>
              </w:rPr>
              <w:instrText xml:space="preserve"> PAGEREF _Toc211595265 \h </w:instrText>
            </w:r>
            <w:r>
              <w:rPr>
                <w:noProof/>
                <w:webHidden/>
              </w:rPr>
            </w:r>
            <w:r>
              <w:rPr>
                <w:noProof/>
                <w:webHidden/>
              </w:rPr>
              <w:fldChar w:fldCharType="separate"/>
            </w:r>
            <w:r>
              <w:rPr>
                <w:noProof/>
                <w:webHidden/>
              </w:rPr>
              <w:t>88</w:t>
            </w:r>
            <w:r>
              <w:rPr>
                <w:noProof/>
                <w:webHidden/>
              </w:rPr>
              <w:fldChar w:fldCharType="end"/>
            </w:r>
          </w:hyperlink>
        </w:p>
        <w:p w14:paraId="2D057BFF" w14:textId="1F154AB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66" w:history="1">
            <w:r w:rsidRPr="00FE49CF">
              <w:rPr>
                <w:rStyle w:val="Hyperlink"/>
                <w:rFonts w:cs="Times New Roman"/>
                <w:noProof/>
              </w:rPr>
              <w:t>Data Import and Preparation</w:t>
            </w:r>
            <w:r>
              <w:rPr>
                <w:noProof/>
                <w:webHidden/>
              </w:rPr>
              <w:tab/>
            </w:r>
            <w:r>
              <w:rPr>
                <w:noProof/>
                <w:webHidden/>
              </w:rPr>
              <w:fldChar w:fldCharType="begin"/>
            </w:r>
            <w:r>
              <w:rPr>
                <w:noProof/>
                <w:webHidden/>
              </w:rPr>
              <w:instrText xml:space="preserve"> PAGEREF _Toc211595266 \h </w:instrText>
            </w:r>
            <w:r>
              <w:rPr>
                <w:noProof/>
                <w:webHidden/>
              </w:rPr>
            </w:r>
            <w:r>
              <w:rPr>
                <w:noProof/>
                <w:webHidden/>
              </w:rPr>
              <w:fldChar w:fldCharType="separate"/>
            </w:r>
            <w:r>
              <w:rPr>
                <w:noProof/>
                <w:webHidden/>
              </w:rPr>
              <w:t>88</w:t>
            </w:r>
            <w:r>
              <w:rPr>
                <w:noProof/>
                <w:webHidden/>
              </w:rPr>
              <w:fldChar w:fldCharType="end"/>
            </w:r>
          </w:hyperlink>
        </w:p>
        <w:p w14:paraId="4672C2D9" w14:textId="71F7C57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67" w:history="1">
            <w:r w:rsidRPr="00FE49CF">
              <w:rPr>
                <w:rStyle w:val="Hyperlink"/>
                <w:rFonts w:cs="Times New Roman"/>
                <w:noProof/>
              </w:rPr>
              <w:t>Data Transformation</w:t>
            </w:r>
            <w:r>
              <w:rPr>
                <w:noProof/>
                <w:webHidden/>
              </w:rPr>
              <w:tab/>
            </w:r>
            <w:r>
              <w:rPr>
                <w:noProof/>
                <w:webHidden/>
              </w:rPr>
              <w:fldChar w:fldCharType="begin"/>
            </w:r>
            <w:r>
              <w:rPr>
                <w:noProof/>
                <w:webHidden/>
              </w:rPr>
              <w:instrText xml:space="preserve"> PAGEREF _Toc211595267 \h </w:instrText>
            </w:r>
            <w:r>
              <w:rPr>
                <w:noProof/>
                <w:webHidden/>
              </w:rPr>
            </w:r>
            <w:r>
              <w:rPr>
                <w:noProof/>
                <w:webHidden/>
              </w:rPr>
              <w:fldChar w:fldCharType="separate"/>
            </w:r>
            <w:r>
              <w:rPr>
                <w:noProof/>
                <w:webHidden/>
              </w:rPr>
              <w:t>88</w:t>
            </w:r>
            <w:r>
              <w:rPr>
                <w:noProof/>
                <w:webHidden/>
              </w:rPr>
              <w:fldChar w:fldCharType="end"/>
            </w:r>
          </w:hyperlink>
        </w:p>
        <w:p w14:paraId="3BA9D72C" w14:textId="716A02B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68" w:history="1">
            <w:r w:rsidRPr="00FE49CF">
              <w:rPr>
                <w:rStyle w:val="Hyperlink"/>
                <w:noProof/>
              </w:rPr>
              <w:t>Model Implementation</w:t>
            </w:r>
            <w:r>
              <w:rPr>
                <w:noProof/>
                <w:webHidden/>
              </w:rPr>
              <w:tab/>
            </w:r>
            <w:r>
              <w:rPr>
                <w:noProof/>
                <w:webHidden/>
              </w:rPr>
              <w:fldChar w:fldCharType="begin"/>
            </w:r>
            <w:r>
              <w:rPr>
                <w:noProof/>
                <w:webHidden/>
              </w:rPr>
              <w:instrText xml:space="preserve"> PAGEREF _Toc211595268 \h </w:instrText>
            </w:r>
            <w:r>
              <w:rPr>
                <w:noProof/>
                <w:webHidden/>
              </w:rPr>
            </w:r>
            <w:r>
              <w:rPr>
                <w:noProof/>
                <w:webHidden/>
              </w:rPr>
              <w:fldChar w:fldCharType="separate"/>
            </w:r>
            <w:r>
              <w:rPr>
                <w:noProof/>
                <w:webHidden/>
              </w:rPr>
              <w:t>88</w:t>
            </w:r>
            <w:r>
              <w:rPr>
                <w:noProof/>
                <w:webHidden/>
              </w:rPr>
              <w:fldChar w:fldCharType="end"/>
            </w:r>
          </w:hyperlink>
        </w:p>
        <w:p w14:paraId="7DB092BD" w14:textId="2CE5E10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69" w:history="1">
            <w:r w:rsidRPr="00FE49CF">
              <w:rPr>
                <w:rStyle w:val="Hyperlink"/>
                <w:rFonts w:cs="Times New Roman"/>
                <w:noProof/>
              </w:rPr>
              <w:t>Model Training</w:t>
            </w:r>
            <w:r>
              <w:rPr>
                <w:noProof/>
                <w:webHidden/>
              </w:rPr>
              <w:tab/>
            </w:r>
            <w:r>
              <w:rPr>
                <w:noProof/>
                <w:webHidden/>
              </w:rPr>
              <w:fldChar w:fldCharType="begin"/>
            </w:r>
            <w:r>
              <w:rPr>
                <w:noProof/>
                <w:webHidden/>
              </w:rPr>
              <w:instrText xml:space="preserve"> PAGEREF _Toc211595269 \h </w:instrText>
            </w:r>
            <w:r>
              <w:rPr>
                <w:noProof/>
                <w:webHidden/>
              </w:rPr>
            </w:r>
            <w:r>
              <w:rPr>
                <w:noProof/>
                <w:webHidden/>
              </w:rPr>
              <w:fldChar w:fldCharType="separate"/>
            </w:r>
            <w:r>
              <w:rPr>
                <w:noProof/>
                <w:webHidden/>
              </w:rPr>
              <w:t>89</w:t>
            </w:r>
            <w:r>
              <w:rPr>
                <w:noProof/>
                <w:webHidden/>
              </w:rPr>
              <w:fldChar w:fldCharType="end"/>
            </w:r>
          </w:hyperlink>
        </w:p>
        <w:p w14:paraId="79FA621B" w14:textId="42B6354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70" w:history="1">
            <w:r w:rsidRPr="00FE49CF">
              <w:rPr>
                <w:rStyle w:val="Hyperlink"/>
                <w:rFonts w:cs="Times New Roman"/>
                <w:noProof/>
              </w:rPr>
              <w:t>Forecasting Process</w:t>
            </w:r>
            <w:r>
              <w:rPr>
                <w:noProof/>
                <w:webHidden/>
              </w:rPr>
              <w:tab/>
            </w:r>
            <w:r>
              <w:rPr>
                <w:noProof/>
                <w:webHidden/>
              </w:rPr>
              <w:fldChar w:fldCharType="begin"/>
            </w:r>
            <w:r>
              <w:rPr>
                <w:noProof/>
                <w:webHidden/>
              </w:rPr>
              <w:instrText xml:space="preserve"> PAGEREF _Toc211595270 \h </w:instrText>
            </w:r>
            <w:r>
              <w:rPr>
                <w:noProof/>
                <w:webHidden/>
              </w:rPr>
            </w:r>
            <w:r>
              <w:rPr>
                <w:noProof/>
                <w:webHidden/>
              </w:rPr>
              <w:fldChar w:fldCharType="separate"/>
            </w:r>
            <w:r>
              <w:rPr>
                <w:noProof/>
                <w:webHidden/>
              </w:rPr>
              <w:t>90</w:t>
            </w:r>
            <w:r>
              <w:rPr>
                <w:noProof/>
                <w:webHidden/>
              </w:rPr>
              <w:fldChar w:fldCharType="end"/>
            </w:r>
          </w:hyperlink>
        </w:p>
        <w:p w14:paraId="159292FB" w14:textId="74F591F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71"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_Toc211595271 \h </w:instrText>
            </w:r>
            <w:r>
              <w:rPr>
                <w:noProof/>
                <w:webHidden/>
              </w:rPr>
            </w:r>
            <w:r>
              <w:rPr>
                <w:noProof/>
                <w:webHidden/>
              </w:rPr>
              <w:fldChar w:fldCharType="separate"/>
            </w:r>
            <w:r>
              <w:rPr>
                <w:noProof/>
                <w:webHidden/>
              </w:rPr>
              <w:t>91</w:t>
            </w:r>
            <w:r>
              <w:rPr>
                <w:noProof/>
                <w:webHidden/>
              </w:rPr>
              <w:fldChar w:fldCharType="end"/>
            </w:r>
          </w:hyperlink>
        </w:p>
        <w:p w14:paraId="331D73B0" w14:textId="529C87C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72" w:history="1">
            <w:r w:rsidRPr="00FE49CF">
              <w:rPr>
                <w:rStyle w:val="Hyperlink"/>
                <w:noProof/>
              </w:rPr>
              <w:t>Historical Pattern Analysis</w:t>
            </w:r>
            <w:r>
              <w:rPr>
                <w:noProof/>
                <w:webHidden/>
              </w:rPr>
              <w:tab/>
            </w:r>
            <w:r>
              <w:rPr>
                <w:noProof/>
                <w:webHidden/>
              </w:rPr>
              <w:fldChar w:fldCharType="begin"/>
            </w:r>
            <w:r>
              <w:rPr>
                <w:noProof/>
                <w:webHidden/>
              </w:rPr>
              <w:instrText xml:space="preserve"> PAGEREF _Toc211595272 \h </w:instrText>
            </w:r>
            <w:r>
              <w:rPr>
                <w:noProof/>
                <w:webHidden/>
              </w:rPr>
            </w:r>
            <w:r>
              <w:rPr>
                <w:noProof/>
                <w:webHidden/>
              </w:rPr>
              <w:fldChar w:fldCharType="separate"/>
            </w:r>
            <w:r>
              <w:rPr>
                <w:noProof/>
                <w:webHidden/>
              </w:rPr>
              <w:t>91</w:t>
            </w:r>
            <w:r>
              <w:rPr>
                <w:noProof/>
                <w:webHidden/>
              </w:rPr>
              <w:fldChar w:fldCharType="end"/>
            </w:r>
          </w:hyperlink>
        </w:p>
        <w:p w14:paraId="0BEBEBE0" w14:textId="6F7E40A4"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73" w:history="1">
            <w:r w:rsidRPr="00FE49CF">
              <w:rPr>
                <w:rStyle w:val="Hyperlink"/>
                <w:noProof/>
              </w:rPr>
              <w:t>Forecast Results</w:t>
            </w:r>
            <w:r>
              <w:rPr>
                <w:noProof/>
                <w:webHidden/>
              </w:rPr>
              <w:tab/>
            </w:r>
            <w:r>
              <w:rPr>
                <w:noProof/>
                <w:webHidden/>
              </w:rPr>
              <w:fldChar w:fldCharType="begin"/>
            </w:r>
            <w:r>
              <w:rPr>
                <w:noProof/>
                <w:webHidden/>
              </w:rPr>
              <w:instrText xml:space="preserve"> PAGEREF _Toc211595273 \h </w:instrText>
            </w:r>
            <w:r>
              <w:rPr>
                <w:noProof/>
                <w:webHidden/>
              </w:rPr>
            </w:r>
            <w:r>
              <w:rPr>
                <w:noProof/>
                <w:webHidden/>
              </w:rPr>
              <w:fldChar w:fldCharType="separate"/>
            </w:r>
            <w:r>
              <w:rPr>
                <w:noProof/>
                <w:webHidden/>
              </w:rPr>
              <w:t>91</w:t>
            </w:r>
            <w:r>
              <w:rPr>
                <w:noProof/>
                <w:webHidden/>
              </w:rPr>
              <w:fldChar w:fldCharType="end"/>
            </w:r>
          </w:hyperlink>
        </w:p>
        <w:p w14:paraId="74C4A80B" w14:textId="0831F1CB"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74" w:history="1">
            <w:r w:rsidRPr="00FE49CF">
              <w:rPr>
                <w:rStyle w:val="Hyperlink"/>
                <w:noProof/>
              </w:rPr>
              <w:t>Model Performance Indicators</w:t>
            </w:r>
            <w:r>
              <w:rPr>
                <w:noProof/>
                <w:webHidden/>
              </w:rPr>
              <w:tab/>
            </w:r>
            <w:r>
              <w:rPr>
                <w:noProof/>
                <w:webHidden/>
              </w:rPr>
              <w:fldChar w:fldCharType="begin"/>
            </w:r>
            <w:r>
              <w:rPr>
                <w:noProof/>
                <w:webHidden/>
              </w:rPr>
              <w:instrText xml:space="preserve"> PAGEREF _Toc211595274 \h </w:instrText>
            </w:r>
            <w:r>
              <w:rPr>
                <w:noProof/>
                <w:webHidden/>
              </w:rPr>
            </w:r>
            <w:r>
              <w:rPr>
                <w:noProof/>
                <w:webHidden/>
              </w:rPr>
              <w:fldChar w:fldCharType="separate"/>
            </w:r>
            <w:r>
              <w:rPr>
                <w:noProof/>
                <w:webHidden/>
              </w:rPr>
              <w:t>92</w:t>
            </w:r>
            <w:r>
              <w:rPr>
                <w:noProof/>
                <w:webHidden/>
              </w:rPr>
              <w:fldChar w:fldCharType="end"/>
            </w:r>
          </w:hyperlink>
        </w:p>
        <w:p w14:paraId="376FACA0" w14:textId="7D34FB9C"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75" w:history="1">
            <w:r w:rsidRPr="00FE49CF">
              <w:rPr>
                <w:rStyle w:val="Hyperlink"/>
                <w:noProof/>
              </w:rPr>
              <w:t>Recommendations</w:t>
            </w:r>
            <w:r>
              <w:rPr>
                <w:noProof/>
                <w:webHidden/>
              </w:rPr>
              <w:tab/>
            </w:r>
            <w:r>
              <w:rPr>
                <w:noProof/>
                <w:webHidden/>
              </w:rPr>
              <w:fldChar w:fldCharType="begin"/>
            </w:r>
            <w:r>
              <w:rPr>
                <w:noProof/>
                <w:webHidden/>
              </w:rPr>
              <w:instrText xml:space="preserve"> PAGEREF _Toc211595275 \h </w:instrText>
            </w:r>
            <w:r>
              <w:rPr>
                <w:noProof/>
                <w:webHidden/>
              </w:rPr>
            </w:r>
            <w:r>
              <w:rPr>
                <w:noProof/>
                <w:webHidden/>
              </w:rPr>
              <w:fldChar w:fldCharType="separate"/>
            </w:r>
            <w:r>
              <w:rPr>
                <w:noProof/>
                <w:webHidden/>
              </w:rPr>
              <w:t>92</w:t>
            </w:r>
            <w:r>
              <w:rPr>
                <w:noProof/>
                <w:webHidden/>
              </w:rPr>
              <w:fldChar w:fldCharType="end"/>
            </w:r>
          </w:hyperlink>
        </w:p>
        <w:p w14:paraId="523E4F10" w14:textId="0CB02B9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76" w:history="1">
            <w:r w:rsidRPr="00FE49CF">
              <w:rPr>
                <w:rStyle w:val="Hyperlink"/>
                <w:noProof/>
              </w:rPr>
              <w:t>Conclusion</w:t>
            </w:r>
            <w:r>
              <w:rPr>
                <w:noProof/>
                <w:webHidden/>
              </w:rPr>
              <w:tab/>
            </w:r>
            <w:r>
              <w:rPr>
                <w:noProof/>
                <w:webHidden/>
              </w:rPr>
              <w:fldChar w:fldCharType="begin"/>
            </w:r>
            <w:r>
              <w:rPr>
                <w:noProof/>
                <w:webHidden/>
              </w:rPr>
              <w:instrText xml:space="preserve"> PAGEREF _Toc211595276 \h </w:instrText>
            </w:r>
            <w:r>
              <w:rPr>
                <w:noProof/>
                <w:webHidden/>
              </w:rPr>
            </w:r>
            <w:r>
              <w:rPr>
                <w:noProof/>
                <w:webHidden/>
              </w:rPr>
              <w:fldChar w:fldCharType="separate"/>
            </w:r>
            <w:r>
              <w:rPr>
                <w:noProof/>
                <w:webHidden/>
              </w:rPr>
              <w:t>93</w:t>
            </w:r>
            <w:r>
              <w:rPr>
                <w:noProof/>
                <w:webHidden/>
              </w:rPr>
              <w:fldChar w:fldCharType="end"/>
            </w:r>
          </w:hyperlink>
        </w:p>
        <w:p w14:paraId="3B6C09F4" w14:textId="563D5314"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277" w:history="1">
            <w:r w:rsidRPr="00FE49CF">
              <w:rPr>
                <w:rStyle w:val="Hyperlink"/>
                <w:noProof/>
              </w:rPr>
              <w:t>Appendix E</w:t>
            </w:r>
            <w:r>
              <w:rPr>
                <w:noProof/>
                <w:webHidden/>
              </w:rPr>
              <w:tab/>
            </w:r>
            <w:r>
              <w:rPr>
                <w:noProof/>
                <w:webHidden/>
              </w:rPr>
              <w:fldChar w:fldCharType="begin"/>
            </w:r>
            <w:r>
              <w:rPr>
                <w:noProof/>
                <w:webHidden/>
              </w:rPr>
              <w:instrText xml:space="preserve"> PAGEREF _Toc211595277 \h </w:instrText>
            </w:r>
            <w:r>
              <w:rPr>
                <w:noProof/>
                <w:webHidden/>
              </w:rPr>
            </w:r>
            <w:r>
              <w:rPr>
                <w:noProof/>
                <w:webHidden/>
              </w:rPr>
              <w:fldChar w:fldCharType="separate"/>
            </w:r>
            <w:r>
              <w:rPr>
                <w:noProof/>
                <w:webHidden/>
              </w:rPr>
              <w:t>94</w:t>
            </w:r>
            <w:r>
              <w:rPr>
                <w:noProof/>
                <w:webHidden/>
              </w:rPr>
              <w:fldChar w:fldCharType="end"/>
            </w:r>
          </w:hyperlink>
        </w:p>
        <w:p w14:paraId="3AC6BA1F" w14:textId="32286C7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78"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_Toc211595278 \h </w:instrText>
            </w:r>
            <w:r>
              <w:rPr>
                <w:noProof/>
                <w:webHidden/>
              </w:rPr>
            </w:r>
            <w:r>
              <w:rPr>
                <w:noProof/>
                <w:webHidden/>
              </w:rPr>
              <w:fldChar w:fldCharType="separate"/>
            </w:r>
            <w:r>
              <w:rPr>
                <w:noProof/>
                <w:webHidden/>
              </w:rPr>
              <w:t>97</w:t>
            </w:r>
            <w:r>
              <w:rPr>
                <w:noProof/>
                <w:webHidden/>
              </w:rPr>
              <w:fldChar w:fldCharType="end"/>
            </w:r>
          </w:hyperlink>
        </w:p>
        <w:p w14:paraId="74DF00FD" w14:textId="6A3BFC9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79" w:history="1">
            <w:r w:rsidRPr="00FE49CF">
              <w:rPr>
                <w:rStyle w:val="Hyperlink"/>
                <w:noProof/>
              </w:rPr>
              <w:t>Project Overview</w:t>
            </w:r>
            <w:r>
              <w:rPr>
                <w:noProof/>
                <w:webHidden/>
              </w:rPr>
              <w:tab/>
            </w:r>
            <w:r>
              <w:rPr>
                <w:noProof/>
                <w:webHidden/>
              </w:rPr>
              <w:fldChar w:fldCharType="begin"/>
            </w:r>
            <w:r>
              <w:rPr>
                <w:noProof/>
                <w:webHidden/>
              </w:rPr>
              <w:instrText xml:space="preserve"> PAGEREF _Toc211595279 \h </w:instrText>
            </w:r>
            <w:r>
              <w:rPr>
                <w:noProof/>
                <w:webHidden/>
              </w:rPr>
            </w:r>
            <w:r>
              <w:rPr>
                <w:noProof/>
                <w:webHidden/>
              </w:rPr>
              <w:fldChar w:fldCharType="separate"/>
            </w:r>
            <w:r>
              <w:rPr>
                <w:noProof/>
                <w:webHidden/>
              </w:rPr>
              <w:t>98</w:t>
            </w:r>
            <w:r>
              <w:rPr>
                <w:noProof/>
                <w:webHidden/>
              </w:rPr>
              <w:fldChar w:fldCharType="end"/>
            </w:r>
          </w:hyperlink>
        </w:p>
        <w:p w14:paraId="2A35DFED" w14:textId="09E890D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80" w:history="1">
            <w:r w:rsidRPr="00FE49CF">
              <w:rPr>
                <w:rStyle w:val="Hyperlink"/>
                <w:noProof/>
              </w:rPr>
              <w:t>Methodology</w:t>
            </w:r>
            <w:r>
              <w:rPr>
                <w:noProof/>
                <w:webHidden/>
              </w:rPr>
              <w:tab/>
            </w:r>
            <w:r>
              <w:rPr>
                <w:noProof/>
                <w:webHidden/>
              </w:rPr>
              <w:fldChar w:fldCharType="begin"/>
            </w:r>
            <w:r>
              <w:rPr>
                <w:noProof/>
                <w:webHidden/>
              </w:rPr>
              <w:instrText xml:space="preserve"> PAGEREF _Toc211595280 \h </w:instrText>
            </w:r>
            <w:r>
              <w:rPr>
                <w:noProof/>
                <w:webHidden/>
              </w:rPr>
            </w:r>
            <w:r>
              <w:rPr>
                <w:noProof/>
                <w:webHidden/>
              </w:rPr>
              <w:fldChar w:fldCharType="separate"/>
            </w:r>
            <w:r>
              <w:rPr>
                <w:noProof/>
                <w:webHidden/>
              </w:rPr>
              <w:t>99</w:t>
            </w:r>
            <w:r>
              <w:rPr>
                <w:noProof/>
                <w:webHidden/>
              </w:rPr>
              <w:fldChar w:fldCharType="end"/>
            </w:r>
          </w:hyperlink>
        </w:p>
        <w:p w14:paraId="6FDC3DDE" w14:textId="293B298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81" w:history="1">
            <w:r w:rsidRPr="00FE49CF">
              <w:rPr>
                <w:rStyle w:val="Hyperlink"/>
                <w:noProof/>
              </w:rPr>
              <w:t>Model Configuration</w:t>
            </w:r>
            <w:r>
              <w:rPr>
                <w:noProof/>
                <w:webHidden/>
              </w:rPr>
              <w:tab/>
            </w:r>
            <w:r>
              <w:rPr>
                <w:noProof/>
                <w:webHidden/>
              </w:rPr>
              <w:fldChar w:fldCharType="begin"/>
            </w:r>
            <w:r>
              <w:rPr>
                <w:noProof/>
                <w:webHidden/>
              </w:rPr>
              <w:instrText xml:space="preserve"> PAGEREF _Toc211595281 \h </w:instrText>
            </w:r>
            <w:r>
              <w:rPr>
                <w:noProof/>
                <w:webHidden/>
              </w:rPr>
            </w:r>
            <w:r>
              <w:rPr>
                <w:noProof/>
                <w:webHidden/>
              </w:rPr>
              <w:fldChar w:fldCharType="separate"/>
            </w:r>
            <w:r>
              <w:rPr>
                <w:noProof/>
                <w:webHidden/>
              </w:rPr>
              <w:t>100</w:t>
            </w:r>
            <w:r>
              <w:rPr>
                <w:noProof/>
                <w:webHidden/>
              </w:rPr>
              <w:fldChar w:fldCharType="end"/>
            </w:r>
          </w:hyperlink>
        </w:p>
        <w:p w14:paraId="6F3E6562" w14:textId="1683C2B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82" w:history="1">
            <w:r w:rsidRPr="00FE49CF">
              <w:rPr>
                <w:rStyle w:val="Hyperlink"/>
                <w:noProof/>
              </w:rPr>
              <w:t>Technologies and Libraries</w:t>
            </w:r>
            <w:r>
              <w:rPr>
                <w:noProof/>
                <w:webHidden/>
              </w:rPr>
              <w:tab/>
            </w:r>
            <w:r>
              <w:rPr>
                <w:noProof/>
                <w:webHidden/>
              </w:rPr>
              <w:fldChar w:fldCharType="begin"/>
            </w:r>
            <w:r>
              <w:rPr>
                <w:noProof/>
                <w:webHidden/>
              </w:rPr>
              <w:instrText xml:space="preserve"> PAGEREF _Toc211595282 \h </w:instrText>
            </w:r>
            <w:r>
              <w:rPr>
                <w:noProof/>
                <w:webHidden/>
              </w:rPr>
            </w:r>
            <w:r>
              <w:rPr>
                <w:noProof/>
                <w:webHidden/>
              </w:rPr>
              <w:fldChar w:fldCharType="separate"/>
            </w:r>
            <w:r>
              <w:rPr>
                <w:noProof/>
                <w:webHidden/>
              </w:rPr>
              <w:t>100</w:t>
            </w:r>
            <w:r>
              <w:rPr>
                <w:noProof/>
                <w:webHidden/>
              </w:rPr>
              <w:fldChar w:fldCharType="end"/>
            </w:r>
          </w:hyperlink>
        </w:p>
        <w:p w14:paraId="47C444A1" w14:textId="20484F7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83" w:history="1">
            <w:r w:rsidRPr="00FE49CF">
              <w:rPr>
                <w:rStyle w:val="Hyperlink"/>
                <w:noProof/>
              </w:rPr>
              <w:t>Data Processing Pipeline</w:t>
            </w:r>
            <w:r>
              <w:rPr>
                <w:noProof/>
                <w:webHidden/>
              </w:rPr>
              <w:tab/>
            </w:r>
            <w:r>
              <w:rPr>
                <w:noProof/>
                <w:webHidden/>
              </w:rPr>
              <w:fldChar w:fldCharType="begin"/>
            </w:r>
            <w:r>
              <w:rPr>
                <w:noProof/>
                <w:webHidden/>
              </w:rPr>
              <w:instrText xml:space="preserve"> PAGEREF _Toc211595283 \h </w:instrText>
            </w:r>
            <w:r>
              <w:rPr>
                <w:noProof/>
                <w:webHidden/>
              </w:rPr>
            </w:r>
            <w:r>
              <w:rPr>
                <w:noProof/>
                <w:webHidden/>
              </w:rPr>
              <w:fldChar w:fldCharType="separate"/>
            </w:r>
            <w:r>
              <w:rPr>
                <w:noProof/>
                <w:webHidden/>
              </w:rPr>
              <w:t>101</w:t>
            </w:r>
            <w:r>
              <w:rPr>
                <w:noProof/>
                <w:webHidden/>
              </w:rPr>
              <w:fldChar w:fldCharType="end"/>
            </w:r>
          </w:hyperlink>
        </w:p>
        <w:p w14:paraId="4F89C135" w14:textId="19461BB1"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84" w:history="1">
            <w:r w:rsidRPr="00FE49CF">
              <w:rPr>
                <w:rStyle w:val="Hyperlink"/>
                <w:noProof/>
              </w:rPr>
              <w:t>Import and Preparation</w:t>
            </w:r>
            <w:r>
              <w:rPr>
                <w:noProof/>
                <w:webHidden/>
              </w:rPr>
              <w:tab/>
            </w:r>
            <w:r>
              <w:rPr>
                <w:noProof/>
                <w:webHidden/>
              </w:rPr>
              <w:fldChar w:fldCharType="begin"/>
            </w:r>
            <w:r>
              <w:rPr>
                <w:noProof/>
                <w:webHidden/>
              </w:rPr>
              <w:instrText xml:space="preserve"> PAGEREF _Toc211595284 \h </w:instrText>
            </w:r>
            <w:r>
              <w:rPr>
                <w:noProof/>
                <w:webHidden/>
              </w:rPr>
            </w:r>
            <w:r>
              <w:rPr>
                <w:noProof/>
                <w:webHidden/>
              </w:rPr>
              <w:fldChar w:fldCharType="separate"/>
            </w:r>
            <w:r>
              <w:rPr>
                <w:noProof/>
                <w:webHidden/>
              </w:rPr>
              <w:t>101</w:t>
            </w:r>
            <w:r>
              <w:rPr>
                <w:noProof/>
                <w:webHidden/>
              </w:rPr>
              <w:fldChar w:fldCharType="end"/>
            </w:r>
          </w:hyperlink>
        </w:p>
        <w:p w14:paraId="72C5FD98" w14:textId="0CEE2888"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85" w:history="1">
            <w:r w:rsidRPr="00FE49CF">
              <w:rPr>
                <w:rStyle w:val="Hyperlink"/>
                <w:noProof/>
              </w:rPr>
              <w:t>Transformation</w:t>
            </w:r>
            <w:r>
              <w:rPr>
                <w:noProof/>
                <w:webHidden/>
              </w:rPr>
              <w:tab/>
            </w:r>
            <w:r>
              <w:rPr>
                <w:noProof/>
                <w:webHidden/>
              </w:rPr>
              <w:fldChar w:fldCharType="begin"/>
            </w:r>
            <w:r>
              <w:rPr>
                <w:noProof/>
                <w:webHidden/>
              </w:rPr>
              <w:instrText xml:space="preserve"> PAGEREF _Toc211595285 \h </w:instrText>
            </w:r>
            <w:r>
              <w:rPr>
                <w:noProof/>
                <w:webHidden/>
              </w:rPr>
            </w:r>
            <w:r>
              <w:rPr>
                <w:noProof/>
                <w:webHidden/>
              </w:rPr>
              <w:fldChar w:fldCharType="separate"/>
            </w:r>
            <w:r>
              <w:rPr>
                <w:noProof/>
                <w:webHidden/>
              </w:rPr>
              <w:t>101</w:t>
            </w:r>
            <w:r>
              <w:rPr>
                <w:noProof/>
                <w:webHidden/>
              </w:rPr>
              <w:fldChar w:fldCharType="end"/>
            </w:r>
          </w:hyperlink>
        </w:p>
        <w:p w14:paraId="309EAD46" w14:textId="34E0B70C"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86" w:history="1">
            <w:r w:rsidRPr="00FE49CF">
              <w:rPr>
                <w:rStyle w:val="Hyperlink"/>
                <w:noProof/>
              </w:rPr>
              <w:t>Forecasting and Evaluation</w:t>
            </w:r>
            <w:r>
              <w:rPr>
                <w:noProof/>
                <w:webHidden/>
              </w:rPr>
              <w:tab/>
            </w:r>
            <w:r>
              <w:rPr>
                <w:noProof/>
                <w:webHidden/>
              </w:rPr>
              <w:fldChar w:fldCharType="begin"/>
            </w:r>
            <w:r>
              <w:rPr>
                <w:noProof/>
                <w:webHidden/>
              </w:rPr>
              <w:instrText xml:space="preserve"> PAGEREF _Toc211595286 \h </w:instrText>
            </w:r>
            <w:r>
              <w:rPr>
                <w:noProof/>
                <w:webHidden/>
              </w:rPr>
            </w:r>
            <w:r>
              <w:rPr>
                <w:noProof/>
                <w:webHidden/>
              </w:rPr>
              <w:fldChar w:fldCharType="separate"/>
            </w:r>
            <w:r>
              <w:rPr>
                <w:noProof/>
                <w:webHidden/>
              </w:rPr>
              <w:t>101</w:t>
            </w:r>
            <w:r>
              <w:rPr>
                <w:noProof/>
                <w:webHidden/>
              </w:rPr>
              <w:fldChar w:fldCharType="end"/>
            </w:r>
          </w:hyperlink>
        </w:p>
        <w:p w14:paraId="526A3669" w14:textId="0D98D59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87"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_Toc211595287 \h </w:instrText>
            </w:r>
            <w:r>
              <w:rPr>
                <w:noProof/>
                <w:webHidden/>
              </w:rPr>
            </w:r>
            <w:r>
              <w:rPr>
                <w:noProof/>
                <w:webHidden/>
              </w:rPr>
              <w:fldChar w:fldCharType="separate"/>
            </w:r>
            <w:r>
              <w:rPr>
                <w:noProof/>
                <w:webHidden/>
              </w:rPr>
              <w:t>103</w:t>
            </w:r>
            <w:r>
              <w:rPr>
                <w:noProof/>
                <w:webHidden/>
              </w:rPr>
              <w:fldChar w:fldCharType="end"/>
            </w:r>
          </w:hyperlink>
        </w:p>
        <w:p w14:paraId="4FB64E22" w14:textId="372263A9"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88" w:history="1">
            <w:r w:rsidRPr="00FE49CF">
              <w:rPr>
                <w:rStyle w:val="Hyperlink"/>
                <w:noProof/>
              </w:rPr>
              <w:t>Forecast Visualization</w:t>
            </w:r>
            <w:r>
              <w:rPr>
                <w:noProof/>
                <w:webHidden/>
              </w:rPr>
              <w:tab/>
            </w:r>
            <w:r>
              <w:rPr>
                <w:noProof/>
                <w:webHidden/>
              </w:rPr>
              <w:fldChar w:fldCharType="begin"/>
            </w:r>
            <w:r>
              <w:rPr>
                <w:noProof/>
                <w:webHidden/>
              </w:rPr>
              <w:instrText xml:space="preserve"> PAGEREF _Toc211595288 \h </w:instrText>
            </w:r>
            <w:r>
              <w:rPr>
                <w:noProof/>
                <w:webHidden/>
              </w:rPr>
            </w:r>
            <w:r>
              <w:rPr>
                <w:noProof/>
                <w:webHidden/>
              </w:rPr>
              <w:fldChar w:fldCharType="separate"/>
            </w:r>
            <w:r>
              <w:rPr>
                <w:noProof/>
                <w:webHidden/>
              </w:rPr>
              <w:t>103</w:t>
            </w:r>
            <w:r>
              <w:rPr>
                <w:noProof/>
                <w:webHidden/>
              </w:rPr>
              <w:fldChar w:fldCharType="end"/>
            </w:r>
          </w:hyperlink>
        </w:p>
        <w:p w14:paraId="1FE04F16" w14:textId="2D03A01C"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89" w:history="1">
            <w:r w:rsidRPr="00FE49CF">
              <w:rPr>
                <w:rStyle w:val="Hyperlink"/>
                <w:noProof/>
              </w:rPr>
              <w:t>Model Performance Indicators</w:t>
            </w:r>
            <w:r>
              <w:rPr>
                <w:noProof/>
                <w:webHidden/>
              </w:rPr>
              <w:tab/>
            </w:r>
            <w:r>
              <w:rPr>
                <w:noProof/>
                <w:webHidden/>
              </w:rPr>
              <w:fldChar w:fldCharType="begin"/>
            </w:r>
            <w:r>
              <w:rPr>
                <w:noProof/>
                <w:webHidden/>
              </w:rPr>
              <w:instrText xml:space="preserve"> PAGEREF _Toc211595289 \h </w:instrText>
            </w:r>
            <w:r>
              <w:rPr>
                <w:noProof/>
                <w:webHidden/>
              </w:rPr>
            </w:r>
            <w:r>
              <w:rPr>
                <w:noProof/>
                <w:webHidden/>
              </w:rPr>
              <w:fldChar w:fldCharType="separate"/>
            </w:r>
            <w:r>
              <w:rPr>
                <w:noProof/>
                <w:webHidden/>
              </w:rPr>
              <w:t>104</w:t>
            </w:r>
            <w:r>
              <w:rPr>
                <w:noProof/>
                <w:webHidden/>
              </w:rPr>
              <w:fldChar w:fldCharType="end"/>
            </w:r>
          </w:hyperlink>
        </w:p>
        <w:p w14:paraId="7B46C592" w14:textId="585EF60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90" w:history="1">
            <w:r w:rsidRPr="00FE49CF">
              <w:rPr>
                <w:rStyle w:val="Hyperlink"/>
                <w:noProof/>
              </w:rPr>
              <w:t>Recommendations</w:t>
            </w:r>
            <w:r>
              <w:rPr>
                <w:noProof/>
                <w:webHidden/>
              </w:rPr>
              <w:tab/>
            </w:r>
            <w:r>
              <w:rPr>
                <w:noProof/>
                <w:webHidden/>
              </w:rPr>
              <w:fldChar w:fldCharType="begin"/>
            </w:r>
            <w:r>
              <w:rPr>
                <w:noProof/>
                <w:webHidden/>
              </w:rPr>
              <w:instrText xml:space="preserve"> PAGEREF _Toc211595290 \h </w:instrText>
            </w:r>
            <w:r>
              <w:rPr>
                <w:noProof/>
                <w:webHidden/>
              </w:rPr>
            </w:r>
            <w:r>
              <w:rPr>
                <w:noProof/>
                <w:webHidden/>
              </w:rPr>
              <w:fldChar w:fldCharType="separate"/>
            </w:r>
            <w:r>
              <w:rPr>
                <w:noProof/>
                <w:webHidden/>
              </w:rPr>
              <w:t>105</w:t>
            </w:r>
            <w:r>
              <w:rPr>
                <w:noProof/>
                <w:webHidden/>
              </w:rPr>
              <w:fldChar w:fldCharType="end"/>
            </w:r>
          </w:hyperlink>
        </w:p>
        <w:p w14:paraId="65167649" w14:textId="1FE81BD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91" w:history="1">
            <w:r w:rsidRPr="00FE49CF">
              <w:rPr>
                <w:rStyle w:val="Hyperlink"/>
                <w:noProof/>
              </w:rPr>
              <w:t>Conclusion</w:t>
            </w:r>
            <w:r>
              <w:rPr>
                <w:noProof/>
                <w:webHidden/>
              </w:rPr>
              <w:tab/>
            </w:r>
            <w:r>
              <w:rPr>
                <w:noProof/>
                <w:webHidden/>
              </w:rPr>
              <w:fldChar w:fldCharType="begin"/>
            </w:r>
            <w:r>
              <w:rPr>
                <w:noProof/>
                <w:webHidden/>
              </w:rPr>
              <w:instrText xml:space="preserve"> PAGEREF _Toc211595291 \h </w:instrText>
            </w:r>
            <w:r>
              <w:rPr>
                <w:noProof/>
                <w:webHidden/>
              </w:rPr>
            </w:r>
            <w:r>
              <w:rPr>
                <w:noProof/>
                <w:webHidden/>
              </w:rPr>
              <w:fldChar w:fldCharType="separate"/>
            </w:r>
            <w:r>
              <w:rPr>
                <w:noProof/>
                <w:webHidden/>
              </w:rPr>
              <w:t>106</w:t>
            </w:r>
            <w:r>
              <w:rPr>
                <w:noProof/>
                <w:webHidden/>
              </w:rPr>
              <w:fldChar w:fldCharType="end"/>
            </w:r>
          </w:hyperlink>
        </w:p>
        <w:p w14:paraId="29C4BF4A" w14:textId="575FDABC"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292" w:history="1">
            <w:r w:rsidRPr="00FE49CF">
              <w:rPr>
                <w:rStyle w:val="Hyperlink"/>
                <w:noProof/>
              </w:rPr>
              <w:t>Appendix F</w:t>
            </w:r>
            <w:r>
              <w:rPr>
                <w:noProof/>
                <w:webHidden/>
              </w:rPr>
              <w:tab/>
            </w:r>
            <w:r>
              <w:rPr>
                <w:noProof/>
                <w:webHidden/>
              </w:rPr>
              <w:fldChar w:fldCharType="begin"/>
            </w:r>
            <w:r>
              <w:rPr>
                <w:noProof/>
                <w:webHidden/>
              </w:rPr>
              <w:instrText xml:space="preserve"> PAGEREF _Toc211595292 \h </w:instrText>
            </w:r>
            <w:r>
              <w:rPr>
                <w:noProof/>
                <w:webHidden/>
              </w:rPr>
            </w:r>
            <w:r>
              <w:rPr>
                <w:noProof/>
                <w:webHidden/>
              </w:rPr>
              <w:fldChar w:fldCharType="separate"/>
            </w:r>
            <w:r>
              <w:rPr>
                <w:noProof/>
                <w:webHidden/>
              </w:rPr>
              <w:t>107</w:t>
            </w:r>
            <w:r>
              <w:rPr>
                <w:noProof/>
                <w:webHidden/>
              </w:rPr>
              <w:fldChar w:fldCharType="end"/>
            </w:r>
          </w:hyperlink>
        </w:p>
        <w:p w14:paraId="7BEB3B84" w14:textId="1364F026"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93"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_Toc211595293 \h </w:instrText>
            </w:r>
            <w:r>
              <w:rPr>
                <w:noProof/>
                <w:webHidden/>
              </w:rPr>
            </w:r>
            <w:r>
              <w:rPr>
                <w:noProof/>
                <w:webHidden/>
              </w:rPr>
              <w:fldChar w:fldCharType="separate"/>
            </w:r>
            <w:r>
              <w:rPr>
                <w:noProof/>
                <w:webHidden/>
              </w:rPr>
              <w:t>110</w:t>
            </w:r>
            <w:r>
              <w:rPr>
                <w:noProof/>
                <w:webHidden/>
              </w:rPr>
              <w:fldChar w:fldCharType="end"/>
            </w:r>
          </w:hyperlink>
        </w:p>
        <w:p w14:paraId="0A573BA8" w14:textId="7DB2E01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94" w:history="1">
            <w:r w:rsidRPr="00FE49CF">
              <w:rPr>
                <w:rStyle w:val="Hyperlink"/>
                <w:noProof/>
              </w:rPr>
              <w:t>Project Overview</w:t>
            </w:r>
            <w:r>
              <w:rPr>
                <w:noProof/>
                <w:webHidden/>
              </w:rPr>
              <w:tab/>
            </w:r>
            <w:r>
              <w:rPr>
                <w:noProof/>
                <w:webHidden/>
              </w:rPr>
              <w:fldChar w:fldCharType="begin"/>
            </w:r>
            <w:r>
              <w:rPr>
                <w:noProof/>
                <w:webHidden/>
              </w:rPr>
              <w:instrText xml:space="preserve"> PAGEREF _Toc211595294 \h </w:instrText>
            </w:r>
            <w:r>
              <w:rPr>
                <w:noProof/>
                <w:webHidden/>
              </w:rPr>
            </w:r>
            <w:r>
              <w:rPr>
                <w:noProof/>
                <w:webHidden/>
              </w:rPr>
              <w:fldChar w:fldCharType="separate"/>
            </w:r>
            <w:r>
              <w:rPr>
                <w:noProof/>
                <w:webHidden/>
              </w:rPr>
              <w:t>111</w:t>
            </w:r>
            <w:r>
              <w:rPr>
                <w:noProof/>
                <w:webHidden/>
              </w:rPr>
              <w:fldChar w:fldCharType="end"/>
            </w:r>
          </w:hyperlink>
        </w:p>
        <w:p w14:paraId="4F984385" w14:textId="6526F31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95" w:history="1">
            <w:r w:rsidRPr="00FE49CF">
              <w:rPr>
                <w:rStyle w:val="Hyperlink"/>
                <w:noProof/>
              </w:rPr>
              <w:t>Methodology</w:t>
            </w:r>
            <w:r>
              <w:rPr>
                <w:noProof/>
                <w:webHidden/>
              </w:rPr>
              <w:tab/>
            </w:r>
            <w:r>
              <w:rPr>
                <w:noProof/>
                <w:webHidden/>
              </w:rPr>
              <w:fldChar w:fldCharType="begin"/>
            </w:r>
            <w:r>
              <w:rPr>
                <w:noProof/>
                <w:webHidden/>
              </w:rPr>
              <w:instrText xml:space="preserve"> PAGEREF _Toc211595295 \h </w:instrText>
            </w:r>
            <w:r>
              <w:rPr>
                <w:noProof/>
                <w:webHidden/>
              </w:rPr>
            </w:r>
            <w:r>
              <w:rPr>
                <w:noProof/>
                <w:webHidden/>
              </w:rPr>
              <w:fldChar w:fldCharType="separate"/>
            </w:r>
            <w:r>
              <w:rPr>
                <w:noProof/>
                <w:webHidden/>
              </w:rPr>
              <w:t>112</w:t>
            </w:r>
            <w:r>
              <w:rPr>
                <w:noProof/>
                <w:webHidden/>
              </w:rPr>
              <w:fldChar w:fldCharType="end"/>
            </w:r>
          </w:hyperlink>
        </w:p>
        <w:p w14:paraId="1F631498" w14:textId="5D8477C8"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96" w:history="1">
            <w:r w:rsidRPr="00FE49CF">
              <w:rPr>
                <w:rStyle w:val="Hyperlink"/>
                <w:noProof/>
              </w:rPr>
              <w:t>ARIMA Approach</w:t>
            </w:r>
            <w:r>
              <w:rPr>
                <w:noProof/>
                <w:webHidden/>
              </w:rPr>
              <w:tab/>
            </w:r>
            <w:r>
              <w:rPr>
                <w:noProof/>
                <w:webHidden/>
              </w:rPr>
              <w:fldChar w:fldCharType="begin"/>
            </w:r>
            <w:r>
              <w:rPr>
                <w:noProof/>
                <w:webHidden/>
              </w:rPr>
              <w:instrText xml:space="preserve"> PAGEREF _Toc211595296 \h </w:instrText>
            </w:r>
            <w:r>
              <w:rPr>
                <w:noProof/>
                <w:webHidden/>
              </w:rPr>
            </w:r>
            <w:r>
              <w:rPr>
                <w:noProof/>
                <w:webHidden/>
              </w:rPr>
              <w:fldChar w:fldCharType="separate"/>
            </w:r>
            <w:r>
              <w:rPr>
                <w:noProof/>
                <w:webHidden/>
              </w:rPr>
              <w:t>112</w:t>
            </w:r>
            <w:r>
              <w:rPr>
                <w:noProof/>
                <w:webHidden/>
              </w:rPr>
              <w:fldChar w:fldCharType="end"/>
            </w:r>
          </w:hyperlink>
        </w:p>
        <w:p w14:paraId="3719C570" w14:textId="56E7709C"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97" w:history="1">
            <w:r w:rsidRPr="00FE49CF">
              <w:rPr>
                <w:rStyle w:val="Hyperlink"/>
                <w:noProof/>
              </w:rPr>
              <w:t>Transformation Strategy</w:t>
            </w:r>
            <w:r>
              <w:rPr>
                <w:noProof/>
                <w:webHidden/>
              </w:rPr>
              <w:tab/>
            </w:r>
            <w:r>
              <w:rPr>
                <w:noProof/>
                <w:webHidden/>
              </w:rPr>
              <w:fldChar w:fldCharType="begin"/>
            </w:r>
            <w:r>
              <w:rPr>
                <w:noProof/>
                <w:webHidden/>
              </w:rPr>
              <w:instrText xml:space="preserve"> PAGEREF _Toc211595297 \h </w:instrText>
            </w:r>
            <w:r>
              <w:rPr>
                <w:noProof/>
                <w:webHidden/>
              </w:rPr>
            </w:r>
            <w:r>
              <w:rPr>
                <w:noProof/>
                <w:webHidden/>
              </w:rPr>
              <w:fldChar w:fldCharType="separate"/>
            </w:r>
            <w:r>
              <w:rPr>
                <w:noProof/>
                <w:webHidden/>
              </w:rPr>
              <w:t>112</w:t>
            </w:r>
            <w:r>
              <w:rPr>
                <w:noProof/>
                <w:webHidden/>
              </w:rPr>
              <w:fldChar w:fldCharType="end"/>
            </w:r>
          </w:hyperlink>
        </w:p>
        <w:p w14:paraId="72B838B2" w14:textId="023B0A8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298" w:history="1">
            <w:r w:rsidRPr="00FE49CF">
              <w:rPr>
                <w:rStyle w:val="Hyperlink"/>
                <w:noProof/>
              </w:rPr>
              <w:t>Model Architecture</w:t>
            </w:r>
            <w:r>
              <w:rPr>
                <w:noProof/>
                <w:webHidden/>
              </w:rPr>
              <w:tab/>
            </w:r>
            <w:r>
              <w:rPr>
                <w:noProof/>
                <w:webHidden/>
              </w:rPr>
              <w:fldChar w:fldCharType="begin"/>
            </w:r>
            <w:r>
              <w:rPr>
                <w:noProof/>
                <w:webHidden/>
              </w:rPr>
              <w:instrText xml:space="preserve"> PAGEREF _Toc211595298 \h </w:instrText>
            </w:r>
            <w:r>
              <w:rPr>
                <w:noProof/>
                <w:webHidden/>
              </w:rPr>
            </w:r>
            <w:r>
              <w:rPr>
                <w:noProof/>
                <w:webHidden/>
              </w:rPr>
              <w:fldChar w:fldCharType="separate"/>
            </w:r>
            <w:r>
              <w:rPr>
                <w:noProof/>
                <w:webHidden/>
              </w:rPr>
              <w:t>113</w:t>
            </w:r>
            <w:r>
              <w:rPr>
                <w:noProof/>
                <w:webHidden/>
              </w:rPr>
              <w:fldChar w:fldCharType="end"/>
            </w:r>
          </w:hyperlink>
        </w:p>
        <w:p w14:paraId="2063EACB" w14:textId="2C5228FE"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299" w:history="1">
            <w:r w:rsidRPr="00FE49CF">
              <w:rPr>
                <w:rStyle w:val="Hyperlink"/>
                <w:noProof/>
              </w:rPr>
              <w:t>ARIMA Configuration</w:t>
            </w:r>
            <w:r>
              <w:rPr>
                <w:noProof/>
                <w:webHidden/>
              </w:rPr>
              <w:tab/>
            </w:r>
            <w:r>
              <w:rPr>
                <w:noProof/>
                <w:webHidden/>
              </w:rPr>
              <w:fldChar w:fldCharType="begin"/>
            </w:r>
            <w:r>
              <w:rPr>
                <w:noProof/>
                <w:webHidden/>
              </w:rPr>
              <w:instrText xml:space="preserve"> PAGEREF _Toc211595299 \h </w:instrText>
            </w:r>
            <w:r>
              <w:rPr>
                <w:noProof/>
                <w:webHidden/>
              </w:rPr>
            </w:r>
            <w:r>
              <w:rPr>
                <w:noProof/>
                <w:webHidden/>
              </w:rPr>
              <w:fldChar w:fldCharType="separate"/>
            </w:r>
            <w:r>
              <w:rPr>
                <w:noProof/>
                <w:webHidden/>
              </w:rPr>
              <w:t>113</w:t>
            </w:r>
            <w:r>
              <w:rPr>
                <w:noProof/>
                <w:webHidden/>
              </w:rPr>
              <w:fldChar w:fldCharType="end"/>
            </w:r>
          </w:hyperlink>
        </w:p>
        <w:p w14:paraId="34333767" w14:textId="551C6DD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00" w:history="1">
            <w:r w:rsidRPr="00FE49CF">
              <w:rPr>
                <w:rStyle w:val="Hyperlink"/>
                <w:noProof/>
              </w:rPr>
              <w:t>Order Specification</w:t>
            </w:r>
            <w:r>
              <w:rPr>
                <w:noProof/>
                <w:webHidden/>
              </w:rPr>
              <w:tab/>
            </w:r>
            <w:r>
              <w:rPr>
                <w:noProof/>
                <w:webHidden/>
              </w:rPr>
              <w:fldChar w:fldCharType="begin"/>
            </w:r>
            <w:r>
              <w:rPr>
                <w:noProof/>
                <w:webHidden/>
              </w:rPr>
              <w:instrText xml:space="preserve"> PAGEREF _Toc211595300 \h </w:instrText>
            </w:r>
            <w:r>
              <w:rPr>
                <w:noProof/>
                <w:webHidden/>
              </w:rPr>
            </w:r>
            <w:r>
              <w:rPr>
                <w:noProof/>
                <w:webHidden/>
              </w:rPr>
              <w:fldChar w:fldCharType="separate"/>
            </w:r>
            <w:r>
              <w:rPr>
                <w:noProof/>
                <w:webHidden/>
              </w:rPr>
              <w:t>113</w:t>
            </w:r>
            <w:r>
              <w:rPr>
                <w:noProof/>
                <w:webHidden/>
              </w:rPr>
              <w:fldChar w:fldCharType="end"/>
            </w:r>
          </w:hyperlink>
        </w:p>
        <w:p w14:paraId="2BE1331A" w14:textId="271E1605"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01" w:history="1">
            <w:r w:rsidRPr="00FE49CF">
              <w:rPr>
                <w:rStyle w:val="Hyperlink"/>
                <w:noProof/>
              </w:rPr>
              <w:t>Technologies Used</w:t>
            </w:r>
            <w:r>
              <w:rPr>
                <w:noProof/>
                <w:webHidden/>
              </w:rPr>
              <w:tab/>
            </w:r>
            <w:r>
              <w:rPr>
                <w:noProof/>
                <w:webHidden/>
              </w:rPr>
              <w:fldChar w:fldCharType="begin"/>
            </w:r>
            <w:r>
              <w:rPr>
                <w:noProof/>
                <w:webHidden/>
              </w:rPr>
              <w:instrText xml:space="preserve"> PAGEREF _Toc211595301 \h </w:instrText>
            </w:r>
            <w:r>
              <w:rPr>
                <w:noProof/>
                <w:webHidden/>
              </w:rPr>
            </w:r>
            <w:r>
              <w:rPr>
                <w:noProof/>
                <w:webHidden/>
              </w:rPr>
              <w:fldChar w:fldCharType="separate"/>
            </w:r>
            <w:r>
              <w:rPr>
                <w:noProof/>
                <w:webHidden/>
              </w:rPr>
              <w:t>113</w:t>
            </w:r>
            <w:r>
              <w:rPr>
                <w:noProof/>
                <w:webHidden/>
              </w:rPr>
              <w:fldChar w:fldCharType="end"/>
            </w:r>
          </w:hyperlink>
        </w:p>
        <w:p w14:paraId="79722743" w14:textId="49902660"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02" w:history="1">
            <w:r w:rsidRPr="00FE49CF">
              <w:rPr>
                <w:rStyle w:val="Hyperlink"/>
                <w:noProof/>
              </w:rPr>
              <w:t>Configuration:</w:t>
            </w:r>
            <w:r>
              <w:rPr>
                <w:noProof/>
                <w:webHidden/>
              </w:rPr>
              <w:tab/>
            </w:r>
            <w:r>
              <w:rPr>
                <w:noProof/>
                <w:webHidden/>
              </w:rPr>
              <w:fldChar w:fldCharType="begin"/>
            </w:r>
            <w:r>
              <w:rPr>
                <w:noProof/>
                <w:webHidden/>
              </w:rPr>
              <w:instrText xml:space="preserve"> PAGEREF _Toc211595302 \h </w:instrText>
            </w:r>
            <w:r>
              <w:rPr>
                <w:noProof/>
                <w:webHidden/>
              </w:rPr>
            </w:r>
            <w:r>
              <w:rPr>
                <w:noProof/>
                <w:webHidden/>
              </w:rPr>
              <w:fldChar w:fldCharType="separate"/>
            </w:r>
            <w:r>
              <w:rPr>
                <w:noProof/>
                <w:webHidden/>
              </w:rPr>
              <w:t>113</w:t>
            </w:r>
            <w:r>
              <w:rPr>
                <w:noProof/>
                <w:webHidden/>
              </w:rPr>
              <w:fldChar w:fldCharType="end"/>
            </w:r>
          </w:hyperlink>
        </w:p>
        <w:p w14:paraId="2B5925BC" w14:textId="0A27BE0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03" w:history="1">
            <w:r w:rsidRPr="00FE49CF">
              <w:rPr>
                <w:rStyle w:val="Hyperlink"/>
                <w:noProof/>
              </w:rPr>
              <w:t>Data Processing Pipeline</w:t>
            </w:r>
            <w:r>
              <w:rPr>
                <w:noProof/>
                <w:webHidden/>
              </w:rPr>
              <w:tab/>
            </w:r>
            <w:r>
              <w:rPr>
                <w:noProof/>
                <w:webHidden/>
              </w:rPr>
              <w:fldChar w:fldCharType="begin"/>
            </w:r>
            <w:r>
              <w:rPr>
                <w:noProof/>
                <w:webHidden/>
              </w:rPr>
              <w:instrText xml:space="preserve"> PAGEREF _Toc211595303 \h </w:instrText>
            </w:r>
            <w:r>
              <w:rPr>
                <w:noProof/>
                <w:webHidden/>
              </w:rPr>
            </w:r>
            <w:r>
              <w:rPr>
                <w:noProof/>
                <w:webHidden/>
              </w:rPr>
              <w:fldChar w:fldCharType="separate"/>
            </w:r>
            <w:r>
              <w:rPr>
                <w:noProof/>
                <w:webHidden/>
              </w:rPr>
              <w:t>114</w:t>
            </w:r>
            <w:r>
              <w:rPr>
                <w:noProof/>
                <w:webHidden/>
              </w:rPr>
              <w:fldChar w:fldCharType="end"/>
            </w:r>
          </w:hyperlink>
        </w:p>
        <w:p w14:paraId="16096275" w14:textId="78A51EB4"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04" w:history="1">
            <w:r w:rsidRPr="00FE49CF">
              <w:rPr>
                <w:rStyle w:val="Hyperlink"/>
                <w:noProof/>
              </w:rPr>
              <w:t>Data Import and Preparation</w:t>
            </w:r>
            <w:r>
              <w:rPr>
                <w:noProof/>
                <w:webHidden/>
              </w:rPr>
              <w:tab/>
            </w:r>
            <w:r>
              <w:rPr>
                <w:noProof/>
                <w:webHidden/>
              </w:rPr>
              <w:fldChar w:fldCharType="begin"/>
            </w:r>
            <w:r>
              <w:rPr>
                <w:noProof/>
                <w:webHidden/>
              </w:rPr>
              <w:instrText xml:space="preserve"> PAGEREF _Toc211595304 \h </w:instrText>
            </w:r>
            <w:r>
              <w:rPr>
                <w:noProof/>
                <w:webHidden/>
              </w:rPr>
            </w:r>
            <w:r>
              <w:rPr>
                <w:noProof/>
                <w:webHidden/>
              </w:rPr>
              <w:fldChar w:fldCharType="separate"/>
            </w:r>
            <w:r>
              <w:rPr>
                <w:noProof/>
                <w:webHidden/>
              </w:rPr>
              <w:t>114</w:t>
            </w:r>
            <w:r>
              <w:rPr>
                <w:noProof/>
                <w:webHidden/>
              </w:rPr>
              <w:fldChar w:fldCharType="end"/>
            </w:r>
          </w:hyperlink>
        </w:p>
        <w:p w14:paraId="0112EF16" w14:textId="66F443CC"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05" w:history="1">
            <w:r w:rsidRPr="00FE49CF">
              <w:rPr>
                <w:rStyle w:val="Hyperlink"/>
                <w:noProof/>
              </w:rPr>
              <w:t>Time Series Construction</w:t>
            </w:r>
            <w:r>
              <w:rPr>
                <w:noProof/>
                <w:webHidden/>
              </w:rPr>
              <w:tab/>
            </w:r>
            <w:r>
              <w:rPr>
                <w:noProof/>
                <w:webHidden/>
              </w:rPr>
              <w:fldChar w:fldCharType="begin"/>
            </w:r>
            <w:r>
              <w:rPr>
                <w:noProof/>
                <w:webHidden/>
              </w:rPr>
              <w:instrText xml:space="preserve"> PAGEREF _Toc211595305 \h </w:instrText>
            </w:r>
            <w:r>
              <w:rPr>
                <w:noProof/>
                <w:webHidden/>
              </w:rPr>
            </w:r>
            <w:r>
              <w:rPr>
                <w:noProof/>
                <w:webHidden/>
              </w:rPr>
              <w:fldChar w:fldCharType="separate"/>
            </w:r>
            <w:r>
              <w:rPr>
                <w:noProof/>
                <w:webHidden/>
              </w:rPr>
              <w:t>114</w:t>
            </w:r>
            <w:r>
              <w:rPr>
                <w:noProof/>
                <w:webHidden/>
              </w:rPr>
              <w:fldChar w:fldCharType="end"/>
            </w:r>
          </w:hyperlink>
        </w:p>
        <w:p w14:paraId="4E6AC488" w14:textId="159424E2"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06" w:history="1">
            <w:r w:rsidRPr="00FE49CF">
              <w:rPr>
                <w:rStyle w:val="Hyperlink"/>
                <w:noProof/>
              </w:rPr>
              <w:t>Data Transformation</w:t>
            </w:r>
            <w:r>
              <w:rPr>
                <w:noProof/>
                <w:webHidden/>
              </w:rPr>
              <w:tab/>
            </w:r>
            <w:r>
              <w:rPr>
                <w:noProof/>
                <w:webHidden/>
              </w:rPr>
              <w:fldChar w:fldCharType="begin"/>
            </w:r>
            <w:r>
              <w:rPr>
                <w:noProof/>
                <w:webHidden/>
              </w:rPr>
              <w:instrText xml:space="preserve"> PAGEREF _Toc211595306 \h </w:instrText>
            </w:r>
            <w:r>
              <w:rPr>
                <w:noProof/>
                <w:webHidden/>
              </w:rPr>
            </w:r>
            <w:r>
              <w:rPr>
                <w:noProof/>
                <w:webHidden/>
              </w:rPr>
              <w:fldChar w:fldCharType="separate"/>
            </w:r>
            <w:r>
              <w:rPr>
                <w:noProof/>
                <w:webHidden/>
              </w:rPr>
              <w:t>115</w:t>
            </w:r>
            <w:r>
              <w:rPr>
                <w:noProof/>
                <w:webHidden/>
              </w:rPr>
              <w:fldChar w:fldCharType="end"/>
            </w:r>
          </w:hyperlink>
        </w:p>
        <w:p w14:paraId="71026F52" w14:textId="0F5E3D1D"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07" w:history="1">
            <w:r w:rsidRPr="00FE49CF">
              <w:rPr>
                <w:rStyle w:val="Hyperlink"/>
                <w:noProof/>
              </w:rPr>
              <w:t>Forward Transformation</w:t>
            </w:r>
            <w:r>
              <w:rPr>
                <w:noProof/>
                <w:webHidden/>
              </w:rPr>
              <w:tab/>
            </w:r>
            <w:r>
              <w:rPr>
                <w:noProof/>
                <w:webHidden/>
              </w:rPr>
              <w:fldChar w:fldCharType="begin"/>
            </w:r>
            <w:r>
              <w:rPr>
                <w:noProof/>
                <w:webHidden/>
              </w:rPr>
              <w:instrText xml:space="preserve"> PAGEREF _Toc211595307 \h </w:instrText>
            </w:r>
            <w:r>
              <w:rPr>
                <w:noProof/>
                <w:webHidden/>
              </w:rPr>
            </w:r>
            <w:r>
              <w:rPr>
                <w:noProof/>
                <w:webHidden/>
              </w:rPr>
              <w:fldChar w:fldCharType="separate"/>
            </w:r>
            <w:r>
              <w:rPr>
                <w:noProof/>
                <w:webHidden/>
              </w:rPr>
              <w:t>115</w:t>
            </w:r>
            <w:r>
              <w:rPr>
                <w:noProof/>
                <w:webHidden/>
              </w:rPr>
              <w:fldChar w:fldCharType="end"/>
            </w:r>
          </w:hyperlink>
        </w:p>
        <w:p w14:paraId="057580E6" w14:textId="2204639F"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08" w:history="1">
            <w:r w:rsidRPr="00FE49CF">
              <w:rPr>
                <w:rStyle w:val="Hyperlink"/>
                <w:noProof/>
              </w:rPr>
              <w:t>Inverse Transformation</w:t>
            </w:r>
            <w:r>
              <w:rPr>
                <w:noProof/>
                <w:webHidden/>
              </w:rPr>
              <w:tab/>
            </w:r>
            <w:r>
              <w:rPr>
                <w:noProof/>
                <w:webHidden/>
              </w:rPr>
              <w:fldChar w:fldCharType="begin"/>
            </w:r>
            <w:r>
              <w:rPr>
                <w:noProof/>
                <w:webHidden/>
              </w:rPr>
              <w:instrText xml:space="preserve"> PAGEREF _Toc211595308 \h </w:instrText>
            </w:r>
            <w:r>
              <w:rPr>
                <w:noProof/>
                <w:webHidden/>
              </w:rPr>
            </w:r>
            <w:r>
              <w:rPr>
                <w:noProof/>
                <w:webHidden/>
              </w:rPr>
              <w:fldChar w:fldCharType="separate"/>
            </w:r>
            <w:r>
              <w:rPr>
                <w:noProof/>
                <w:webHidden/>
              </w:rPr>
              <w:t>115</w:t>
            </w:r>
            <w:r>
              <w:rPr>
                <w:noProof/>
                <w:webHidden/>
              </w:rPr>
              <w:fldChar w:fldCharType="end"/>
            </w:r>
          </w:hyperlink>
        </w:p>
        <w:p w14:paraId="07DE9E72" w14:textId="368B523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09" w:history="1">
            <w:r w:rsidRPr="00FE49CF">
              <w:rPr>
                <w:rStyle w:val="Hyperlink"/>
                <w:noProof/>
              </w:rPr>
              <w:t>Model Implementation</w:t>
            </w:r>
            <w:r>
              <w:rPr>
                <w:noProof/>
                <w:webHidden/>
              </w:rPr>
              <w:tab/>
            </w:r>
            <w:r>
              <w:rPr>
                <w:noProof/>
                <w:webHidden/>
              </w:rPr>
              <w:fldChar w:fldCharType="begin"/>
            </w:r>
            <w:r>
              <w:rPr>
                <w:noProof/>
                <w:webHidden/>
              </w:rPr>
              <w:instrText xml:space="preserve"> PAGEREF _Toc211595309 \h </w:instrText>
            </w:r>
            <w:r>
              <w:rPr>
                <w:noProof/>
                <w:webHidden/>
              </w:rPr>
            </w:r>
            <w:r>
              <w:rPr>
                <w:noProof/>
                <w:webHidden/>
              </w:rPr>
              <w:fldChar w:fldCharType="separate"/>
            </w:r>
            <w:r>
              <w:rPr>
                <w:noProof/>
                <w:webHidden/>
              </w:rPr>
              <w:t>116</w:t>
            </w:r>
            <w:r>
              <w:rPr>
                <w:noProof/>
                <w:webHidden/>
              </w:rPr>
              <w:fldChar w:fldCharType="end"/>
            </w:r>
          </w:hyperlink>
        </w:p>
        <w:p w14:paraId="0271394F" w14:textId="4A393C15"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10" w:history="1">
            <w:r w:rsidRPr="00FE49CF">
              <w:rPr>
                <w:rStyle w:val="Hyperlink"/>
                <w:noProof/>
              </w:rPr>
              <w:t>Training Framework</w:t>
            </w:r>
            <w:r>
              <w:rPr>
                <w:noProof/>
                <w:webHidden/>
              </w:rPr>
              <w:tab/>
            </w:r>
            <w:r>
              <w:rPr>
                <w:noProof/>
                <w:webHidden/>
              </w:rPr>
              <w:fldChar w:fldCharType="begin"/>
            </w:r>
            <w:r>
              <w:rPr>
                <w:noProof/>
                <w:webHidden/>
              </w:rPr>
              <w:instrText xml:space="preserve"> PAGEREF _Toc211595310 \h </w:instrText>
            </w:r>
            <w:r>
              <w:rPr>
                <w:noProof/>
                <w:webHidden/>
              </w:rPr>
            </w:r>
            <w:r>
              <w:rPr>
                <w:noProof/>
                <w:webHidden/>
              </w:rPr>
              <w:fldChar w:fldCharType="separate"/>
            </w:r>
            <w:r>
              <w:rPr>
                <w:noProof/>
                <w:webHidden/>
              </w:rPr>
              <w:t>116</w:t>
            </w:r>
            <w:r>
              <w:rPr>
                <w:noProof/>
                <w:webHidden/>
              </w:rPr>
              <w:fldChar w:fldCharType="end"/>
            </w:r>
          </w:hyperlink>
        </w:p>
        <w:p w14:paraId="4CB04086" w14:textId="1C71C75B"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11" w:history="1">
            <w:r w:rsidRPr="00FE49CF">
              <w:rPr>
                <w:rStyle w:val="Hyperlink"/>
                <w:noProof/>
              </w:rPr>
              <w:t>Forecasting with Confidence Intervals</w:t>
            </w:r>
            <w:r>
              <w:rPr>
                <w:noProof/>
                <w:webHidden/>
              </w:rPr>
              <w:tab/>
            </w:r>
            <w:r>
              <w:rPr>
                <w:noProof/>
                <w:webHidden/>
              </w:rPr>
              <w:fldChar w:fldCharType="begin"/>
            </w:r>
            <w:r>
              <w:rPr>
                <w:noProof/>
                <w:webHidden/>
              </w:rPr>
              <w:instrText xml:space="preserve"> PAGEREF _Toc211595311 \h </w:instrText>
            </w:r>
            <w:r>
              <w:rPr>
                <w:noProof/>
                <w:webHidden/>
              </w:rPr>
            </w:r>
            <w:r>
              <w:rPr>
                <w:noProof/>
                <w:webHidden/>
              </w:rPr>
              <w:fldChar w:fldCharType="separate"/>
            </w:r>
            <w:r>
              <w:rPr>
                <w:noProof/>
                <w:webHidden/>
              </w:rPr>
              <w:t>116</w:t>
            </w:r>
            <w:r>
              <w:rPr>
                <w:noProof/>
                <w:webHidden/>
              </w:rPr>
              <w:fldChar w:fldCharType="end"/>
            </w:r>
          </w:hyperlink>
        </w:p>
        <w:p w14:paraId="20A830B2" w14:textId="2A2CDCA7"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12" w:history="1">
            <w:r w:rsidRPr="00FE49CF">
              <w:rPr>
                <w:rStyle w:val="Hyperlink"/>
                <w:noProof/>
              </w:rPr>
              <w:t>Holdout Validation</w:t>
            </w:r>
            <w:r>
              <w:rPr>
                <w:noProof/>
                <w:webHidden/>
              </w:rPr>
              <w:tab/>
            </w:r>
            <w:r>
              <w:rPr>
                <w:noProof/>
                <w:webHidden/>
              </w:rPr>
              <w:fldChar w:fldCharType="begin"/>
            </w:r>
            <w:r>
              <w:rPr>
                <w:noProof/>
                <w:webHidden/>
              </w:rPr>
              <w:instrText xml:space="preserve"> PAGEREF _Toc211595312 \h </w:instrText>
            </w:r>
            <w:r>
              <w:rPr>
                <w:noProof/>
                <w:webHidden/>
              </w:rPr>
            </w:r>
            <w:r>
              <w:rPr>
                <w:noProof/>
                <w:webHidden/>
              </w:rPr>
              <w:fldChar w:fldCharType="separate"/>
            </w:r>
            <w:r>
              <w:rPr>
                <w:noProof/>
                <w:webHidden/>
              </w:rPr>
              <w:t>117</w:t>
            </w:r>
            <w:r>
              <w:rPr>
                <w:noProof/>
                <w:webHidden/>
              </w:rPr>
              <w:fldChar w:fldCharType="end"/>
            </w:r>
          </w:hyperlink>
        </w:p>
        <w:p w14:paraId="6F60E93D" w14:textId="71DC618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13" w:history="1">
            <w:r w:rsidRPr="00FE49CF">
              <w:rPr>
                <w:rStyle w:val="Hyperlink"/>
                <w:noProof/>
              </w:rPr>
              <w:t>Full Model Training and Forecasting</w:t>
            </w:r>
            <w:r>
              <w:rPr>
                <w:noProof/>
                <w:webHidden/>
              </w:rPr>
              <w:tab/>
            </w:r>
            <w:r>
              <w:rPr>
                <w:noProof/>
                <w:webHidden/>
              </w:rPr>
              <w:fldChar w:fldCharType="begin"/>
            </w:r>
            <w:r>
              <w:rPr>
                <w:noProof/>
                <w:webHidden/>
              </w:rPr>
              <w:instrText xml:space="preserve"> PAGEREF _Toc211595313 \h </w:instrText>
            </w:r>
            <w:r>
              <w:rPr>
                <w:noProof/>
                <w:webHidden/>
              </w:rPr>
            </w:r>
            <w:r>
              <w:rPr>
                <w:noProof/>
                <w:webHidden/>
              </w:rPr>
              <w:fldChar w:fldCharType="separate"/>
            </w:r>
            <w:r>
              <w:rPr>
                <w:noProof/>
                <w:webHidden/>
              </w:rPr>
              <w:t>118</w:t>
            </w:r>
            <w:r>
              <w:rPr>
                <w:noProof/>
                <w:webHidden/>
              </w:rPr>
              <w:fldChar w:fldCharType="end"/>
            </w:r>
          </w:hyperlink>
        </w:p>
        <w:p w14:paraId="73E0BB6C" w14:textId="6F089166"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14"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_Toc211595314 \h </w:instrText>
            </w:r>
            <w:r>
              <w:rPr>
                <w:noProof/>
                <w:webHidden/>
              </w:rPr>
            </w:r>
            <w:r>
              <w:rPr>
                <w:noProof/>
                <w:webHidden/>
              </w:rPr>
              <w:fldChar w:fldCharType="separate"/>
            </w:r>
            <w:r>
              <w:rPr>
                <w:noProof/>
                <w:webHidden/>
              </w:rPr>
              <w:t>119</w:t>
            </w:r>
            <w:r>
              <w:rPr>
                <w:noProof/>
                <w:webHidden/>
              </w:rPr>
              <w:fldChar w:fldCharType="end"/>
            </w:r>
          </w:hyperlink>
        </w:p>
        <w:p w14:paraId="0F831E97" w14:textId="5719B260"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15" w:history="1">
            <w:r w:rsidRPr="00FE49CF">
              <w:rPr>
                <w:rStyle w:val="Hyperlink"/>
                <w:noProof/>
              </w:rPr>
              <w:t>Model Performance Summary</w:t>
            </w:r>
            <w:r>
              <w:rPr>
                <w:noProof/>
                <w:webHidden/>
              </w:rPr>
              <w:tab/>
            </w:r>
            <w:r>
              <w:rPr>
                <w:noProof/>
                <w:webHidden/>
              </w:rPr>
              <w:fldChar w:fldCharType="begin"/>
            </w:r>
            <w:r>
              <w:rPr>
                <w:noProof/>
                <w:webHidden/>
              </w:rPr>
              <w:instrText xml:space="preserve"> PAGEREF _Toc211595315 \h </w:instrText>
            </w:r>
            <w:r>
              <w:rPr>
                <w:noProof/>
                <w:webHidden/>
              </w:rPr>
            </w:r>
            <w:r>
              <w:rPr>
                <w:noProof/>
                <w:webHidden/>
              </w:rPr>
              <w:fldChar w:fldCharType="separate"/>
            </w:r>
            <w:r>
              <w:rPr>
                <w:noProof/>
                <w:webHidden/>
              </w:rPr>
              <w:t>119</w:t>
            </w:r>
            <w:r>
              <w:rPr>
                <w:noProof/>
                <w:webHidden/>
              </w:rPr>
              <w:fldChar w:fldCharType="end"/>
            </w:r>
          </w:hyperlink>
        </w:p>
        <w:p w14:paraId="3439402D" w14:textId="2985E0E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16" w:history="1">
            <w:r w:rsidRPr="00FE49CF">
              <w:rPr>
                <w:rStyle w:val="Hyperlink"/>
                <w:noProof/>
              </w:rPr>
              <w:t>Performance Interpretation</w:t>
            </w:r>
            <w:r>
              <w:rPr>
                <w:noProof/>
                <w:webHidden/>
              </w:rPr>
              <w:tab/>
            </w:r>
            <w:r>
              <w:rPr>
                <w:noProof/>
                <w:webHidden/>
              </w:rPr>
              <w:fldChar w:fldCharType="begin"/>
            </w:r>
            <w:r>
              <w:rPr>
                <w:noProof/>
                <w:webHidden/>
              </w:rPr>
              <w:instrText xml:space="preserve"> PAGEREF _Toc211595316 \h </w:instrText>
            </w:r>
            <w:r>
              <w:rPr>
                <w:noProof/>
                <w:webHidden/>
              </w:rPr>
            </w:r>
            <w:r>
              <w:rPr>
                <w:noProof/>
                <w:webHidden/>
              </w:rPr>
              <w:fldChar w:fldCharType="separate"/>
            </w:r>
            <w:r>
              <w:rPr>
                <w:noProof/>
                <w:webHidden/>
              </w:rPr>
              <w:t>120</w:t>
            </w:r>
            <w:r>
              <w:rPr>
                <w:noProof/>
                <w:webHidden/>
              </w:rPr>
              <w:fldChar w:fldCharType="end"/>
            </w:r>
          </w:hyperlink>
        </w:p>
        <w:p w14:paraId="135FD677" w14:textId="1580F6D1"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17" w:history="1">
            <w:r w:rsidRPr="00FE49CF">
              <w:rPr>
                <w:rStyle w:val="Hyperlink"/>
                <w:noProof/>
              </w:rPr>
              <w:t>Domestic Guest Nights</w:t>
            </w:r>
            <w:r>
              <w:rPr>
                <w:noProof/>
                <w:webHidden/>
              </w:rPr>
              <w:tab/>
            </w:r>
            <w:r>
              <w:rPr>
                <w:noProof/>
                <w:webHidden/>
              </w:rPr>
              <w:fldChar w:fldCharType="begin"/>
            </w:r>
            <w:r>
              <w:rPr>
                <w:noProof/>
                <w:webHidden/>
              </w:rPr>
              <w:instrText xml:space="preserve"> PAGEREF _Toc211595317 \h </w:instrText>
            </w:r>
            <w:r>
              <w:rPr>
                <w:noProof/>
                <w:webHidden/>
              </w:rPr>
            </w:r>
            <w:r>
              <w:rPr>
                <w:noProof/>
                <w:webHidden/>
              </w:rPr>
              <w:fldChar w:fldCharType="separate"/>
            </w:r>
            <w:r>
              <w:rPr>
                <w:noProof/>
                <w:webHidden/>
              </w:rPr>
              <w:t>120</w:t>
            </w:r>
            <w:r>
              <w:rPr>
                <w:noProof/>
                <w:webHidden/>
              </w:rPr>
              <w:fldChar w:fldCharType="end"/>
            </w:r>
          </w:hyperlink>
        </w:p>
        <w:p w14:paraId="5EB35E15" w14:textId="286EAD49"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18" w:history="1">
            <w:r w:rsidRPr="00FE49CF">
              <w:rPr>
                <w:rStyle w:val="Hyperlink"/>
                <w:noProof/>
              </w:rPr>
              <w:t>International Guest Nights</w:t>
            </w:r>
            <w:r>
              <w:rPr>
                <w:noProof/>
                <w:webHidden/>
              </w:rPr>
              <w:tab/>
            </w:r>
            <w:r>
              <w:rPr>
                <w:noProof/>
                <w:webHidden/>
              </w:rPr>
              <w:fldChar w:fldCharType="begin"/>
            </w:r>
            <w:r>
              <w:rPr>
                <w:noProof/>
                <w:webHidden/>
              </w:rPr>
              <w:instrText xml:space="preserve"> PAGEREF _Toc211595318 \h </w:instrText>
            </w:r>
            <w:r>
              <w:rPr>
                <w:noProof/>
                <w:webHidden/>
              </w:rPr>
            </w:r>
            <w:r>
              <w:rPr>
                <w:noProof/>
                <w:webHidden/>
              </w:rPr>
              <w:fldChar w:fldCharType="separate"/>
            </w:r>
            <w:r>
              <w:rPr>
                <w:noProof/>
                <w:webHidden/>
              </w:rPr>
              <w:t>120</w:t>
            </w:r>
            <w:r>
              <w:rPr>
                <w:noProof/>
                <w:webHidden/>
              </w:rPr>
              <w:fldChar w:fldCharType="end"/>
            </w:r>
          </w:hyperlink>
        </w:p>
        <w:p w14:paraId="222D3714" w14:textId="7F1557B9"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19" w:history="1">
            <w:r w:rsidRPr="00FE49CF">
              <w:rPr>
                <w:rStyle w:val="Hyperlink"/>
                <w:noProof/>
              </w:rPr>
              <w:t>Total Guest Nights</w:t>
            </w:r>
            <w:r>
              <w:rPr>
                <w:noProof/>
                <w:webHidden/>
              </w:rPr>
              <w:tab/>
            </w:r>
            <w:r>
              <w:rPr>
                <w:noProof/>
                <w:webHidden/>
              </w:rPr>
              <w:fldChar w:fldCharType="begin"/>
            </w:r>
            <w:r>
              <w:rPr>
                <w:noProof/>
                <w:webHidden/>
              </w:rPr>
              <w:instrText xml:space="preserve"> PAGEREF _Toc211595319 \h </w:instrText>
            </w:r>
            <w:r>
              <w:rPr>
                <w:noProof/>
                <w:webHidden/>
              </w:rPr>
            </w:r>
            <w:r>
              <w:rPr>
                <w:noProof/>
                <w:webHidden/>
              </w:rPr>
              <w:fldChar w:fldCharType="separate"/>
            </w:r>
            <w:r>
              <w:rPr>
                <w:noProof/>
                <w:webHidden/>
              </w:rPr>
              <w:t>120</w:t>
            </w:r>
            <w:r>
              <w:rPr>
                <w:noProof/>
                <w:webHidden/>
              </w:rPr>
              <w:fldChar w:fldCharType="end"/>
            </w:r>
          </w:hyperlink>
        </w:p>
        <w:p w14:paraId="3BA6BFE0" w14:textId="77C7218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20" w:history="1">
            <w:r w:rsidRPr="00FE49CF">
              <w:rPr>
                <w:rStyle w:val="Hyperlink"/>
                <w:noProof/>
              </w:rPr>
              <w:t>Historical Pattern Analysis</w:t>
            </w:r>
            <w:r>
              <w:rPr>
                <w:noProof/>
                <w:webHidden/>
              </w:rPr>
              <w:tab/>
            </w:r>
            <w:r>
              <w:rPr>
                <w:noProof/>
                <w:webHidden/>
              </w:rPr>
              <w:fldChar w:fldCharType="begin"/>
            </w:r>
            <w:r>
              <w:rPr>
                <w:noProof/>
                <w:webHidden/>
              </w:rPr>
              <w:instrText xml:space="preserve"> PAGEREF _Toc211595320 \h </w:instrText>
            </w:r>
            <w:r>
              <w:rPr>
                <w:noProof/>
                <w:webHidden/>
              </w:rPr>
            </w:r>
            <w:r>
              <w:rPr>
                <w:noProof/>
                <w:webHidden/>
              </w:rPr>
              <w:fldChar w:fldCharType="separate"/>
            </w:r>
            <w:r>
              <w:rPr>
                <w:noProof/>
                <w:webHidden/>
              </w:rPr>
              <w:t>121</w:t>
            </w:r>
            <w:r>
              <w:rPr>
                <w:noProof/>
                <w:webHidden/>
              </w:rPr>
              <w:fldChar w:fldCharType="end"/>
            </w:r>
          </w:hyperlink>
        </w:p>
        <w:p w14:paraId="071BC467" w14:textId="22366722"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21" w:history="1">
            <w:r w:rsidRPr="00FE49CF">
              <w:rPr>
                <w:rStyle w:val="Hyperlink"/>
                <w:noProof/>
              </w:rPr>
              <w:t>Recommendations</w:t>
            </w:r>
            <w:r>
              <w:rPr>
                <w:noProof/>
                <w:webHidden/>
              </w:rPr>
              <w:tab/>
            </w:r>
            <w:r>
              <w:rPr>
                <w:noProof/>
                <w:webHidden/>
              </w:rPr>
              <w:fldChar w:fldCharType="begin"/>
            </w:r>
            <w:r>
              <w:rPr>
                <w:noProof/>
                <w:webHidden/>
              </w:rPr>
              <w:instrText xml:space="preserve"> PAGEREF _Toc211595321 \h </w:instrText>
            </w:r>
            <w:r>
              <w:rPr>
                <w:noProof/>
                <w:webHidden/>
              </w:rPr>
            </w:r>
            <w:r>
              <w:rPr>
                <w:noProof/>
                <w:webHidden/>
              </w:rPr>
              <w:fldChar w:fldCharType="separate"/>
            </w:r>
            <w:r>
              <w:rPr>
                <w:noProof/>
                <w:webHidden/>
              </w:rPr>
              <w:t>122</w:t>
            </w:r>
            <w:r>
              <w:rPr>
                <w:noProof/>
                <w:webHidden/>
              </w:rPr>
              <w:fldChar w:fldCharType="end"/>
            </w:r>
          </w:hyperlink>
        </w:p>
        <w:p w14:paraId="4F4A5698" w14:textId="74EBD02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22" w:history="1">
            <w:r w:rsidRPr="00FE49CF">
              <w:rPr>
                <w:rStyle w:val="Hyperlink"/>
                <w:noProof/>
              </w:rPr>
              <w:t>Conclusion</w:t>
            </w:r>
            <w:r>
              <w:rPr>
                <w:noProof/>
                <w:webHidden/>
              </w:rPr>
              <w:tab/>
            </w:r>
            <w:r>
              <w:rPr>
                <w:noProof/>
                <w:webHidden/>
              </w:rPr>
              <w:fldChar w:fldCharType="begin"/>
            </w:r>
            <w:r>
              <w:rPr>
                <w:noProof/>
                <w:webHidden/>
              </w:rPr>
              <w:instrText xml:space="preserve"> PAGEREF _Toc211595322 \h </w:instrText>
            </w:r>
            <w:r>
              <w:rPr>
                <w:noProof/>
                <w:webHidden/>
              </w:rPr>
            </w:r>
            <w:r>
              <w:rPr>
                <w:noProof/>
                <w:webHidden/>
              </w:rPr>
              <w:fldChar w:fldCharType="separate"/>
            </w:r>
            <w:r>
              <w:rPr>
                <w:noProof/>
                <w:webHidden/>
              </w:rPr>
              <w:t>123</w:t>
            </w:r>
            <w:r>
              <w:rPr>
                <w:noProof/>
                <w:webHidden/>
              </w:rPr>
              <w:fldChar w:fldCharType="end"/>
            </w:r>
          </w:hyperlink>
        </w:p>
        <w:p w14:paraId="71E8E161" w14:textId="59C9E4D6"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323" w:history="1">
            <w:r w:rsidRPr="00FE49CF">
              <w:rPr>
                <w:rStyle w:val="Hyperlink"/>
                <w:noProof/>
              </w:rPr>
              <w:t>Appendix G</w:t>
            </w:r>
            <w:r>
              <w:rPr>
                <w:noProof/>
                <w:webHidden/>
              </w:rPr>
              <w:tab/>
            </w:r>
            <w:r>
              <w:rPr>
                <w:noProof/>
                <w:webHidden/>
              </w:rPr>
              <w:fldChar w:fldCharType="begin"/>
            </w:r>
            <w:r>
              <w:rPr>
                <w:noProof/>
                <w:webHidden/>
              </w:rPr>
              <w:instrText xml:space="preserve"> PAGEREF _Toc211595323 \h </w:instrText>
            </w:r>
            <w:r>
              <w:rPr>
                <w:noProof/>
                <w:webHidden/>
              </w:rPr>
            </w:r>
            <w:r>
              <w:rPr>
                <w:noProof/>
                <w:webHidden/>
              </w:rPr>
              <w:fldChar w:fldCharType="separate"/>
            </w:r>
            <w:r>
              <w:rPr>
                <w:noProof/>
                <w:webHidden/>
              </w:rPr>
              <w:t>124</w:t>
            </w:r>
            <w:r>
              <w:rPr>
                <w:noProof/>
                <w:webHidden/>
              </w:rPr>
              <w:fldChar w:fldCharType="end"/>
            </w:r>
          </w:hyperlink>
        </w:p>
        <w:p w14:paraId="0E1B301E" w14:textId="50988CF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24"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_Toc211595324 \h </w:instrText>
            </w:r>
            <w:r>
              <w:rPr>
                <w:noProof/>
                <w:webHidden/>
              </w:rPr>
            </w:r>
            <w:r>
              <w:rPr>
                <w:noProof/>
                <w:webHidden/>
              </w:rPr>
              <w:fldChar w:fldCharType="separate"/>
            </w:r>
            <w:r>
              <w:rPr>
                <w:noProof/>
                <w:webHidden/>
              </w:rPr>
              <w:t>127</w:t>
            </w:r>
            <w:r>
              <w:rPr>
                <w:noProof/>
                <w:webHidden/>
              </w:rPr>
              <w:fldChar w:fldCharType="end"/>
            </w:r>
          </w:hyperlink>
        </w:p>
        <w:p w14:paraId="44119556" w14:textId="6B8FBD1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25" w:history="1">
            <w:r w:rsidRPr="00FE49CF">
              <w:rPr>
                <w:rStyle w:val="Hyperlink"/>
                <w:noProof/>
              </w:rPr>
              <w:t>Project Overview</w:t>
            </w:r>
            <w:r>
              <w:rPr>
                <w:noProof/>
                <w:webHidden/>
              </w:rPr>
              <w:tab/>
            </w:r>
            <w:r>
              <w:rPr>
                <w:noProof/>
                <w:webHidden/>
              </w:rPr>
              <w:fldChar w:fldCharType="begin"/>
            </w:r>
            <w:r>
              <w:rPr>
                <w:noProof/>
                <w:webHidden/>
              </w:rPr>
              <w:instrText xml:space="preserve"> PAGEREF _Toc211595325 \h </w:instrText>
            </w:r>
            <w:r>
              <w:rPr>
                <w:noProof/>
                <w:webHidden/>
              </w:rPr>
            </w:r>
            <w:r>
              <w:rPr>
                <w:noProof/>
                <w:webHidden/>
              </w:rPr>
              <w:fldChar w:fldCharType="separate"/>
            </w:r>
            <w:r>
              <w:rPr>
                <w:noProof/>
                <w:webHidden/>
              </w:rPr>
              <w:t>128</w:t>
            </w:r>
            <w:r>
              <w:rPr>
                <w:noProof/>
                <w:webHidden/>
              </w:rPr>
              <w:fldChar w:fldCharType="end"/>
            </w:r>
          </w:hyperlink>
        </w:p>
        <w:p w14:paraId="719AE50C" w14:textId="0712EEF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26" w:history="1">
            <w:r w:rsidRPr="00FE49CF">
              <w:rPr>
                <w:rStyle w:val="Hyperlink"/>
                <w:noProof/>
              </w:rPr>
              <w:t>Methodology</w:t>
            </w:r>
            <w:r>
              <w:rPr>
                <w:noProof/>
                <w:webHidden/>
              </w:rPr>
              <w:tab/>
            </w:r>
            <w:r>
              <w:rPr>
                <w:noProof/>
                <w:webHidden/>
              </w:rPr>
              <w:fldChar w:fldCharType="begin"/>
            </w:r>
            <w:r>
              <w:rPr>
                <w:noProof/>
                <w:webHidden/>
              </w:rPr>
              <w:instrText xml:space="preserve"> PAGEREF _Toc211595326 \h </w:instrText>
            </w:r>
            <w:r>
              <w:rPr>
                <w:noProof/>
                <w:webHidden/>
              </w:rPr>
            </w:r>
            <w:r>
              <w:rPr>
                <w:noProof/>
                <w:webHidden/>
              </w:rPr>
              <w:fldChar w:fldCharType="separate"/>
            </w:r>
            <w:r>
              <w:rPr>
                <w:noProof/>
                <w:webHidden/>
              </w:rPr>
              <w:t>129</w:t>
            </w:r>
            <w:r>
              <w:rPr>
                <w:noProof/>
                <w:webHidden/>
              </w:rPr>
              <w:fldChar w:fldCharType="end"/>
            </w:r>
          </w:hyperlink>
        </w:p>
        <w:p w14:paraId="5E51F146" w14:textId="13E1EDE1"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27" w:history="1">
            <w:r w:rsidRPr="00FE49CF">
              <w:rPr>
                <w:rStyle w:val="Hyperlink"/>
                <w:noProof/>
              </w:rPr>
              <w:t>Random Forest Ensemble Approach</w:t>
            </w:r>
            <w:r>
              <w:rPr>
                <w:noProof/>
                <w:webHidden/>
              </w:rPr>
              <w:tab/>
            </w:r>
            <w:r>
              <w:rPr>
                <w:noProof/>
                <w:webHidden/>
              </w:rPr>
              <w:fldChar w:fldCharType="begin"/>
            </w:r>
            <w:r>
              <w:rPr>
                <w:noProof/>
                <w:webHidden/>
              </w:rPr>
              <w:instrText xml:space="preserve"> PAGEREF _Toc211595327 \h </w:instrText>
            </w:r>
            <w:r>
              <w:rPr>
                <w:noProof/>
                <w:webHidden/>
              </w:rPr>
            </w:r>
            <w:r>
              <w:rPr>
                <w:noProof/>
                <w:webHidden/>
              </w:rPr>
              <w:fldChar w:fldCharType="separate"/>
            </w:r>
            <w:r>
              <w:rPr>
                <w:noProof/>
                <w:webHidden/>
              </w:rPr>
              <w:t>129</w:t>
            </w:r>
            <w:r>
              <w:rPr>
                <w:noProof/>
                <w:webHidden/>
              </w:rPr>
              <w:fldChar w:fldCharType="end"/>
            </w:r>
          </w:hyperlink>
        </w:p>
        <w:p w14:paraId="08A1E446" w14:textId="1D2CA14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28" w:history="1">
            <w:r w:rsidRPr="00FE49CF">
              <w:rPr>
                <w:rStyle w:val="Hyperlink"/>
                <w:noProof/>
              </w:rPr>
              <w:t>Model Architecture</w:t>
            </w:r>
            <w:r>
              <w:rPr>
                <w:noProof/>
                <w:webHidden/>
              </w:rPr>
              <w:tab/>
            </w:r>
            <w:r>
              <w:rPr>
                <w:noProof/>
                <w:webHidden/>
              </w:rPr>
              <w:fldChar w:fldCharType="begin"/>
            </w:r>
            <w:r>
              <w:rPr>
                <w:noProof/>
                <w:webHidden/>
              </w:rPr>
              <w:instrText xml:space="preserve"> PAGEREF _Toc211595328 \h </w:instrText>
            </w:r>
            <w:r>
              <w:rPr>
                <w:noProof/>
                <w:webHidden/>
              </w:rPr>
            </w:r>
            <w:r>
              <w:rPr>
                <w:noProof/>
                <w:webHidden/>
              </w:rPr>
              <w:fldChar w:fldCharType="separate"/>
            </w:r>
            <w:r>
              <w:rPr>
                <w:noProof/>
                <w:webHidden/>
              </w:rPr>
              <w:t>130</w:t>
            </w:r>
            <w:r>
              <w:rPr>
                <w:noProof/>
                <w:webHidden/>
              </w:rPr>
              <w:fldChar w:fldCharType="end"/>
            </w:r>
          </w:hyperlink>
        </w:p>
        <w:p w14:paraId="45BEFCBD" w14:textId="43461E9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29" w:history="1">
            <w:r w:rsidRPr="00FE49CF">
              <w:rPr>
                <w:rStyle w:val="Hyperlink"/>
                <w:noProof/>
              </w:rPr>
              <w:t>Data Loading and Preparation</w:t>
            </w:r>
            <w:r>
              <w:rPr>
                <w:noProof/>
                <w:webHidden/>
              </w:rPr>
              <w:tab/>
            </w:r>
            <w:r>
              <w:rPr>
                <w:noProof/>
                <w:webHidden/>
              </w:rPr>
              <w:fldChar w:fldCharType="begin"/>
            </w:r>
            <w:r>
              <w:rPr>
                <w:noProof/>
                <w:webHidden/>
              </w:rPr>
              <w:instrText xml:space="preserve"> PAGEREF _Toc211595329 \h </w:instrText>
            </w:r>
            <w:r>
              <w:rPr>
                <w:noProof/>
                <w:webHidden/>
              </w:rPr>
            </w:r>
            <w:r>
              <w:rPr>
                <w:noProof/>
                <w:webHidden/>
              </w:rPr>
              <w:fldChar w:fldCharType="separate"/>
            </w:r>
            <w:r>
              <w:rPr>
                <w:noProof/>
                <w:webHidden/>
              </w:rPr>
              <w:t>130</w:t>
            </w:r>
            <w:r>
              <w:rPr>
                <w:noProof/>
                <w:webHidden/>
              </w:rPr>
              <w:fldChar w:fldCharType="end"/>
            </w:r>
          </w:hyperlink>
        </w:p>
        <w:p w14:paraId="4AF2B80D" w14:textId="5155450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30" w:history="1">
            <w:r w:rsidRPr="00FE49CF">
              <w:rPr>
                <w:rStyle w:val="Hyperlink"/>
                <w:noProof/>
              </w:rPr>
              <w:t>Data Transformation</w:t>
            </w:r>
            <w:r>
              <w:rPr>
                <w:noProof/>
                <w:webHidden/>
              </w:rPr>
              <w:tab/>
            </w:r>
            <w:r>
              <w:rPr>
                <w:noProof/>
                <w:webHidden/>
              </w:rPr>
              <w:fldChar w:fldCharType="begin"/>
            </w:r>
            <w:r>
              <w:rPr>
                <w:noProof/>
                <w:webHidden/>
              </w:rPr>
              <w:instrText xml:space="preserve"> PAGEREF _Toc211595330 \h </w:instrText>
            </w:r>
            <w:r>
              <w:rPr>
                <w:noProof/>
                <w:webHidden/>
              </w:rPr>
            </w:r>
            <w:r>
              <w:rPr>
                <w:noProof/>
                <w:webHidden/>
              </w:rPr>
              <w:fldChar w:fldCharType="separate"/>
            </w:r>
            <w:r>
              <w:rPr>
                <w:noProof/>
                <w:webHidden/>
              </w:rPr>
              <w:t>131</w:t>
            </w:r>
            <w:r>
              <w:rPr>
                <w:noProof/>
                <w:webHidden/>
              </w:rPr>
              <w:fldChar w:fldCharType="end"/>
            </w:r>
          </w:hyperlink>
        </w:p>
        <w:p w14:paraId="5C8B98F2" w14:textId="56ACAC7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31" w:history="1">
            <w:r w:rsidRPr="00FE49CF">
              <w:rPr>
                <w:rStyle w:val="Hyperlink"/>
                <w:noProof/>
              </w:rPr>
              <w:t>Feature Engineering</w:t>
            </w:r>
            <w:r>
              <w:rPr>
                <w:noProof/>
                <w:webHidden/>
              </w:rPr>
              <w:tab/>
            </w:r>
            <w:r>
              <w:rPr>
                <w:noProof/>
                <w:webHidden/>
              </w:rPr>
              <w:fldChar w:fldCharType="begin"/>
            </w:r>
            <w:r>
              <w:rPr>
                <w:noProof/>
                <w:webHidden/>
              </w:rPr>
              <w:instrText xml:space="preserve"> PAGEREF _Toc211595331 \h </w:instrText>
            </w:r>
            <w:r>
              <w:rPr>
                <w:noProof/>
                <w:webHidden/>
              </w:rPr>
            </w:r>
            <w:r>
              <w:rPr>
                <w:noProof/>
                <w:webHidden/>
              </w:rPr>
              <w:fldChar w:fldCharType="separate"/>
            </w:r>
            <w:r>
              <w:rPr>
                <w:noProof/>
                <w:webHidden/>
              </w:rPr>
              <w:t>132</w:t>
            </w:r>
            <w:r>
              <w:rPr>
                <w:noProof/>
                <w:webHidden/>
              </w:rPr>
              <w:fldChar w:fldCharType="end"/>
            </w:r>
          </w:hyperlink>
        </w:p>
        <w:p w14:paraId="72776E07" w14:textId="5D1201FD"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32" w:history="1">
            <w:r w:rsidRPr="00FE49CF">
              <w:rPr>
                <w:rStyle w:val="Hyperlink"/>
                <w:noProof/>
              </w:rPr>
              <w:t>Model Fitting</w:t>
            </w:r>
            <w:r>
              <w:rPr>
                <w:noProof/>
                <w:webHidden/>
              </w:rPr>
              <w:tab/>
            </w:r>
            <w:r>
              <w:rPr>
                <w:noProof/>
                <w:webHidden/>
              </w:rPr>
              <w:fldChar w:fldCharType="begin"/>
            </w:r>
            <w:r>
              <w:rPr>
                <w:noProof/>
                <w:webHidden/>
              </w:rPr>
              <w:instrText xml:space="preserve"> PAGEREF _Toc211595332 \h </w:instrText>
            </w:r>
            <w:r>
              <w:rPr>
                <w:noProof/>
                <w:webHidden/>
              </w:rPr>
            </w:r>
            <w:r>
              <w:rPr>
                <w:noProof/>
                <w:webHidden/>
              </w:rPr>
              <w:fldChar w:fldCharType="separate"/>
            </w:r>
            <w:r>
              <w:rPr>
                <w:noProof/>
                <w:webHidden/>
              </w:rPr>
              <w:t>133</w:t>
            </w:r>
            <w:r>
              <w:rPr>
                <w:noProof/>
                <w:webHidden/>
              </w:rPr>
              <w:fldChar w:fldCharType="end"/>
            </w:r>
          </w:hyperlink>
        </w:p>
        <w:p w14:paraId="6AC4F4E2" w14:textId="259C92B2"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33" w:history="1">
            <w:r w:rsidRPr="00FE49CF">
              <w:rPr>
                <w:rStyle w:val="Hyperlink"/>
                <w:noProof/>
              </w:rPr>
              <w:t>Holdout Evaluation</w:t>
            </w:r>
            <w:r>
              <w:rPr>
                <w:noProof/>
                <w:webHidden/>
              </w:rPr>
              <w:tab/>
            </w:r>
            <w:r>
              <w:rPr>
                <w:noProof/>
                <w:webHidden/>
              </w:rPr>
              <w:fldChar w:fldCharType="begin"/>
            </w:r>
            <w:r>
              <w:rPr>
                <w:noProof/>
                <w:webHidden/>
              </w:rPr>
              <w:instrText xml:space="preserve"> PAGEREF _Toc211595333 \h </w:instrText>
            </w:r>
            <w:r>
              <w:rPr>
                <w:noProof/>
                <w:webHidden/>
              </w:rPr>
            </w:r>
            <w:r>
              <w:rPr>
                <w:noProof/>
                <w:webHidden/>
              </w:rPr>
              <w:fldChar w:fldCharType="separate"/>
            </w:r>
            <w:r>
              <w:rPr>
                <w:noProof/>
                <w:webHidden/>
              </w:rPr>
              <w:t>133</w:t>
            </w:r>
            <w:r>
              <w:rPr>
                <w:noProof/>
                <w:webHidden/>
              </w:rPr>
              <w:fldChar w:fldCharType="end"/>
            </w:r>
          </w:hyperlink>
        </w:p>
        <w:p w14:paraId="20F36323" w14:textId="611BD8E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34" w:history="1">
            <w:r w:rsidRPr="00FE49CF">
              <w:rPr>
                <w:rStyle w:val="Hyperlink"/>
                <w:noProof/>
              </w:rPr>
              <w:t>Full-Fit Forecasting</w:t>
            </w:r>
            <w:r>
              <w:rPr>
                <w:noProof/>
                <w:webHidden/>
              </w:rPr>
              <w:tab/>
            </w:r>
            <w:r>
              <w:rPr>
                <w:noProof/>
                <w:webHidden/>
              </w:rPr>
              <w:fldChar w:fldCharType="begin"/>
            </w:r>
            <w:r>
              <w:rPr>
                <w:noProof/>
                <w:webHidden/>
              </w:rPr>
              <w:instrText xml:space="preserve"> PAGEREF _Toc211595334 \h </w:instrText>
            </w:r>
            <w:r>
              <w:rPr>
                <w:noProof/>
                <w:webHidden/>
              </w:rPr>
            </w:r>
            <w:r>
              <w:rPr>
                <w:noProof/>
                <w:webHidden/>
              </w:rPr>
              <w:fldChar w:fldCharType="separate"/>
            </w:r>
            <w:r>
              <w:rPr>
                <w:noProof/>
                <w:webHidden/>
              </w:rPr>
              <w:t>135</w:t>
            </w:r>
            <w:r>
              <w:rPr>
                <w:noProof/>
                <w:webHidden/>
              </w:rPr>
              <w:fldChar w:fldCharType="end"/>
            </w:r>
          </w:hyperlink>
        </w:p>
        <w:p w14:paraId="342EF1E2" w14:textId="2DA0973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35"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_Toc211595335 \h </w:instrText>
            </w:r>
            <w:r>
              <w:rPr>
                <w:noProof/>
                <w:webHidden/>
              </w:rPr>
            </w:r>
            <w:r>
              <w:rPr>
                <w:noProof/>
                <w:webHidden/>
              </w:rPr>
              <w:fldChar w:fldCharType="separate"/>
            </w:r>
            <w:r>
              <w:rPr>
                <w:noProof/>
                <w:webHidden/>
              </w:rPr>
              <w:t>137</w:t>
            </w:r>
            <w:r>
              <w:rPr>
                <w:noProof/>
                <w:webHidden/>
              </w:rPr>
              <w:fldChar w:fldCharType="end"/>
            </w:r>
          </w:hyperlink>
        </w:p>
        <w:p w14:paraId="08023F79" w14:textId="7581EFB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36" w:history="1">
            <w:r w:rsidRPr="00FE49CF">
              <w:rPr>
                <w:rStyle w:val="Hyperlink"/>
                <w:noProof/>
              </w:rPr>
              <w:t>Model Evaluation</w:t>
            </w:r>
            <w:r>
              <w:rPr>
                <w:noProof/>
                <w:webHidden/>
              </w:rPr>
              <w:tab/>
            </w:r>
            <w:r>
              <w:rPr>
                <w:noProof/>
                <w:webHidden/>
              </w:rPr>
              <w:fldChar w:fldCharType="begin"/>
            </w:r>
            <w:r>
              <w:rPr>
                <w:noProof/>
                <w:webHidden/>
              </w:rPr>
              <w:instrText xml:space="preserve"> PAGEREF _Toc211595336 \h </w:instrText>
            </w:r>
            <w:r>
              <w:rPr>
                <w:noProof/>
                <w:webHidden/>
              </w:rPr>
            </w:r>
            <w:r>
              <w:rPr>
                <w:noProof/>
                <w:webHidden/>
              </w:rPr>
              <w:fldChar w:fldCharType="separate"/>
            </w:r>
            <w:r>
              <w:rPr>
                <w:noProof/>
                <w:webHidden/>
              </w:rPr>
              <w:t>138</w:t>
            </w:r>
            <w:r>
              <w:rPr>
                <w:noProof/>
                <w:webHidden/>
              </w:rPr>
              <w:fldChar w:fldCharType="end"/>
            </w:r>
          </w:hyperlink>
        </w:p>
        <w:p w14:paraId="5949CCAA" w14:textId="29706FE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37" w:history="1">
            <w:r w:rsidRPr="00FE49CF">
              <w:rPr>
                <w:rStyle w:val="Hyperlink"/>
                <w:noProof/>
              </w:rPr>
              <w:t>Recommendations</w:t>
            </w:r>
            <w:r>
              <w:rPr>
                <w:noProof/>
                <w:webHidden/>
              </w:rPr>
              <w:tab/>
            </w:r>
            <w:r>
              <w:rPr>
                <w:noProof/>
                <w:webHidden/>
              </w:rPr>
              <w:fldChar w:fldCharType="begin"/>
            </w:r>
            <w:r>
              <w:rPr>
                <w:noProof/>
                <w:webHidden/>
              </w:rPr>
              <w:instrText xml:space="preserve"> PAGEREF _Toc211595337 \h </w:instrText>
            </w:r>
            <w:r>
              <w:rPr>
                <w:noProof/>
                <w:webHidden/>
              </w:rPr>
            </w:r>
            <w:r>
              <w:rPr>
                <w:noProof/>
                <w:webHidden/>
              </w:rPr>
              <w:fldChar w:fldCharType="separate"/>
            </w:r>
            <w:r>
              <w:rPr>
                <w:noProof/>
                <w:webHidden/>
              </w:rPr>
              <w:t>139</w:t>
            </w:r>
            <w:r>
              <w:rPr>
                <w:noProof/>
                <w:webHidden/>
              </w:rPr>
              <w:fldChar w:fldCharType="end"/>
            </w:r>
          </w:hyperlink>
        </w:p>
        <w:p w14:paraId="7F3D6913" w14:textId="396D486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38" w:history="1">
            <w:r w:rsidRPr="00FE49CF">
              <w:rPr>
                <w:rStyle w:val="Hyperlink"/>
                <w:noProof/>
              </w:rPr>
              <w:t>Conclusion</w:t>
            </w:r>
            <w:r>
              <w:rPr>
                <w:noProof/>
                <w:webHidden/>
              </w:rPr>
              <w:tab/>
            </w:r>
            <w:r>
              <w:rPr>
                <w:noProof/>
                <w:webHidden/>
              </w:rPr>
              <w:fldChar w:fldCharType="begin"/>
            </w:r>
            <w:r>
              <w:rPr>
                <w:noProof/>
                <w:webHidden/>
              </w:rPr>
              <w:instrText xml:space="preserve"> PAGEREF _Toc211595338 \h </w:instrText>
            </w:r>
            <w:r>
              <w:rPr>
                <w:noProof/>
                <w:webHidden/>
              </w:rPr>
            </w:r>
            <w:r>
              <w:rPr>
                <w:noProof/>
                <w:webHidden/>
              </w:rPr>
              <w:fldChar w:fldCharType="separate"/>
            </w:r>
            <w:r>
              <w:rPr>
                <w:noProof/>
                <w:webHidden/>
              </w:rPr>
              <w:t>140</w:t>
            </w:r>
            <w:r>
              <w:rPr>
                <w:noProof/>
                <w:webHidden/>
              </w:rPr>
              <w:fldChar w:fldCharType="end"/>
            </w:r>
          </w:hyperlink>
        </w:p>
        <w:p w14:paraId="71F4FD81" w14:textId="27677D46"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339" w:history="1">
            <w:r w:rsidRPr="00FE49CF">
              <w:rPr>
                <w:rStyle w:val="Hyperlink"/>
                <w:noProof/>
              </w:rPr>
              <w:t>Appendix H</w:t>
            </w:r>
            <w:r>
              <w:rPr>
                <w:noProof/>
                <w:webHidden/>
              </w:rPr>
              <w:tab/>
            </w:r>
            <w:r>
              <w:rPr>
                <w:noProof/>
                <w:webHidden/>
              </w:rPr>
              <w:fldChar w:fldCharType="begin"/>
            </w:r>
            <w:r>
              <w:rPr>
                <w:noProof/>
                <w:webHidden/>
              </w:rPr>
              <w:instrText xml:space="preserve"> PAGEREF _Toc211595339 \h </w:instrText>
            </w:r>
            <w:r>
              <w:rPr>
                <w:noProof/>
                <w:webHidden/>
              </w:rPr>
            </w:r>
            <w:r>
              <w:rPr>
                <w:noProof/>
                <w:webHidden/>
              </w:rPr>
              <w:fldChar w:fldCharType="separate"/>
            </w:r>
            <w:r>
              <w:rPr>
                <w:noProof/>
                <w:webHidden/>
              </w:rPr>
              <w:t>141</w:t>
            </w:r>
            <w:r>
              <w:rPr>
                <w:noProof/>
                <w:webHidden/>
              </w:rPr>
              <w:fldChar w:fldCharType="end"/>
            </w:r>
          </w:hyperlink>
        </w:p>
        <w:p w14:paraId="5EAE2497" w14:textId="03B28C7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40"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_Toc211595340 \h </w:instrText>
            </w:r>
            <w:r>
              <w:rPr>
                <w:noProof/>
                <w:webHidden/>
              </w:rPr>
            </w:r>
            <w:r>
              <w:rPr>
                <w:noProof/>
                <w:webHidden/>
              </w:rPr>
              <w:fldChar w:fldCharType="separate"/>
            </w:r>
            <w:r>
              <w:rPr>
                <w:noProof/>
                <w:webHidden/>
              </w:rPr>
              <w:t>144</w:t>
            </w:r>
            <w:r>
              <w:rPr>
                <w:noProof/>
                <w:webHidden/>
              </w:rPr>
              <w:fldChar w:fldCharType="end"/>
            </w:r>
          </w:hyperlink>
        </w:p>
        <w:p w14:paraId="59BE8FE4" w14:textId="52D1CF1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41" w:history="1">
            <w:r w:rsidRPr="00FE49CF">
              <w:rPr>
                <w:rStyle w:val="Hyperlink"/>
                <w:noProof/>
              </w:rPr>
              <w:t>Project Overview</w:t>
            </w:r>
            <w:r>
              <w:rPr>
                <w:noProof/>
                <w:webHidden/>
              </w:rPr>
              <w:tab/>
            </w:r>
            <w:r>
              <w:rPr>
                <w:noProof/>
                <w:webHidden/>
              </w:rPr>
              <w:fldChar w:fldCharType="begin"/>
            </w:r>
            <w:r>
              <w:rPr>
                <w:noProof/>
                <w:webHidden/>
              </w:rPr>
              <w:instrText xml:space="preserve"> PAGEREF _Toc211595341 \h </w:instrText>
            </w:r>
            <w:r>
              <w:rPr>
                <w:noProof/>
                <w:webHidden/>
              </w:rPr>
            </w:r>
            <w:r>
              <w:rPr>
                <w:noProof/>
                <w:webHidden/>
              </w:rPr>
              <w:fldChar w:fldCharType="separate"/>
            </w:r>
            <w:r>
              <w:rPr>
                <w:noProof/>
                <w:webHidden/>
              </w:rPr>
              <w:t>145</w:t>
            </w:r>
            <w:r>
              <w:rPr>
                <w:noProof/>
                <w:webHidden/>
              </w:rPr>
              <w:fldChar w:fldCharType="end"/>
            </w:r>
          </w:hyperlink>
        </w:p>
        <w:p w14:paraId="7EA31243" w14:textId="180CEC7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42" w:history="1">
            <w:r w:rsidRPr="00FE49CF">
              <w:rPr>
                <w:rStyle w:val="Hyperlink"/>
                <w:noProof/>
              </w:rPr>
              <w:t>Methodology</w:t>
            </w:r>
            <w:r>
              <w:rPr>
                <w:noProof/>
                <w:webHidden/>
              </w:rPr>
              <w:tab/>
            </w:r>
            <w:r>
              <w:rPr>
                <w:noProof/>
                <w:webHidden/>
              </w:rPr>
              <w:fldChar w:fldCharType="begin"/>
            </w:r>
            <w:r>
              <w:rPr>
                <w:noProof/>
                <w:webHidden/>
              </w:rPr>
              <w:instrText xml:space="preserve"> PAGEREF _Toc211595342 \h </w:instrText>
            </w:r>
            <w:r>
              <w:rPr>
                <w:noProof/>
                <w:webHidden/>
              </w:rPr>
            </w:r>
            <w:r>
              <w:rPr>
                <w:noProof/>
                <w:webHidden/>
              </w:rPr>
              <w:fldChar w:fldCharType="separate"/>
            </w:r>
            <w:r>
              <w:rPr>
                <w:noProof/>
                <w:webHidden/>
              </w:rPr>
              <w:t>146</w:t>
            </w:r>
            <w:r>
              <w:rPr>
                <w:noProof/>
                <w:webHidden/>
              </w:rPr>
              <w:fldChar w:fldCharType="end"/>
            </w:r>
          </w:hyperlink>
        </w:p>
        <w:p w14:paraId="51009EE2" w14:textId="075BF781"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43" w:history="1">
            <w:r w:rsidRPr="00FE49CF">
              <w:rPr>
                <w:rStyle w:val="Hyperlink"/>
                <w:noProof/>
              </w:rPr>
              <w:t>SARIMAX Model Architecture</w:t>
            </w:r>
            <w:r>
              <w:rPr>
                <w:noProof/>
                <w:webHidden/>
              </w:rPr>
              <w:tab/>
            </w:r>
            <w:r>
              <w:rPr>
                <w:noProof/>
                <w:webHidden/>
              </w:rPr>
              <w:fldChar w:fldCharType="begin"/>
            </w:r>
            <w:r>
              <w:rPr>
                <w:noProof/>
                <w:webHidden/>
              </w:rPr>
              <w:instrText xml:space="preserve"> PAGEREF _Toc211595343 \h </w:instrText>
            </w:r>
            <w:r>
              <w:rPr>
                <w:noProof/>
                <w:webHidden/>
              </w:rPr>
            </w:r>
            <w:r>
              <w:rPr>
                <w:noProof/>
                <w:webHidden/>
              </w:rPr>
              <w:fldChar w:fldCharType="separate"/>
            </w:r>
            <w:r>
              <w:rPr>
                <w:noProof/>
                <w:webHidden/>
              </w:rPr>
              <w:t>146</w:t>
            </w:r>
            <w:r>
              <w:rPr>
                <w:noProof/>
                <w:webHidden/>
              </w:rPr>
              <w:fldChar w:fldCharType="end"/>
            </w:r>
          </w:hyperlink>
        </w:p>
        <w:p w14:paraId="1FDC1866" w14:textId="2AA5477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44" w:history="1">
            <w:r w:rsidRPr="00FE49CF">
              <w:rPr>
                <w:rStyle w:val="Hyperlink"/>
                <w:noProof/>
              </w:rPr>
              <w:t>Model Configuration</w:t>
            </w:r>
            <w:r>
              <w:rPr>
                <w:noProof/>
                <w:webHidden/>
              </w:rPr>
              <w:tab/>
            </w:r>
            <w:r>
              <w:rPr>
                <w:noProof/>
                <w:webHidden/>
              </w:rPr>
              <w:fldChar w:fldCharType="begin"/>
            </w:r>
            <w:r>
              <w:rPr>
                <w:noProof/>
                <w:webHidden/>
              </w:rPr>
              <w:instrText xml:space="preserve"> PAGEREF _Toc211595344 \h </w:instrText>
            </w:r>
            <w:r>
              <w:rPr>
                <w:noProof/>
                <w:webHidden/>
              </w:rPr>
            </w:r>
            <w:r>
              <w:rPr>
                <w:noProof/>
                <w:webHidden/>
              </w:rPr>
              <w:fldChar w:fldCharType="separate"/>
            </w:r>
            <w:r>
              <w:rPr>
                <w:noProof/>
                <w:webHidden/>
              </w:rPr>
              <w:t>147</w:t>
            </w:r>
            <w:r>
              <w:rPr>
                <w:noProof/>
                <w:webHidden/>
              </w:rPr>
              <w:fldChar w:fldCharType="end"/>
            </w:r>
          </w:hyperlink>
        </w:p>
        <w:p w14:paraId="59A0C1CB" w14:textId="1D9E62C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45" w:history="1">
            <w:r w:rsidRPr="00FE49CF">
              <w:rPr>
                <w:rStyle w:val="Hyperlink"/>
                <w:noProof/>
              </w:rPr>
              <w:t>Technologies and Libraries</w:t>
            </w:r>
            <w:r>
              <w:rPr>
                <w:noProof/>
                <w:webHidden/>
              </w:rPr>
              <w:tab/>
            </w:r>
            <w:r>
              <w:rPr>
                <w:noProof/>
                <w:webHidden/>
              </w:rPr>
              <w:fldChar w:fldCharType="begin"/>
            </w:r>
            <w:r>
              <w:rPr>
                <w:noProof/>
                <w:webHidden/>
              </w:rPr>
              <w:instrText xml:space="preserve"> PAGEREF _Toc211595345 \h </w:instrText>
            </w:r>
            <w:r>
              <w:rPr>
                <w:noProof/>
                <w:webHidden/>
              </w:rPr>
            </w:r>
            <w:r>
              <w:rPr>
                <w:noProof/>
                <w:webHidden/>
              </w:rPr>
              <w:fldChar w:fldCharType="separate"/>
            </w:r>
            <w:r>
              <w:rPr>
                <w:noProof/>
                <w:webHidden/>
              </w:rPr>
              <w:t>147</w:t>
            </w:r>
            <w:r>
              <w:rPr>
                <w:noProof/>
                <w:webHidden/>
              </w:rPr>
              <w:fldChar w:fldCharType="end"/>
            </w:r>
          </w:hyperlink>
        </w:p>
        <w:p w14:paraId="07376031" w14:textId="2B06744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46" w:history="1">
            <w:r w:rsidRPr="00FE49CF">
              <w:rPr>
                <w:rStyle w:val="Hyperlink"/>
                <w:noProof/>
              </w:rPr>
              <w:t>Data Processing Pipeline</w:t>
            </w:r>
            <w:r>
              <w:rPr>
                <w:noProof/>
                <w:webHidden/>
              </w:rPr>
              <w:tab/>
            </w:r>
            <w:r>
              <w:rPr>
                <w:noProof/>
                <w:webHidden/>
              </w:rPr>
              <w:fldChar w:fldCharType="begin"/>
            </w:r>
            <w:r>
              <w:rPr>
                <w:noProof/>
                <w:webHidden/>
              </w:rPr>
              <w:instrText xml:space="preserve"> PAGEREF _Toc211595346 \h </w:instrText>
            </w:r>
            <w:r>
              <w:rPr>
                <w:noProof/>
                <w:webHidden/>
              </w:rPr>
            </w:r>
            <w:r>
              <w:rPr>
                <w:noProof/>
                <w:webHidden/>
              </w:rPr>
              <w:fldChar w:fldCharType="separate"/>
            </w:r>
            <w:r>
              <w:rPr>
                <w:noProof/>
                <w:webHidden/>
              </w:rPr>
              <w:t>148</w:t>
            </w:r>
            <w:r>
              <w:rPr>
                <w:noProof/>
                <w:webHidden/>
              </w:rPr>
              <w:fldChar w:fldCharType="end"/>
            </w:r>
          </w:hyperlink>
        </w:p>
        <w:p w14:paraId="7271EA4D" w14:textId="23A3CAF8"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47" w:history="1">
            <w:r w:rsidRPr="00FE49CF">
              <w:rPr>
                <w:rStyle w:val="Hyperlink"/>
                <w:noProof/>
              </w:rPr>
              <w:t>Import and Preparation</w:t>
            </w:r>
            <w:r>
              <w:rPr>
                <w:noProof/>
                <w:webHidden/>
              </w:rPr>
              <w:tab/>
            </w:r>
            <w:r>
              <w:rPr>
                <w:noProof/>
                <w:webHidden/>
              </w:rPr>
              <w:fldChar w:fldCharType="begin"/>
            </w:r>
            <w:r>
              <w:rPr>
                <w:noProof/>
                <w:webHidden/>
              </w:rPr>
              <w:instrText xml:space="preserve"> PAGEREF _Toc211595347 \h </w:instrText>
            </w:r>
            <w:r>
              <w:rPr>
                <w:noProof/>
                <w:webHidden/>
              </w:rPr>
            </w:r>
            <w:r>
              <w:rPr>
                <w:noProof/>
                <w:webHidden/>
              </w:rPr>
              <w:fldChar w:fldCharType="separate"/>
            </w:r>
            <w:r>
              <w:rPr>
                <w:noProof/>
                <w:webHidden/>
              </w:rPr>
              <w:t>148</w:t>
            </w:r>
            <w:r>
              <w:rPr>
                <w:noProof/>
                <w:webHidden/>
              </w:rPr>
              <w:fldChar w:fldCharType="end"/>
            </w:r>
          </w:hyperlink>
        </w:p>
        <w:p w14:paraId="17367626" w14:textId="0330BA0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48" w:history="1">
            <w:r w:rsidRPr="00FE49CF">
              <w:rPr>
                <w:rStyle w:val="Hyperlink"/>
                <w:noProof/>
              </w:rPr>
              <w:t>Transformation</w:t>
            </w:r>
            <w:r>
              <w:rPr>
                <w:noProof/>
                <w:webHidden/>
              </w:rPr>
              <w:tab/>
            </w:r>
            <w:r>
              <w:rPr>
                <w:noProof/>
                <w:webHidden/>
              </w:rPr>
              <w:fldChar w:fldCharType="begin"/>
            </w:r>
            <w:r>
              <w:rPr>
                <w:noProof/>
                <w:webHidden/>
              </w:rPr>
              <w:instrText xml:space="preserve"> PAGEREF _Toc211595348 \h </w:instrText>
            </w:r>
            <w:r>
              <w:rPr>
                <w:noProof/>
                <w:webHidden/>
              </w:rPr>
            </w:r>
            <w:r>
              <w:rPr>
                <w:noProof/>
                <w:webHidden/>
              </w:rPr>
              <w:fldChar w:fldCharType="separate"/>
            </w:r>
            <w:r>
              <w:rPr>
                <w:noProof/>
                <w:webHidden/>
              </w:rPr>
              <w:t>150</w:t>
            </w:r>
            <w:r>
              <w:rPr>
                <w:noProof/>
                <w:webHidden/>
              </w:rPr>
              <w:fldChar w:fldCharType="end"/>
            </w:r>
          </w:hyperlink>
        </w:p>
        <w:p w14:paraId="1F5F521E" w14:textId="4B5F94D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49" w:history="1">
            <w:r w:rsidRPr="00FE49CF">
              <w:rPr>
                <w:rStyle w:val="Hyperlink"/>
                <w:noProof/>
              </w:rPr>
              <w:t>Forecasting and Evaluation</w:t>
            </w:r>
            <w:r>
              <w:rPr>
                <w:noProof/>
                <w:webHidden/>
              </w:rPr>
              <w:tab/>
            </w:r>
            <w:r>
              <w:rPr>
                <w:noProof/>
                <w:webHidden/>
              </w:rPr>
              <w:fldChar w:fldCharType="begin"/>
            </w:r>
            <w:r>
              <w:rPr>
                <w:noProof/>
                <w:webHidden/>
              </w:rPr>
              <w:instrText xml:space="preserve"> PAGEREF _Toc211595349 \h </w:instrText>
            </w:r>
            <w:r>
              <w:rPr>
                <w:noProof/>
                <w:webHidden/>
              </w:rPr>
            </w:r>
            <w:r>
              <w:rPr>
                <w:noProof/>
                <w:webHidden/>
              </w:rPr>
              <w:fldChar w:fldCharType="separate"/>
            </w:r>
            <w:r>
              <w:rPr>
                <w:noProof/>
                <w:webHidden/>
              </w:rPr>
              <w:t>151</w:t>
            </w:r>
            <w:r>
              <w:rPr>
                <w:noProof/>
                <w:webHidden/>
              </w:rPr>
              <w:fldChar w:fldCharType="end"/>
            </w:r>
          </w:hyperlink>
        </w:p>
        <w:p w14:paraId="26DE1939" w14:textId="5E894D50"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50" w:history="1">
            <w:r w:rsidRPr="00FE49CF">
              <w:rPr>
                <w:rStyle w:val="Hyperlink"/>
                <w:noProof/>
              </w:rPr>
              <w:t>Forecast Horizon</w:t>
            </w:r>
            <w:r>
              <w:rPr>
                <w:noProof/>
                <w:webHidden/>
              </w:rPr>
              <w:tab/>
            </w:r>
            <w:r>
              <w:rPr>
                <w:noProof/>
                <w:webHidden/>
              </w:rPr>
              <w:fldChar w:fldCharType="begin"/>
            </w:r>
            <w:r>
              <w:rPr>
                <w:noProof/>
                <w:webHidden/>
              </w:rPr>
              <w:instrText xml:space="preserve"> PAGEREF _Toc211595350 \h </w:instrText>
            </w:r>
            <w:r>
              <w:rPr>
                <w:noProof/>
                <w:webHidden/>
              </w:rPr>
            </w:r>
            <w:r>
              <w:rPr>
                <w:noProof/>
                <w:webHidden/>
              </w:rPr>
              <w:fldChar w:fldCharType="separate"/>
            </w:r>
            <w:r>
              <w:rPr>
                <w:noProof/>
                <w:webHidden/>
              </w:rPr>
              <w:t>152</w:t>
            </w:r>
            <w:r>
              <w:rPr>
                <w:noProof/>
                <w:webHidden/>
              </w:rPr>
              <w:fldChar w:fldCharType="end"/>
            </w:r>
          </w:hyperlink>
        </w:p>
        <w:p w14:paraId="317A6EC2" w14:textId="30C47E61"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51" w:history="1">
            <w:r w:rsidRPr="00FE49CF">
              <w:rPr>
                <w:rStyle w:val="Hyperlink"/>
                <w:noProof/>
              </w:rPr>
              <w:t>Prediction Outputs</w:t>
            </w:r>
            <w:r>
              <w:rPr>
                <w:noProof/>
                <w:webHidden/>
              </w:rPr>
              <w:tab/>
            </w:r>
            <w:r>
              <w:rPr>
                <w:noProof/>
                <w:webHidden/>
              </w:rPr>
              <w:fldChar w:fldCharType="begin"/>
            </w:r>
            <w:r>
              <w:rPr>
                <w:noProof/>
                <w:webHidden/>
              </w:rPr>
              <w:instrText xml:space="preserve"> PAGEREF _Toc211595351 \h </w:instrText>
            </w:r>
            <w:r>
              <w:rPr>
                <w:noProof/>
                <w:webHidden/>
              </w:rPr>
            </w:r>
            <w:r>
              <w:rPr>
                <w:noProof/>
                <w:webHidden/>
              </w:rPr>
              <w:fldChar w:fldCharType="separate"/>
            </w:r>
            <w:r>
              <w:rPr>
                <w:noProof/>
                <w:webHidden/>
              </w:rPr>
              <w:t>152</w:t>
            </w:r>
            <w:r>
              <w:rPr>
                <w:noProof/>
                <w:webHidden/>
              </w:rPr>
              <w:fldChar w:fldCharType="end"/>
            </w:r>
          </w:hyperlink>
        </w:p>
        <w:p w14:paraId="40F7D428" w14:textId="617D7BE2"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52" w:history="1">
            <w:r w:rsidRPr="00FE49CF">
              <w:rPr>
                <w:rStyle w:val="Hyperlink"/>
                <w:noProof/>
              </w:rPr>
              <w:t>Performance Metrics</w:t>
            </w:r>
            <w:r>
              <w:rPr>
                <w:noProof/>
                <w:webHidden/>
              </w:rPr>
              <w:tab/>
            </w:r>
            <w:r>
              <w:rPr>
                <w:noProof/>
                <w:webHidden/>
              </w:rPr>
              <w:fldChar w:fldCharType="begin"/>
            </w:r>
            <w:r>
              <w:rPr>
                <w:noProof/>
                <w:webHidden/>
              </w:rPr>
              <w:instrText xml:space="preserve"> PAGEREF _Toc211595352 \h </w:instrText>
            </w:r>
            <w:r>
              <w:rPr>
                <w:noProof/>
                <w:webHidden/>
              </w:rPr>
            </w:r>
            <w:r>
              <w:rPr>
                <w:noProof/>
                <w:webHidden/>
              </w:rPr>
              <w:fldChar w:fldCharType="separate"/>
            </w:r>
            <w:r>
              <w:rPr>
                <w:noProof/>
                <w:webHidden/>
              </w:rPr>
              <w:t>153</w:t>
            </w:r>
            <w:r>
              <w:rPr>
                <w:noProof/>
                <w:webHidden/>
              </w:rPr>
              <w:fldChar w:fldCharType="end"/>
            </w:r>
          </w:hyperlink>
        </w:p>
        <w:p w14:paraId="7E92C789" w14:textId="64003FA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53"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_Toc211595353 \h </w:instrText>
            </w:r>
            <w:r>
              <w:rPr>
                <w:noProof/>
                <w:webHidden/>
              </w:rPr>
            </w:r>
            <w:r>
              <w:rPr>
                <w:noProof/>
                <w:webHidden/>
              </w:rPr>
              <w:fldChar w:fldCharType="separate"/>
            </w:r>
            <w:r>
              <w:rPr>
                <w:noProof/>
                <w:webHidden/>
              </w:rPr>
              <w:t>154</w:t>
            </w:r>
            <w:r>
              <w:rPr>
                <w:noProof/>
                <w:webHidden/>
              </w:rPr>
              <w:fldChar w:fldCharType="end"/>
            </w:r>
          </w:hyperlink>
        </w:p>
        <w:p w14:paraId="5FFDDE22" w14:textId="5B41A6D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54" w:history="1">
            <w:r w:rsidRPr="00FE49CF">
              <w:rPr>
                <w:rStyle w:val="Hyperlink"/>
                <w:noProof/>
              </w:rPr>
              <w:t>Recommendations</w:t>
            </w:r>
            <w:r>
              <w:rPr>
                <w:noProof/>
                <w:webHidden/>
              </w:rPr>
              <w:tab/>
            </w:r>
            <w:r>
              <w:rPr>
                <w:noProof/>
                <w:webHidden/>
              </w:rPr>
              <w:fldChar w:fldCharType="begin"/>
            </w:r>
            <w:r>
              <w:rPr>
                <w:noProof/>
                <w:webHidden/>
              </w:rPr>
              <w:instrText xml:space="preserve"> PAGEREF _Toc211595354 \h </w:instrText>
            </w:r>
            <w:r>
              <w:rPr>
                <w:noProof/>
                <w:webHidden/>
              </w:rPr>
            </w:r>
            <w:r>
              <w:rPr>
                <w:noProof/>
                <w:webHidden/>
              </w:rPr>
              <w:fldChar w:fldCharType="separate"/>
            </w:r>
            <w:r>
              <w:rPr>
                <w:noProof/>
                <w:webHidden/>
              </w:rPr>
              <w:t>155</w:t>
            </w:r>
            <w:r>
              <w:rPr>
                <w:noProof/>
                <w:webHidden/>
              </w:rPr>
              <w:fldChar w:fldCharType="end"/>
            </w:r>
          </w:hyperlink>
        </w:p>
        <w:p w14:paraId="293FB8DC" w14:textId="0BD4A596"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55" w:history="1">
            <w:r w:rsidRPr="00FE49CF">
              <w:rPr>
                <w:rStyle w:val="Hyperlink"/>
                <w:noProof/>
              </w:rPr>
              <w:t>Conclusion</w:t>
            </w:r>
            <w:r>
              <w:rPr>
                <w:noProof/>
                <w:webHidden/>
              </w:rPr>
              <w:tab/>
            </w:r>
            <w:r>
              <w:rPr>
                <w:noProof/>
                <w:webHidden/>
              </w:rPr>
              <w:fldChar w:fldCharType="begin"/>
            </w:r>
            <w:r>
              <w:rPr>
                <w:noProof/>
                <w:webHidden/>
              </w:rPr>
              <w:instrText xml:space="preserve"> PAGEREF _Toc211595355 \h </w:instrText>
            </w:r>
            <w:r>
              <w:rPr>
                <w:noProof/>
                <w:webHidden/>
              </w:rPr>
            </w:r>
            <w:r>
              <w:rPr>
                <w:noProof/>
                <w:webHidden/>
              </w:rPr>
              <w:fldChar w:fldCharType="separate"/>
            </w:r>
            <w:r>
              <w:rPr>
                <w:noProof/>
                <w:webHidden/>
              </w:rPr>
              <w:t>156</w:t>
            </w:r>
            <w:r>
              <w:rPr>
                <w:noProof/>
                <w:webHidden/>
              </w:rPr>
              <w:fldChar w:fldCharType="end"/>
            </w:r>
          </w:hyperlink>
        </w:p>
        <w:p w14:paraId="0CA3A917" w14:textId="14E09114"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356" w:history="1">
            <w:r w:rsidRPr="00FE49CF">
              <w:rPr>
                <w:rStyle w:val="Hyperlink"/>
                <w:noProof/>
              </w:rPr>
              <w:t>Appendix I</w:t>
            </w:r>
            <w:r>
              <w:rPr>
                <w:noProof/>
                <w:webHidden/>
              </w:rPr>
              <w:tab/>
            </w:r>
            <w:r>
              <w:rPr>
                <w:noProof/>
                <w:webHidden/>
              </w:rPr>
              <w:fldChar w:fldCharType="begin"/>
            </w:r>
            <w:r>
              <w:rPr>
                <w:noProof/>
                <w:webHidden/>
              </w:rPr>
              <w:instrText xml:space="preserve"> PAGEREF _Toc211595356 \h </w:instrText>
            </w:r>
            <w:r>
              <w:rPr>
                <w:noProof/>
                <w:webHidden/>
              </w:rPr>
            </w:r>
            <w:r>
              <w:rPr>
                <w:noProof/>
                <w:webHidden/>
              </w:rPr>
              <w:fldChar w:fldCharType="separate"/>
            </w:r>
            <w:r>
              <w:rPr>
                <w:noProof/>
                <w:webHidden/>
              </w:rPr>
              <w:t>157</w:t>
            </w:r>
            <w:r>
              <w:rPr>
                <w:noProof/>
                <w:webHidden/>
              </w:rPr>
              <w:fldChar w:fldCharType="end"/>
            </w:r>
          </w:hyperlink>
        </w:p>
        <w:p w14:paraId="7D9A90AC" w14:textId="2262D0C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57"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_Toc211595357 \h </w:instrText>
            </w:r>
            <w:r>
              <w:rPr>
                <w:noProof/>
                <w:webHidden/>
              </w:rPr>
            </w:r>
            <w:r>
              <w:rPr>
                <w:noProof/>
                <w:webHidden/>
              </w:rPr>
              <w:fldChar w:fldCharType="separate"/>
            </w:r>
            <w:r>
              <w:rPr>
                <w:noProof/>
                <w:webHidden/>
              </w:rPr>
              <w:t>160</w:t>
            </w:r>
            <w:r>
              <w:rPr>
                <w:noProof/>
                <w:webHidden/>
              </w:rPr>
              <w:fldChar w:fldCharType="end"/>
            </w:r>
          </w:hyperlink>
        </w:p>
        <w:p w14:paraId="2DAD14F7" w14:textId="1240057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58" w:history="1">
            <w:r w:rsidRPr="00FE49CF">
              <w:rPr>
                <w:rStyle w:val="Hyperlink"/>
                <w:noProof/>
              </w:rPr>
              <w:t>Project Overview</w:t>
            </w:r>
            <w:r>
              <w:rPr>
                <w:noProof/>
                <w:webHidden/>
              </w:rPr>
              <w:tab/>
            </w:r>
            <w:r>
              <w:rPr>
                <w:noProof/>
                <w:webHidden/>
              </w:rPr>
              <w:fldChar w:fldCharType="begin"/>
            </w:r>
            <w:r>
              <w:rPr>
                <w:noProof/>
                <w:webHidden/>
              </w:rPr>
              <w:instrText xml:space="preserve"> PAGEREF _Toc211595358 \h </w:instrText>
            </w:r>
            <w:r>
              <w:rPr>
                <w:noProof/>
                <w:webHidden/>
              </w:rPr>
            </w:r>
            <w:r>
              <w:rPr>
                <w:noProof/>
                <w:webHidden/>
              </w:rPr>
              <w:fldChar w:fldCharType="separate"/>
            </w:r>
            <w:r>
              <w:rPr>
                <w:noProof/>
                <w:webHidden/>
              </w:rPr>
              <w:t>161</w:t>
            </w:r>
            <w:r>
              <w:rPr>
                <w:noProof/>
                <w:webHidden/>
              </w:rPr>
              <w:fldChar w:fldCharType="end"/>
            </w:r>
          </w:hyperlink>
        </w:p>
        <w:p w14:paraId="640A1295" w14:textId="3873DA2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59" w:history="1">
            <w:r w:rsidRPr="00FE49CF">
              <w:rPr>
                <w:rStyle w:val="Hyperlink"/>
                <w:noProof/>
              </w:rPr>
              <w:t>Data Source</w:t>
            </w:r>
            <w:r>
              <w:rPr>
                <w:noProof/>
                <w:webHidden/>
              </w:rPr>
              <w:tab/>
            </w:r>
            <w:r>
              <w:rPr>
                <w:noProof/>
                <w:webHidden/>
              </w:rPr>
              <w:fldChar w:fldCharType="begin"/>
            </w:r>
            <w:r>
              <w:rPr>
                <w:noProof/>
                <w:webHidden/>
              </w:rPr>
              <w:instrText xml:space="preserve"> PAGEREF _Toc211595359 \h </w:instrText>
            </w:r>
            <w:r>
              <w:rPr>
                <w:noProof/>
                <w:webHidden/>
              </w:rPr>
            </w:r>
            <w:r>
              <w:rPr>
                <w:noProof/>
                <w:webHidden/>
              </w:rPr>
              <w:fldChar w:fldCharType="separate"/>
            </w:r>
            <w:r>
              <w:rPr>
                <w:noProof/>
                <w:webHidden/>
              </w:rPr>
              <w:t>161</w:t>
            </w:r>
            <w:r>
              <w:rPr>
                <w:noProof/>
                <w:webHidden/>
              </w:rPr>
              <w:fldChar w:fldCharType="end"/>
            </w:r>
          </w:hyperlink>
        </w:p>
        <w:p w14:paraId="7177C993" w14:textId="327D73D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60" w:history="1">
            <w:r w:rsidRPr="00FE49CF">
              <w:rPr>
                <w:rStyle w:val="Hyperlink"/>
                <w:noProof/>
              </w:rPr>
              <w:t>Methodology</w:t>
            </w:r>
            <w:r>
              <w:rPr>
                <w:noProof/>
                <w:webHidden/>
              </w:rPr>
              <w:tab/>
            </w:r>
            <w:r>
              <w:rPr>
                <w:noProof/>
                <w:webHidden/>
              </w:rPr>
              <w:fldChar w:fldCharType="begin"/>
            </w:r>
            <w:r>
              <w:rPr>
                <w:noProof/>
                <w:webHidden/>
              </w:rPr>
              <w:instrText xml:space="preserve"> PAGEREF _Toc211595360 \h </w:instrText>
            </w:r>
            <w:r>
              <w:rPr>
                <w:noProof/>
                <w:webHidden/>
              </w:rPr>
            </w:r>
            <w:r>
              <w:rPr>
                <w:noProof/>
                <w:webHidden/>
              </w:rPr>
              <w:fldChar w:fldCharType="separate"/>
            </w:r>
            <w:r>
              <w:rPr>
                <w:noProof/>
                <w:webHidden/>
              </w:rPr>
              <w:t>162</w:t>
            </w:r>
            <w:r>
              <w:rPr>
                <w:noProof/>
                <w:webHidden/>
              </w:rPr>
              <w:fldChar w:fldCharType="end"/>
            </w:r>
          </w:hyperlink>
        </w:p>
        <w:p w14:paraId="1B7CF860" w14:textId="36B6B90A"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61" w:history="1">
            <w:r w:rsidRPr="00FE49CF">
              <w:rPr>
                <w:rStyle w:val="Hyperlink"/>
                <w:noProof/>
              </w:rPr>
              <w:t>VAR Model Architecture</w:t>
            </w:r>
            <w:r>
              <w:rPr>
                <w:noProof/>
                <w:webHidden/>
              </w:rPr>
              <w:tab/>
            </w:r>
            <w:r>
              <w:rPr>
                <w:noProof/>
                <w:webHidden/>
              </w:rPr>
              <w:fldChar w:fldCharType="begin"/>
            </w:r>
            <w:r>
              <w:rPr>
                <w:noProof/>
                <w:webHidden/>
              </w:rPr>
              <w:instrText xml:space="preserve"> PAGEREF _Toc211595361 \h </w:instrText>
            </w:r>
            <w:r>
              <w:rPr>
                <w:noProof/>
                <w:webHidden/>
              </w:rPr>
            </w:r>
            <w:r>
              <w:rPr>
                <w:noProof/>
                <w:webHidden/>
              </w:rPr>
              <w:fldChar w:fldCharType="separate"/>
            </w:r>
            <w:r>
              <w:rPr>
                <w:noProof/>
                <w:webHidden/>
              </w:rPr>
              <w:t>162</w:t>
            </w:r>
            <w:r>
              <w:rPr>
                <w:noProof/>
                <w:webHidden/>
              </w:rPr>
              <w:fldChar w:fldCharType="end"/>
            </w:r>
          </w:hyperlink>
        </w:p>
        <w:p w14:paraId="24514AFA" w14:textId="74104432"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62" w:history="1">
            <w:r w:rsidRPr="00FE49CF">
              <w:rPr>
                <w:rStyle w:val="Hyperlink"/>
                <w:noProof/>
              </w:rPr>
              <w:t>Model Configuration</w:t>
            </w:r>
            <w:r>
              <w:rPr>
                <w:noProof/>
                <w:webHidden/>
              </w:rPr>
              <w:tab/>
            </w:r>
            <w:r>
              <w:rPr>
                <w:noProof/>
                <w:webHidden/>
              </w:rPr>
              <w:fldChar w:fldCharType="begin"/>
            </w:r>
            <w:r>
              <w:rPr>
                <w:noProof/>
                <w:webHidden/>
              </w:rPr>
              <w:instrText xml:space="preserve"> PAGEREF _Toc211595362 \h </w:instrText>
            </w:r>
            <w:r>
              <w:rPr>
                <w:noProof/>
                <w:webHidden/>
              </w:rPr>
            </w:r>
            <w:r>
              <w:rPr>
                <w:noProof/>
                <w:webHidden/>
              </w:rPr>
              <w:fldChar w:fldCharType="separate"/>
            </w:r>
            <w:r>
              <w:rPr>
                <w:noProof/>
                <w:webHidden/>
              </w:rPr>
              <w:t>162</w:t>
            </w:r>
            <w:r>
              <w:rPr>
                <w:noProof/>
                <w:webHidden/>
              </w:rPr>
              <w:fldChar w:fldCharType="end"/>
            </w:r>
          </w:hyperlink>
        </w:p>
        <w:p w14:paraId="5DB612F7" w14:textId="5837B48E"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63" w:history="1">
            <w:r w:rsidRPr="00FE49CF">
              <w:rPr>
                <w:rStyle w:val="Hyperlink"/>
                <w:noProof/>
              </w:rPr>
              <w:t>Key Components:</w:t>
            </w:r>
            <w:r>
              <w:rPr>
                <w:noProof/>
                <w:webHidden/>
              </w:rPr>
              <w:tab/>
            </w:r>
            <w:r>
              <w:rPr>
                <w:noProof/>
                <w:webHidden/>
              </w:rPr>
              <w:fldChar w:fldCharType="begin"/>
            </w:r>
            <w:r>
              <w:rPr>
                <w:noProof/>
                <w:webHidden/>
              </w:rPr>
              <w:instrText xml:space="preserve"> PAGEREF _Toc211595363 \h </w:instrText>
            </w:r>
            <w:r>
              <w:rPr>
                <w:noProof/>
                <w:webHidden/>
              </w:rPr>
            </w:r>
            <w:r>
              <w:rPr>
                <w:noProof/>
                <w:webHidden/>
              </w:rPr>
              <w:fldChar w:fldCharType="separate"/>
            </w:r>
            <w:r>
              <w:rPr>
                <w:noProof/>
                <w:webHidden/>
              </w:rPr>
              <w:t>162</w:t>
            </w:r>
            <w:r>
              <w:rPr>
                <w:noProof/>
                <w:webHidden/>
              </w:rPr>
              <w:fldChar w:fldCharType="end"/>
            </w:r>
          </w:hyperlink>
        </w:p>
        <w:p w14:paraId="2D0265C6" w14:textId="36CD1AF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64" w:history="1">
            <w:r w:rsidRPr="00FE49CF">
              <w:rPr>
                <w:rStyle w:val="Hyperlink"/>
                <w:noProof/>
              </w:rPr>
              <w:t>Technologies and Libraries</w:t>
            </w:r>
            <w:r>
              <w:rPr>
                <w:noProof/>
                <w:webHidden/>
              </w:rPr>
              <w:tab/>
            </w:r>
            <w:r>
              <w:rPr>
                <w:noProof/>
                <w:webHidden/>
              </w:rPr>
              <w:fldChar w:fldCharType="begin"/>
            </w:r>
            <w:r>
              <w:rPr>
                <w:noProof/>
                <w:webHidden/>
              </w:rPr>
              <w:instrText xml:space="preserve"> PAGEREF _Toc211595364 \h </w:instrText>
            </w:r>
            <w:r>
              <w:rPr>
                <w:noProof/>
                <w:webHidden/>
              </w:rPr>
            </w:r>
            <w:r>
              <w:rPr>
                <w:noProof/>
                <w:webHidden/>
              </w:rPr>
              <w:fldChar w:fldCharType="separate"/>
            </w:r>
            <w:r>
              <w:rPr>
                <w:noProof/>
                <w:webHidden/>
              </w:rPr>
              <w:t>163</w:t>
            </w:r>
            <w:r>
              <w:rPr>
                <w:noProof/>
                <w:webHidden/>
              </w:rPr>
              <w:fldChar w:fldCharType="end"/>
            </w:r>
          </w:hyperlink>
        </w:p>
        <w:p w14:paraId="500720D0" w14:textId="5A724A57"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65" w:history="1">
            <w:r w:rsidRPr="00FE49CF">
              <w:rPr>
                <w:rStyle w:val="Hyperlink"/>
                <w:noProof/>
              </w:rPr>
              <w:t>Core Technologies</w:t>
            </w:r>
            <w:r>
              <w:rPr>
                <w:noProof/>
                <w:webHidden/>
              </w:rPr>
              <w:tab/>
            </w:r>
            <w:r>
              <w:rPr>
                <w:noProof/>
                <w:webHidden/>
              </w:rPr>
              <w:fldChar w:fldCharType="begin"/>
            </w:r>
            <w:r>
              <w:rPr>
                <w:noProof/>
                <w:webHidden/>
              </w:rPr>
              <w:instrText xml:space="preserve"> PAGEREF _Toc211595365 \h </w:instrText>
            </w:r>
            <w:r>
              <w:rPr>
                <w:noProof/>
                <w:webHidden/>
              </w:rPr>
            </w:r>
            <w:r>
              <w:rPr>
                <w:noProof/>
                <w:webHidden/>
              </w:rPr>
              <w:fldChar w:fldCharType="separate"/>
            </w:r>
            <w:r>
              <w:rPr>
                <w:noProof/>
                <w:webHidden/>
              </w:rPr>
              <w:t>163</w:t>
            </w:r>
            <w:r>
              <w:rPr>
                <w:noProof/>
                <w:webHidden/>
              </w:rPr>
              <w:fldChar w:fldCharType="end"/>
            </w:r>
          </w:hyperlink>
        </w:p>
        <w:p w14:paraId="3C82BB22" w14:textId="68305A15"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66" w:history="1">
            <w:r w:rsidRPr="00FE49CF">
              <w:rPr>
                <w:rStyle w:val="Hyperlink"/>
                <w:noProof/>
              </w:rPr>
              <w:t>Libraries</w:t>
            </w:r>
            <w:r>
              <w:rPr>
                <w:noProof/>
                <w:webHidden/>
              </w:rPr>
              <w:tab/>
            </w:r>
            <w:r>
              <w:rPr>
                <w:noProof/>
                <w:webHidden/>
              </w:rPr>
              <w:fldChar w:fldCharType="begin"/>
            </w:r>
            <w:r>
              <w:rPr>
                <w:noProof/>
                <w:webHidden/>
              </w:rPr>
              <w:instrText xml:space="preserve"> PAGEREF _Toc211595366 \h </w:instrText>
            </w:r>
            <w:r>
              <w:rPr>
                <w:noProof/>
                <w:webHidden/>
              </w:rPr>
            </w:r>
            <w:r>
              <w:rPr>
                <w:noProof/>
                <w:webHidden/>
              </w:rPr>
              <w:fldChar w:fldCharType="separate"/>
            </w:r>
            <w:r>
              <w:rPr>
                <w:noProof/>
                <w:webHidden/>
              </w:rPr>
              <w:t>163</w:t>
            </w:r>
            <w:r>
              <w:rPr>
                <w:noProof/>
                <w:webHidden/>
              </w:rPr>
              <w:fldChar w:fldCharType="end"/>
            </w:r>
          </w:hyperlink>
        </w:p>
        <w:p w14:paraId="7E51CC95" w14:textId="7698959B"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67" w:history="1">
            <w:r w:rsidRPr="00FE49CF">
              <w:rPr>
                <w:rStyle w:val="Hyperlink"/>
                <w:noProof/>
              </w:rPr>
              <w:t>Additional Modules</w:t>
            </w:r>
            <w:r>
              <w:rPr>
                <w:noProof/>
                <w:webHidden/>
              </w:rPr>
              <w:tab/>
            </w:r>
            <w:r>
              <w:rPr>
                <w:noProof/>
                <w:webHidden/>
              </w:rPr>
              <w:fldChar w:fldCharType="begin"/>
            </w:r>
            <w:r>
              <w:rPr>
                <w:noProof/>
                <w:webHidden/>
              </w:rPr>
              <w:instrText xml:space="preserve"> PAGEREF _Toc211595367 \h </w:instrText>
            </w:r>
            <w:r>
              <w:rPr>
                <w:noProof/>
                <w:webHidden/>
              </w:rPr>
            </w:r>
            <w:r>
              <w:rPr>
                <w:noProof/>
                <w:webHidden/>
              </w:rPr>
              <w:fldChar w:fldCharType="separate"/>
            </w:r>
            <w:r>
              <w:rPr>
                <w:noProof/>
                <w:webHidden/>
              </w:rPr>
              <w:t>163</w:t>
            </w:r>
            <w:r>
              <w:rPr>
                <w:noProof/>
                <w:webHidden/>
              </w:rPr>
              <w:fldChar w:fldCharType="end"/>
            </w:r>
          </w:hyperlink>
        </w:p>
        <w:p w14:paraId="23226A0A" w14:textId="4765BA5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68" w:history="1">
            <w:r w:rsidRPr="00FE49CF">
              <w:rPr>
                <w:rStyle w:val="Hyperlink"/>
                <w:noProof/>
              </w:rPr>
              <w:t>Advanced Data Processing Pipeline</w:t>
            </w:r>
            <w:r>
              <w:rPr>
                <w:noProof/>
                <w:webHidden/>
              </w:rPr>
              <w:tab/>
            </w:r>
            <w:r>
              <w:rPr>
                <w:noProof/>
                <w:webHidden/>
              </w:rPr>
              <w:fldChar w:fldCharType="begin"/>
            </w:r>
            <w:r>
              <w:rPr>
                <w:noProof/>
                <w:webHidden/>
              </w:rPr>
              <w:instrText xml:space="preserve"> PAGEREF _Toc211595368 \h </w:instrText>
            </w:r>
            <w:r>
              <w:rPr>
                <w:noProof/>
                <w:webHidden/>
              </w:rPr>
            </w:r>
            <w:r>
              <w:rPr>
                <w:noProof/>
                <w:webHidden/>
              </w:rPr>
              <w:fldChar w:fldCharType="separate"/>
            </w:r>
            <w:r>
              <w:rPr>
                <w:noProof/>
                <w:webHidden/>
              </w:rPr>
              <w:t>164</w:t>
            </w:r>
            <w:r>
              <w:rPr>
                <w:noProof/>
                <w:webHidden/>
              </w:rPr>
              <w:fldChar w:fldCharType="end"/>
            </w:r>
          </w:hyperlink>
        </w:p>
        <w:p w14:paraId="7A4AC97C" w14:textId="1AD833A0"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69" w:history="1">
            <w:r w:rsidRPr="00FE49CF">
              <w:rPr>
                <w:rStyle w:val="Hyperlink"/>
                <w:noProof/>
              </w:rPr>
              <w:t>Data Import and Preprocessing</w:t>
            </w:r>
            <w:r>
              <w:rPr>
                <w:noProof/>
                <w:webHidden/>
              </w:rPr>
              <w:tab/>
            </w:r>
            <w:r>
              <w:rPr>
                <w:noProof/>
                <w:webHidden/>
              </w:rPr>
              <w:fldChar w:fldCharType="begin"/>
            </w:r>
            <w:r>
              <w:rPr>
                <w:noProof/>
                <w:webHidden/>
              </w:rPr>
              <w:instrText xml:space="preserve"> PAGEREF _Toc211595369 \h </w:instrText>
            </w:r>
            <w:r>
              <w:rPr>
                <w:noProof/>
                <w:webHidden/>
              </w:rPr>
            </w:r>
            <w:r>
              <w:rPr>
                <w:noProof/>
                <w:webHidden/>
              </w:rPr>
              <w:fldChar w:fldCharType="separate"/>
            </w:r>
            <w:r>
              <w:rPr>
                <w:noProof/>
                <w:webHidden/>
              </w:rPr>
              <w:t>164</w:t>
            </w:r>
            <w:r>
              <w:rPr>
                <w:noProof/>
                <w:webHidden/>
              </w:rPr>
              <w:fldChar w:fldCharType="end"/>
            </w:r>
          </w:hyperlink>
        </w:p>
        <w:p w14:paraId="2220A1AB" w14:textId="2743ECDA"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70" w:history="1">
            <w:r w:rsidRPr="00FE49CF">
              <w:rPr>
                <w:rStyle w:val="Hyperlink"/>
                <w:noProof/>
              </w:rPr>
              <w:t>Data Transformation and Standardization</w:t>
            </w:r>
            <w:r>
              <w:rPr>
                <w:noProof/>
                <w:webHidden/>
              </w:rPr>
              <w:tab/>
            </w:r>
            <w:r>
              <w:rPr>
                <w:noProof/>
                <w:webHidden/>
              </w:rPr>
              <w:fldChar w:fldCharType="begin"/>
            </w:r>
            <w:r>
              <w:rPr>
                <w:noProof/>
                <w:webHidden/>
              </w:rPr>
              <w:instrText xml:space="preserve"> PAGEREF _Toc211595370 \h </w:instrText>
            </w:r>
            <w:r>
              <w:rPr>
                <w:noProof/>
                <w:webHidden/>
              </w:rPr>
            </w:r>
            <w:r>
              <w:rPr>
                <w:noProof/>
                <w:webHidden/>
              </w:rPr>
              <w:fldChar w:fldCharType="separate"/>
            </w:r>
            <w:r>
              <w:rPr>
                <w:noProof/>
                <w:webHidden/>
              </w:rPr>
              <w:t>165</w:t>
            </w:r>
            <w:r>
              <w:rPr>
                <w:noProof/>
                <w:webHidden/>
              </w:rPr>
              <w:fldChar w:fldCharType="end"/>
            </w:r>
          </w:hyperlink>
        </w:p>
        <w:p w14:paraId="58E6EE44" w14:textId="48089D6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71" w:history="1">
            <w:r w:rsidRPr="00FE49CF">
              <w:rPr>
                <w:rStyle w:val="Hyperlink"/>
                <w:noProof/>
              </w:rPr>
              <w:t>Model-Ready Dataset Preparation</w:t>
            </w:r>
            <w:r>
              <w:rPr>
                <w:noProof/>
                <w:webHidden/>
              </w:rPr>
              <w:tab/>
            </w:r>
            <w:r>
              <w:rPr>
                <w:noProof/>
                <w:webHidden/>
              </w:rPr>
              <w:fldChar w:fldCharType="begin"/>
            </w:r>
            <w:r>
              <w:rPr>
                <w:noProof/>
                <w:webHidden/>
              </w:rPr>
              <w:instrText xml:space="preserve"> PAGEREF _Toc211595371 \h </w:instrText>
            </w:r>
            <w:r>
              <w:rPr>
                <w:noProof/>
                <w:webHidden/>
              </w:rPr>
            </w:r>
            <w:r>
              <w:rPr>
                <w:noProof/>
                <w:webHidden/>
              </w:rPr>
              <w:fldChar w:fldCharType="separate"/>
            </w:r>
            <w:r>
              <w:rPr>
                <w:noProof/>
                <w:webHidden/>
              </w:rPr>
              <w:t>167</w:t>
            </w:r>
            <w:r>
              <w:rPr>
                <w:noProof/>
                <w:webHidden/>
              </w:rPr>
              <w:fldChar w:fldCharType="end"/>
            </w:r>
          </w:hyperlink>
        </w:p>
        <w:p w14:paraId="2E4F9C0B" w14:textId="3F56871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72" w:history="1">
            <w:r w:rsidRPr="00FE49CF">
              <w:rPr>
                <w:rStyle w:val="Hyperlink"/>
                <w:noProof/>
              </w:rPr>
              <w:t>Advanced Model Implementation</w:t>
            </w:r>
            <w:r>
              <w:rPr>
                <w:noProof/>
                <w:webHidden/>
              </w:rPr>
              <w:tab/>
            </w:r>
            <w:r>
              <w:rPr>
                <w:noProof/>
                <w:webHidden/>
              </w:rPr>
              <w:fldChar w:fldCharType="begin"/>
            </w:r>
            <w:r>
              <w:rPr>
                <w:noProof/>
                <w:webHidden/>
              </w:rPr>
              <w:instrText xml:space="preserve"> PAGEREF _Toc211595372 \h </w:instrText>
            </w:r>
            <w:r>
              <w:rPr>
                <w:noProof/>
                <w:webHidden/>
              </w:rPr>
            </w:r>
            <w:r>
              <w:rPr>
                <w:noProof/>
                <w:webHidden/>
              </w:rPr>
              <w:fldChar w:fldCharType="separate"/>
            </w:r>
            <w:r>
              <w:rPr>
                <w:noProof/>
                <w:webHidden/>
              </w:rPr>
              <w:t>167</w:t>
            </w:r>
            <w:r>
              <w:rPr>
                <w:noProof/>
                <w:webHidden/>
              </w:rPr>
              <w:fldChar w:fldCharType="end"/>
            </w:r>
          </w:hyperlink>
        </w:p>
        <w:p w14:paraId="3F2216B5" w14:textId="586363D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73" w:history="1">
            <w:r w:rsidRPr="00FE49CF">
              <w:rPr>
                <w:rStyle w:val="Hyperlink"/>
                <w:noProof/>
              </w:rPr>
              <w:t>Model Training and Validation</w:t>
            </w:r>
            <w:r>
              <w:rPr>
                <w:noProof/>
                <w:webHidden/>
              </w:rPr>
              <w:tab/>
            </w:r>
            <w:r>
              <w:rPr>
                <w:noProof/>
                <w:webHidden/>
              </w:rPr>
              <w:fldChar w:fldCharType="begin"/>
            </w:r>
            <w:r>
              <w:rPr>
                <w:noProof/>
                <w:webHidden/>
              </w:rPr>
              <w:instrText xml:space="preserve"> PAGEREF _Toc211595373 \h </w:instrText>
            </w:r>
            <w:r>
              <w:rPr>
                <w:noProof/>
                <w:webHidden/>
              </w:rPr>
            </w:r>
            <w:r>
              <w:rPr>
                <w:noProof/>
                <w:webHidden/>
              </w:rPr>
              <w:fldChar w:fldCharType="separate"/>
            </w:r>
            <w:r>
              <w:rPr>
                <w:noProof/>
                <w:webHidden/>
              </w:rPr>
              <w:t>167</w:t>
            </w:r>
            <w:r>
              <w:rPr>
                <w:noProof/>
                <w:webHidden/>
              </w:rPr>
              <w:fldChar w:fldCharType="end"/>
            </w:r>
          </w:hyperlink>
        </w:p>
        <w:p w14:paraId="19CDE6E3" w14:textId="76E728E8"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74" w:history="1">
            <w:r w:rsidRPr="00FE49CF">
              <w:rPr>
                <w:rStyle w:val="Hyperlink"/>
                <w:noProof/>
              </w:rPr>
              <w:t>Automatic Model Selection</w:t>
            </w:r>
            <w:r>
              <w:rPr>
                <w:noProof/>
                <w:webHidden/>
              </w:rPr>
              <w:tab/>
            </w:r>
            <w:r>
              <w:rPr>
                <w:noProof/>
                <w:webHidden/>
              </w:rPr>
              <w:fldChar w:fldCharType="begin"/>
            </w:r>
            <w:r>
              <w:rPr>
                <w:noProof/>
                <w:webHidden/>
              </w:rPr>
              <w:instrText xml:space="preserve"> PAGEREF _Toc211595374 \h </w:instrText>
            </w:r>
            <w:r>
              <w:rPr>
                <w:noProof/>
                <w:webHidden/>
              </w:rPr>
            </w:r>
            <w:r>
              <w:rPr>
                <w:noProof/>
                <w:webHidden/>
              </w:rPr>
              <w:fldChar w:fldCharType="separate"/>
            </w:r>
            <w:r>
              <w:rPr>
                <w:noProof/>
                <w:webHidden/>
              </w:rPr>
              <w:t>167</w:t>
            </w:r>
            <w:r>
              <w:rPr>
                <w:noProof/>
                <w:webHidden/>
              </w:rPr>
              <w:fldChar w:fldCharType="end"/>
            </w:r>
          </w:hyperlink>
        </w:p>
        <w:p w14:paraId="0B1F50BC" w14:textId="6CD796F7"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75" w:history="1">
            <w:r w:rsidRPr="00FE49CF">
              <w:rPr>
                <w:rStyle w:val="Hyperlink"/>
                <w:noProof/>
              </w:rPr>
              <w:t>Model Fitting Process</w:t>
            </w:r>
            <w:r>
              <w:rPr>
                <w:noProof/>
                <w:webHidden/>
              </w:rPr>
              <w:tab/>
            </w:r>
            <w:r>
              <w:rPr>
                <w:noProof/>
                <w:webHidden/>
              </w:rPr>
              <w:fldChar w:fldCharType="begin"/>
            </w:r>
            <w:r>
              <w:rPr>
                <w:noProof/>
                <w:webHidden/>
              </w:rPr>
              <w:instrText xml:space="preserve"> PAGEREF _Toc211595375 \h </w:instrText>
            </w:r>
            <w:r>
              <w:rPr>
                <w:noProof/>
                <w:webHidden/>
              </w:rPr>
            </w:r>
            <w:r>
              <w:rPr>
                <w:noProof/>
                <w:webHidden/>
              </w:rPr>
              <w:fldChar w:fldCharType="separate"/>
            </w:r>
            <w:r>
              <w:rPr>
                <w:noProof/>
                <w:webHidden/>
              </w:rPr>
              <w:t>167</w:t>
            </w:r>
            <w:r>
              <w:rPr>
                <w:noProof/>
                <w:webHidden/>
              </w:rPr>
              <w:fldChar w:fldCharType="end"/>
            </w:r>
          </w:hyperlink>
        </w:p>
        <w:p w14:paraId="4B68ED99" w14:textId="7166246E"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76" w:history="1">
            <w:r w:rsidRPr="00FE49CF">
              <w:rPr>
                <w:rStyle w:val="Hyperlink"/>
                <w:noProof/>
              </w:rPr>
              <w:t>Performance Metrics Suite</w:t>
            </w:r>
            <w:r>
              <w:rPr>
                <w:noProof/>
                <w:webHidden/>
              </w:rPr>
              <w:tab/>
            </w:r>
            <w:r>
              <w:rPr>
                <w:noProof/>
                <w:webHidden/>
              </w:rPr>
              <w:fldChar w:fldCharType="begin"/>
            </w:r>
            <w:r>
              <w:rPr>
                <w:noProof/>
                <w:webHidden/>
              </w:rPr>
              <w:instrText xml:space="preserve"> PAGEREF _Toc211595376 \h </w:instrText>
            </w:r>
            <w:r>
              <w:rPr>
                <w:noProof/>
                <w:webHidden/>
              </w:rPr>
            </w:r>
            <w:r>
              <w:rPr>
                <w:noProof/>
                <w:webHidden/>
              </w:rPr>
              <w:fldChar w:fldCharType="separate"/>
            </w:r>
            <w:r>
              <w:rPr>
                <w:noProof/>
                <w:webHidden/>
              </w:rPr>
              <w:t>168</w:t>
            </w:r>
            <w:r>
              <w:rPr>
                <w:noProof/>
                <w:webHidden/>
              </w:rPr>
              <w:fldChar w:fldCharType="end"/>
            </w:r>
          </w:hyperlink>
        </w:p>
        <w:p w14:paraId="136FF45B" w14:textId="1F17B9B3"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77" w:history="1">
            <w:r w:rsidRPr="00FE49CF">
              <w:rPr>
                <w:rStyle w:val="Hyperlink"/>
                <w:noProof/>
              </w:rPr>
              <w:t>Forecasting Architecture</w:t>
            </w:r>
            <w:r>
              <w:rPr>
                <w:noProof/>
                <w:webHidden/>
              </w:rPr>
              <w:tab/>
            </w:r>
            <w:r>
              <w:rPr>
                <w:noProof/>
                <w:webHidden/>
              </w:rPr>
              <w:fldChar w:fldCharType="begin"/>
            </w:r>
            <w:r>
              <w:rPr>
                <w:noProof/>
                <w:webHidden/>
              </w:rPr>
              <w:instrText xml:space="preserve"> PAGEREF _Toc211595377 \h </w:instrText>
            </w:r>
            <w:r>
              <w:rPr>
                <w:noProof/>
                <w:webHidden/>
              </w:rPr>
            </w:r>
            <w:r>
              <w:rPr>
                <w:noProof/>
                <w:webHidden/>
              </w:rPr>
              <w:fldChar w:fldCharType="separate"/>
            </w:r>
            <w:r>
              <w:rPr>
                <w:noProof/>
                <w:webHidden/>
              </w:rPr>
              <w:t>170</w:t>
            </w:r>
            <w:r>
              <w:rPr>
                <w:noProof/>
                <w:webHidden/>
              </w:rPr>
              <w:fldChar w:fldCharType="end"/>
            </w:r>
          </w:hyperlink>
        </w:p>
        <w:p w14:paraId="48FDFE81" w14:textId="4CF67A1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78"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_Toc211595378 \h </w:instrText>
            </w:r>
            <w:r>
              <w:rPr>
                <w:noProof/>
                <w:webHidden/>
              </w:rPr>
            </w:r>
            <w:r>
              <w:rPr>
                <w:noProof/>
                <w:webHidden/>
              </w:rPr>
              <w:fldChar w:fldCharType="separate"/>
            </w:r>
            <w:r>
              <w:rPr>
                <w:noProof/>
                <w:webHidden/>
              </w:rPr>
              <w:t>171</w:t>
            </w:r>
            <w:r>
              <w:rPr>
                <w:noProof/>
                <w:webHidden/>
              </w:rPr>
              <w:fldChar w:fldCharType="end"/>
            </w:r>
          </w:hyperlink>
        </w:p>
        <w:p w14:paraId="53198496" w14:textId="705FD7D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79" w:history="1">
            <w:r w:rsidRPr="00FE49CF">
              <w:rPr>
                <w:rStyle w:val="Hyperlink"/>
                <w:noProof/>
              </w:rPr>
              <w:t>Historical Pattern Analysis</w:t>
            </w:r>
            <w:r>
              <w:rPr>
                <w:noProof/>
                <w:webHidden/>
              </w:rPr>
              <w:tab/>
            </w:r>
            <w:r>
              <w:rPr>
                <w:noProof/>
                <w:webHidden/>
              </w:rPr>
              <w:fldChar w:fldCharType="begin"/>
            </w:r>
            <w:r>
              <w:rPr>
                <w:noProof/>
                <w:webHidden/>
              </w:rPr>
              <w:instrText xml:space="preserve"> PAGEREF _Toc211595379 \h </w:instrText>
            </w:r>
            <w:r>
              <w:rPr>
                <w:noProof/>
                <w:webHidden/>
              </w:rPr>
            </w:r>
            <w:r>
              <w:rPr>
                <w:noProof/>
                <w:webHidden/>
              </w:rPr>
              <w:fldChar w:fldCharType="separate"/>
            </w:r>
            <w:r>
              <w:rPr>
                <w:noProof/>
                <w:webHidden/>
              </w:rPr>
              <w:t>171</w:t>
            </w:r>
            <w:r>
              <w:rPr>
                <w:noProof/>
                <w:webHidden/>
              </w:rPr>
              <w:fldChar w:fldCharType="end"/>
            </w:r>
          </w:hyperlink>
        </w:p>
        <w:p w14:paraId="150053A6" w14:textId="1C51501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80" w:history="1">
            <w:r w:rsidRPr="00FE49CF">
              <w:rPr>
                <w:rStyle w:val="Hyperlink"/>
                <w:noProof/>
              </w:rPr>
              <w:t>Forecast Results</w:t>
            </w:r>
            <w:r>
              <w:rPr>
                <w:noProof/>
                <w:webHidden/>
              </w:rPr>
              <w:tab/>
            </w:r>
            <w:r>
              <w:rPr>
                <w:noProof/>
                <w:webHidden/>
              </w:rPr>
              <w:fldChar w:fldCharType="begin"/>
            </w:r>
            <w:r>
              <w:rPr>
                <w:noProof/>
                <w:webHidden/>
              </w:rPr>
              <w:instrText xml:space="preserve"> PAGEREF _Toc211595380 \h </w:instrText>
            </w:r>
            <w:r>
              <w:rPr>
                <w:noProof/>
                <w:webHidden/>
              </w:rPr>
            </w:r>
            <w:r>
              <w:rPr>
                <w:noProof/>
                <w:webHidden/>
              </w:rPr>
              <w:fldChar w:fldCharType="separate"/>
            </w:r>
            <w:r>
              <w:rPr>
                <w:noProof/>
                <w:webHidden/>
              </w:rPr>
              <w:t>171</w:t>
            </w:r>
            <w:r>
              <w:rPr>
                <w:noProof/>
                <w:webHidden/>
              </w:rPr>
              <w:fldChar w:fldCharType="end"/>
            </w:r>
          </w:hyperlink>
        </w:p>
        <w:p w14:paraId="4895C306" w14:textId="3B41816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81" w:history="1">
            <w:r w:rsidRPr="00FE49CF">
              <w:rPr>
                <w:rStyle w:val="Hyperlink"/>
                <w:noProof/>
              </w:rPr>
              <w:t>Key Forecasting Insights</w:t>
            </w:r>
            <w:r>
              <w:rPr>
                <w:noProof/>
                <w:webHidden/>
              </w:rPr>
              <w:tab/>
            </w:r>
            <w:r>
              <w:rPr>
                <w:noProof/>
                <w:webHidden/>
              </w:rPr>
              <w:fldChar w:fldCharType="begin"/>
            </w:r>
            <w:r>
              <w:rPr>
                <w:noProof/>
                <w:webHidden/>
              </w:rPr>
              <w:instrText xml:space="preserve"> PAGEREF _Toc211595381 \h </w:instrText>
            </w:r>
            <w:r>
              <w:rPr>
                <w:noProof/>
                <w:webHidden/>
              </w:rPr>
            </w:r>
            <w:r>
              <w:rPr>
                <w:noProof/>
                <w:webHidden/>
              </w:rPr>
              <w:fldChar w:fldCharType="separate"/>
            </w:r>
            <w:r>
              <w:rPr>
                <w:noProof/>
                <w:webHidden/>
              </w:rPr>
              <w:t>171</w:t>
            </w:r>
            <w:r>
              <w:rPr>
                <w:noProof/>
                <w:webHidden/>
              </w:rPr>
              <w:fldChar w:fldCharType="end"/>
            </w:r>
          </w:hyperlink>
        </w:p>
        <w:p w14:paraId="34678E1A" w14:textId="35B0E08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82" w:history="1">
            <w:r w:rsidRPr="00FE49CF">
              <w:rPr>
                <w:rStyle w:val="Hyperlink"/>
                <w:noProof/>
              </w:rPr>
              <w:t>Model Performance Indicators</w:t>
            </w:r>
            <w:r>
              <w:rPr>
                <w:noProof/>
                <w:webHidden/>
              </w:rPr>
              <w:tab/>
            </w:r>
            <w:r>
              <w:rPr>
                <w:noProof/>
                <w:webHidden/>
              </w:rPr>
              <w:fldChar w:fldCharType="begin"/>
            </w:r>
            <w:r>
              <w:rPr>
                <w:noProof/>
                <w:webHidden/>
              </w:rPr>
              <w:instrText xml:space="preserve"> PAGEREF _Toc211595382 \h </w:instrText>
            </w:r>
            <w:r>
              <w:rPr>
                <w:noProof/>
                <w:webHidden/>
              </w:rPr>
            </w:r>
            <w:r>
              <w:rPr>
                <w:noProof/>
                <w:webHidden/>
              </w:rPr>
              <w:fldChar w:fldCharType="separate"/>
            </w:r>
            <w:r>
              <w:rPr>
                <w:noProof/>
                <w:webHidden/>
              </w:rPr>
              <w:t>171</w:t>
            </w:r>
            <w:r>
              <w:rPr>
                <w:noProof/>
                <w:webHidden/>
              </w:rPr>
              <w:fldChar w:fldCharType="end"/>
            </w:r>
          </w:hyperlink>
        </w:p>
        <w:p w14:paraId="03C35BE2" w14:textId="4A96709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83" w:history="1">
            <w:r w:rsidRPr="00FE49CF">
              <w:rPr>
                <w:rStyle w:val="Hyperlink"/>
                <w:noProof/>
              </w:rPr>
              <w:t>Recommendations</w:t>
            </w:r>
            <w:r>
              <w:rPr>
                <w:noProof/>
                <w:webHidden/>
              </w:rPr>
              <w:tab/>
            </w:r>
            <w:r>
              <w:rPr>
                <w:noProof/>
                <w:webHidden/>
              </w:rPr>
              <w:fldChar w:fldCharType="begin"/>
            </w:r>
            <w:r>
              <w:rPr>
                <w:noProof/>
                <w:webHidden/>
              </w:rPr>
              <w:instrText xml:space="preserve"> PAGEREF _Toc211595383 \h </w:instrText>
            </w:r>
            <w:r>
              <w:rPr>
                <w:noProof/>
                <w:webHidden/>
              </w:rPr>
            </w:r>
            <w:r>
              <w:rPr>
                <w:noProof/>
                <w:webHidden/>
              </w:rPr>
              <w:fldChar w:fldCharType="separate"/>
            </w:r>
            <w:r>
              <w:rPr>
                <w:noProof/>
                <w:webHidden/>
              </w:rPr>
              <w:t>172</w:t>
            </w:r>
            <w:r>
              <w:rPr>
                <w:noProof/>
                <w:webHidden/>
              </w:rPr>
              <w:fldChar w:fldCharType="end"/>
            </w:r>
          </w:hyperlink>
        </w:p>
        <w:p w14:paraId="78A897CF" w14:textId="462373E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84" w:history="1">
            <w:r w:rsidRPr="00FE49CF">
              <w:rPr>
                <w:rStyle w:val="Hyperlink"/>
                <w:noProof/>
              </w:rPr>
              <w:t>Conclusion</w:t>
            </w:r>
            <w:r>
              <w:rPr>
                <w:noProof/>
                <w:webHidden/>
              </w:rPr>
              <w:tab/>
            </w:r>
            <w:r>
              <w:rPr>
                <w:noProof/>
                <w:webHidden/>
              </w:rPr>
              <w:fldChar w:fldCharType="begin"/>
            </w:r>
            <w:r>
              <w:rPr>
                <w:noProof/>
                <w:webHidden/>
              </w:rPr>
              <w:instrText xml:space="preserve"> PAGEREF _Toc211595384 \h </w:instrText>
            </w:r>
            <w:r>
              <w:rPr>
                <w:noProof/>
                <w:webHidden/>
              </w:rPr>
            </w:r>
            <w:r>
              <w:rPr>
                <w:noProof/>
                <w:webHidden/>
              </w:rPr>
              <w:fldChar w:fldCharType="separate"/>
            </w:r>
            <w:r>
              <w:rPr>
                <w:noProof/>
                <w:webHidden/>
              </w:rPr>
              <w:t>172</w:t>
            </w:r>
            <w:r>
              <w:rPr>
                <w:noProof/>
                <w:webHidden/>
              </w:rPr>
              <w:fldChar w:fldCharType="end"/>
            </w:r>
          </w:hyperlink>
        </w:p>
        <w:p w14:paraId="76D4CE91" w14:textId="1651F62A"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385" w:history="1">
            <w:r w:rsidRPr="00FE49CF">
              <w:rPr>
                <w:rStyle w:val="Hyperlink"/>
                <w:noProof/>
              </w:rPr>
              <w:t>Appendix J</w:t>
            </w:r>
            <w:r>
              <w:rPr>
                <w:noProof/>
                <w:webHidden/>
              </w:rPr>
              <w:tab/>
            </w:r>
            <w:r>
              <w:rPr>
                <w:noProof/>
                <w:webHidden/>
              </w:rPr>
              <w:fldChar w:fldCharType="begin"/>
            </w:r>
            <w:r>
              <w:rPr>
                <w:noProof/>
                <w:webHidden/>
              </w:rPr>
              <w:instrText xml:space="preserve"> PAGEREF _Toc211595385 \h </w:instrText>
            </w:r>
            <w:r>
              <w:rPr>
                <w:noProof/>
                <w:webHidden/>
              </w:rPr>
            </w:r>
            <w:r>
              <w:rPr>
                <w:noProof/>
                <w:webHidden/>
              </w:rPr>
              <w:fldChar w:fldCharType="separate"/>
            </w:r>
            <w:r>
              <w:rPr>
                <w:noProof/>
                <w:webHidden/>
              </w:rPr>
              <w:t>173</w:t>
            </w:r>
            <w:r>
              <w:rPr>
                <w:noProof/>
                <w:webHidden/>
              </w:rPr>
              <w:fldChar w:fldCharType="end"/>
            </w:r>
          </w:hyperlink>
        </w:p>
        <w:p w14:paraId="5D057FF1" w14:textId="549BF6E6"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86"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_Toc211595386 \h </w:instrText>
            </w:r>
            <w:r>
              <w:rPr>
                <w:noProof/>
                <w:webHidden/>
              </w:rPr>
            </w:r>
            <w:r>
              <w:rPr>
                <w:noProof/>
                <w:webHidden/>
              </w:rPr>
              <w:fldChar w:fldCharType="separate"/>
            </w:r>
            <w:r>
              <w:rPr>
                <w:noProof/>
                <w:webHidden/>
              </w:rPr>
              <w:t>176</w:t>
            </w:r>
            <w:r>
              <w:rPr>
                <w:noProof/>
                <w:webHidden/>
              </w:rPr>
              <w:fldChar w:fldCharType="end"/>
            </w:r>
          </w:hyperlink>
        </w:p>
        <w:p w14:paraId="370A36B7" w14:textId="229796F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87" w:history="1">
            <w:r w:rsidRPr="00FE49CF">
              <w:rPr>
                <w:rStyle w:val="Hyperlink"/>
                <w:noProof/>
              </w:rPr>
              <w:t>Project Overview</w:t>
            </w:r>
            <w:r>
              <w:rPr>
                <w:noProof/>
                <w:webHidden/>
              </w:rPr>
              <w:tab/>
            </w:r>
            <w:r>
              <w:rPr>
                <w:noProof/>
                <w:webHidden/>
              </w:rPr>
              <w:fldChar w:fldCharType="begin"/>
            </w:r>
            <w:r>
              <w:rPr>
                <w:noProof/>
                <w:webHidden/>
              </w:rPr>
              <w:instrText xml:space="preserve"> PAGEREF _Toc211595387 \h </w:instrText>
            </w:r>
            <w:r>
              <w:rPr>
                <w:noProof/>
                <w:webHidden/>
              </w:rPr>
            </w:r>
            <w:r>
              <w:rPr>
                <w:noProof/>
                <w:webHidden/>
              </w:rPr>
              <w:fldChar w:fldCharType="separate"/>
            </w:r>
            <w:r>
              <w:rPr>
                <w:noProof/>
                <w:webHidden/>
              </w:rPr>
              <w:t>177</w:t>
            </w:r>
            <w:r>
              <w:rPr>
                <w:noProof/>
                <w:webHidden/>
              </w:rPr>
              <w:fldChar w:fldCharType="end"/>
            </w:r>
          </w:hyperlink>
        </w:p>
        <w:p w14:paraId="1DE1CF1E" w14:textId="0CBABC6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88" w:history="1">
            <w:r w:rsidRPr="00FE49CF">
              <w:rPr>
                <w:rStyle w:val="Hyperlink"/>
                <w:noProof/>
              </w:rPr>
              <w:t>Methodology</w:t>
            </w:r>
            <w:r>
              <w:rPr>
                <w:noProof/>
                <w:webHidden/>
              </w:rPr>
              <w:tab/>
            </w:r>
            <w:r>
              <w:rPr>
                <w:noProof/>
                <w:webHidden/>
              </w:rPr>
              <w:fldChar w:fldCharType="begin"/>
            </w:r>
            <w:r>
              <w:rPr>
                <w:noProof/>
                <w:webHidden/>
              </w:rPr>
              <w:instrText xml:space="preserve"> PAGEREF _Toc211595388 \h </w:instrText>
            </w:r>
            <w:r>
              <w:rPr>
                <w:noProof/>
                <w:webHidden/>
              </w:rPr>
            </w:r>
            <w:r>
              <w:rPr>
                <w:noProof/>
                <w:webHidden/>
              </w:rPr>
              <w:fldChar w:fldCharType="separate"/>
            </w:r>
            <w:r>
              <w:rPr>
                <w:noProof/>
                <w:webHidden/>
              </w:rPr>
              <w:t>178</w:t>
            </w:r>
            <w:r>
              <w:rPr>
                <w:noProof/>
                <w:webHidden/>
              </w:rPr>
              <w:fldChar w:fldCharType="end"/>
            </w:r>
          </w:hyperlink>
        </w:p>
        <w:p w14:paraId="7AD3740F" w14:textId="4E17408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89" w:history="1">
            <w:r w:rsidRPr="00FE49CF">
              <w:rPr>
                <w:rStyle w:val="Hyperlink"/>
                <w:rFonts w:cs="Times New Roman"/>
                <w:noProof/>
              </w:rPr>
              <w:t>ARIMA Framework</w:t>
            </w:r>
            <w:r>
              <w:rPr>
                <w:noProof/>
                <w:webHidden/>
              </w:rPr>
              <w:tab/>
            </w:r>
            <w:r>
              <w:rPr>
                <w:noProof/>
                <w:webHidden/>
              </w:rPr>
              <w:fldChar w:fldCharType="begin"/>
            </w:r>
            <w:r>
              <w:rPr>
                <w:noProof/>
                <w:webHidden/>
              </w:rPr>
              <w:instrText xml:space="preserve"> PAGEREF _Toc211595389 \h </w:instrText>
            </w:r>
            <w:r>
              <w:rPr>
                <w:noProof/>
                <w:webHidden/>
              </w:rPr>
            </w:r>
            <w:r>
              <w:rPr>
                <w:noProof/>
                <w:webHidden/>
              </w:rPr>
              <w:fldChar w:fldCharType="separate"/>
            </w:r>
            <w:r>
              <w:rPr>
                <w:noProof/>
                <w:webHidden/>
              </w:rPr>
              <w:t>178</w:t>
            </w:r>
            <w:r>
              <w:rPr>
                <w:noProof/>
                <w:webHidden/>
              </w:rPr>
              <w:fldChar w:fldCharType="end"/>
            </w:r>
          </w:hyperlink>
        </w:p>
        <w:p w14:paraId="1D184C34" w14:textId="0AFC5CE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90" w:history="1">
            <w:r w:rsidRPr="00FE49CF">
              <w:rPr>
                <w:rStyle w:val="Hyperlink"/>
                <w:rFonts w:cs="Times New Roman"/>
                <w:noProof/>
              </w:rPr>
              <w:t>Data Transformation Strategy</w:t>
            </w:r>
            <w:r>
              <w:rPr>
                <w:noProof/>
                <w:webHidden/>
              </w:rPr>
              <w:tab/>
            </w:r>
            <w:r>
              <w:rPr>
                <w:noProof/>
                <w:webHidden/>
              </w:rPr>
              <w:fldChar w:fldCharType="begin"/>
            </w:r>
            <w:r>
              <w:rPr>
                <w:noProof/>
                <w:webHidden/>
              </w:rPr>
              <w:instrText xml:space="preserve"> PAGEREF _Toc211595390 \h </w:instrText>
            </w:r>
            <w:r>
              <w:rPr>
                <w:noProof/>
                <w:webHidden/>
              </w:rPr>
            </w:r>
            <w:r>
              <w:rPr>
                <w:noProof/>
                <w:webHidden/>
              </w:rPr>
              <w:fldChar w:fldCharType="separate"/>
            </w:r>
            <w:r>
              <w:rPr>
                <w:noProof/>
                <w:webHidden/>
              </w:rPr>
              <w:t>178</w:t>
            </w:r>
            <w:r>
              <w:rPr>
                <w:noProof/>
                <w:webHidden/>
              </w:rPr>
              <w:fldChar w:fldCharType="end"/>
            </w:r>
          </w:hyperlink>
        </w:p>
        <w:p w14:paraId="483017F8" w14:textId="46406A89"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391" w:history="1">
            <w:r w:rsidRPr="00FE49CF">
              <w:rPr>
                <w:rStyle w:val="Hyperlink"/>
                <w:rFonts w:cs="Times New Roman"/>
                <w:noProof/>
              </w:rPr>
              <w:t>Tools and Technologies</w:t>
            </w:r>
            <w:r>
              <w:rPr>
                <w:noProof/>
                <w:webHidden/>
              </w:rPr>
              <w:tab/>
            </w:r>
            <w:r>
              <w:rPr>
                <w:noProof/>
                <w:webHidden/>
              </w:rPr>
              <w:fldChar w:fldCharType="begin"/>
            </w:r>
            <w:r>
              <w:rPr>
                <w:noProof/>
                <w:webHidden/>
              </w:rPr>
              <w:instrText xml:space="preserve"> PAGEREF _Toc211595391 \h </w:instrText>
            </w:r>
            <w:r>
              <w:rPr>
                <w:noProof/>
                <w:webHidden/>
              </w:rPr>
            </w:r>
            <w:r>
              <w:rPr>
                <w:noProof/>
                <w:webHidden/>
              </w:rPr>
              <w:fldChar w:fldCharType="separate"/>
            </w:r>
            <w:r>
              <w:rPr>
                <w:noProof/>
                <w:webHidden/>
              </w:rPr>
              <w:t>178</w:t>
            </w:r>
            <w:r>
              <w:rPr>
                <w:noProof/>
                <w:webHidden/>
              </w:rPr>
              <w:fldChar w:fldCharType="end"/>
            </w:r>
          </w:hyperlink>
        </w:p>
        <w:p w14:paraId="78145DF5" w14:textId="3A4E490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92" w:history="1">
            <w:r w:rsidRPr="00FE49CF">
              <w:rPr>
                <w:rStyle w:val="Hyperlink"/>
                <w:noProof/>
              </w:rPr>
              <w:t>Model Architecture</w:t>
            </w:r>
            <w:r>
              <w:rPr>
                <w:noProof/>
                <w:webHidden/>
              </w:rPr>
              <w:tab/>
            </w:r>
            <w:r>
              <w:rPr>
                <w:noProof/>
                <w:webHidden/>
              </w:rPr>
              <w:fldChar w:fldCharType="begin"/>
            </w:r>
            <w:r>
              <w:rPr>
                <w:noProof/>
                <w:webHidden/>
              </w:rPr>
              <w:instrText xml:space="preserve"> PAGEREF _Toc211595392 \h </w:instrText>
            </w:r>
            <w:r>
              <w:rPr>
                <w:noProof/>
                <w:webHidden/>
              </w:rPr>
            </w:r>
            <w:r>
              <w:rPr>
                <w:noProof/>
                <w:webHidden/>
              </w:rPr>
              <w:fldChar w:fldCharType="separate"/>
            </w:r>
            <w:r>
              <w:rPr>
                <w:noProof/>
                <w:webHidden/>
              </w:rPr>
              <w:t>181</w:t>
            </w:r>
            <w:r>
              <w:rPr>
                <w:noProof/>
                <w:webHidden/>
              </w:rPr>
              <w:fldChar w:fldCharType="end"/>
            </w:r>
          </w:hyperlink>
        </w:p>
        <w:p w14:paraId="40656A2D" w14:textId="736CE05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393" w:history="1">
            <w:r w:rsidRPr="00FE49CF">
              <w:rPr>
                <w:rStyle w:val="Hyperlink"/>
                <w:rFonts w:cs="Times New Roman"/>
                <w:noProof/>
              </w:rPr>
              <w:t>ARIMA Implementation Process</w:t>
            </w:r>
            <w:r>
              <w:rPr>
                <w:noProof/>
                <w:webHidden/>
              </w:rPr>
              <w:tab/>
            </w:r>
            <w:r>
              <w:rPr>
                <w:noProof/>
                <w:webHidden/>
              </w:rPr>
              <w:fldChar w:fldCharType="begin"/>
            </w:r>
            <w:r>
              <w:rPr>
                <w:noProof/>
                <w:webHidden/>
              </w:rPr>
              <w:instrText xml:space="preserve"> PAGEREF _Toc211595393 \h </w:instrText>
            </w:r>
            <w:r>
              <w:rPr>
                <w:noProof/>
                <w:webHidden/>
              </w:rPr>
            </w:r>
            <w:r>
              <w:rPr>
                <w:noProof/>
                <w:webHidden/>
              </w:rPr>
              <w:fldChar w:fldCharType="separate"/>
            </w:r>
            <w:r>
              <w:rPr>
                <w:noProof/>
                <w:webHidden/>
              </w:rPr>
              <w:t>181</w:t>
            </w:r>
            <w:r>
              <w:rPr>
                <w:noProof/>
                <w:webHidden/>
              </w:rPr>
              <w:fldChar w:fldCharType="end"/>
            </w:r>
          </w:hyperlink>
        </w:p>
        <w:p w14:paraId="0DA72907" w14:textId="6B41931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94"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_Toc211595394 \h </w:instrText>
            </w:r>
            <w:r>
              <w:rPr>
                <w:noProof/>
                <w:webHidden/>
              </w:rPr>
            </w:r>
            <w:r>
              <w:rPr>
                <w:noProof/>
                <w:webHidden/>
              </w:rPr>
              <w:fldChar w:fldCharType="separate"/>
            </w:r>
            <w:r>
              <w:rPr>
                <w:noProof/>
                <w:webHidden/>
              </w:rPr>
              <w:t>183</w:t>
            </w:r>
            <w:r>
              <w:rPr>
                <w:noProof/>
                <w:webHidden/>
              </w:rPr>
              <w:fldChar w:fldCharType="end"/>
            </w:r>
          </w:hyperlink>
        </w:p>
        <w:p w14:paraId="60DD9B80" w14:textId="485445D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95" w:history="1">
            <w:r w:rsidRPr="00FE49CF">
              <w:rPr>
                <w:rStyle w:val="Hyperlink"/>
                <w:rFonts w:cs="Times New Roman"/>
                <w:noProof/>
              </w:rPr>
              <w:t>Performance Evaluation</w:t>
            </w:r>
            <w:r>
              <w:rPr>
                <w:noProof/>
                <w:webHidden/>
              </w:rPr>
              <w:tab/>
            </w:r>
            <w:r>
              <w:rPr>
                <w:noProof/>
                <w:webHidden/>
              </w:rPr>
              <w:fldChar w:fldCharType="begin"/>
            </w:r>
            <w:r>
              <w:rPr>
                <w:noProof/>
                <w:webHidden/>
              </w:rPr>
              <w:instrText xml:space="preserve"> PAGEREF _Toc211595395 \h </w:instrText>
            </w:r>
            <w:r>
              <w:rPr>
                <w:noProof/>
                <w:webHidden/>
              </w:rPr>
            </w:r>
            <w:r>
              <w:rPr>
                <w:noProof/>
                <w:webHidden/>
              </w:rPr>
              <w:fldChar w:fldCharType="separate"/>
            </w:r>
            <w:r>
              <w:rPr>
                <w:noProof/>
                <w:webHidden/>
              </w:rPr>
              <w:t>183</w:t>
            </w:r>
            <w:r>
              <w:rPr>
                <w:noProof/>
                <w:webHidden/>
              </w:rPr>
              <w:fldChar w:fldCharType="end"/>
            </w:r>
          </w:hyperlink>
        </w:p>
        <w:p w14:paraId="30A372EA" w14:textId="52639E12"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96" w:history="1">
            <w:r w:rsidRPr="00FE49CF">
              <w:rPr>
                <w:rStyle w:val="Hyperlink"/>
                <w:rFonts w:cs="Times New Roman"/>
                <w:noProof/>
              </w:rPr>
              <w:t>Forecast Trend Analysis</w:t>
            </w:r>
            <w:r>
              <w:rPr>
                <w:noProof/>
                <w:webHidden/>
              </w:rPr>
              <w:tab/>
            </w:r>
            <w:r>
              <w:rPr>
                <w:noProof/>
                <w:webHidden/>
              </w:rPr>
              <w:fldChar w:fldCharType="begin"/>
            </w:r>
            <w:r>
              <w:rPr>
                <w:noProof/>
                <w:webHidden/>
              </w:rPr>
              <w:instrText xml:space="preserve"> PAGEREF _Toc211595396 \h </w:instrText>
            </w:r>
            <w:r>
              <w:rPr>
                <w:noProof/>
                <w:webHidden/>
              </w:rPr>
            </w:r>
            <w:r>
              <w:rPr>
                <w:noProof/>
                <w:webHidden/>
              </w:rPr>
              <w:fldChar w:fldCharType="separate"/>
            </w:r>
            <w:r>
              <w:rPr>
                <w:noProof/>
                <w:webHidden/>
              </w:rPr>
              <w:t>184</w:t>
            </w:r>
            <w:r>
              <w:rPr>
                <w:noProof/>
                <w:webHidden/>
              </w:rPr>
              <w:fldChar w:fldCharType="end"/>
            </w:r>
          </w:hyperlink>
        </w:p>
        <w:p w14:paraId="097C46B0" w14:textId="5AE2365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97" w:history="1">
            <w:r w:rsidRPr="00FE49CF">
              <w:rPr>
                <w:rStyle w:val="Hyperlink"/>
                <w:noProof/>
              </w:rPr>
              <w:t>Recommendations</w:t>
            </w:r>
            <w:r>
              <w:rPr>
                <w:noProof/>
                <w:webHidden/>
              </w:rPr>
              <w:tab/>
            </w:r>
            <w:r>
              <w:rPr>
                <w:noProof/>
                <w:webHidden/>
              </w:rPr>
              <w:fldChar w:fldCharType="begin"/>
            </w:r>
            <w:r>
              <w:rPr>
                <w:noProof/>
                <w:webHidden/>
              </w:rPr>
              <w:instrText xml:space="preserve"> PAGEREF _Toc211595397 \h </w:instrText>
            </w:r>
            <w:r>
              <w:rPr>
                <w:noProof/>
                <w:webHidden/>
              </w:rPr>
            </w:r>
            <w:r>
              <w:rPr>
                <w:noProof/>
                <w:webHidden/>
              </w:rPr>
              <w:fldChar w:fldCharType="separate"/>
            </w:r>
            <w:r>
              <w:rPr>
                <w:noProof/>
                <w:webHidden/>
              </w:rPr>
              <w:t>185</w:t>
            </w:r>
            <w:r>
              <w:rPr>
                <w:noProof/>
                <w:webHidden/>
              </w:rPr>
              <w:fldChar w:fldCharType="end"/>
            </w:r>
          </w:hyperlink>
        </w:p>
        <w:p w14:paraId="7FB092F1" w14:textId="1DC1742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398" w:history="1">
            <w:r w:rsidRPr="00FE49CF">
              <w:rPr>
                <w:rStyle w:val="Hyperlink"/>
                <w:noProof/>
              </w:rPr>
              <w:t>Conclusion</w:t>
            </w:r>
            <w:r>
              <w:rPr>
                <w:noProof/>
                <w:webHidden/>
              </w:rPr>
              <w:tab/>
            </w:r>
            <w:r>
              <w:rPr>
                <w:noProof/>
                <w:webHidden/>
              </w:rPr>
              <w:fldChar w:fldCharType="begin"/>
            </w:r>
            <w:r>
              <w:rPr>
                <w:noProof/>
                <w:webHidden/>
              </w:rPr>
              <w:instrText xml:space="preserve"> PAGEREF _Toc211595398 \h </w:instrText>
            </w:r>
            <w:r>
              <w:rPr>
                <w:noProof/>
                <w:webHidden/>
              </w:rPr>
            </w:r>
            <w:r>
              <w:rPr>
                <w:noProof/>
                <w:webHidden/>
              </w:rPr>
              <w:fldChar w:fldCharType="separate"/>
            </w:r>
            <w:r>
              <w:rPr>
                <w:noProof/>
                <w:webHidden/>
              </w:rPr>
              <w:t>186</w:t>
            </w:r>
            <w:r>
              <w:rPr>
                <w:noProof/>
                <w:webHidden/>
              </w:rPr>
              <w:fldChar w:fldCharType="end"/>
            </w:r>
          </w:hyperlink>
        </w:p>
        <w:p w14:paraId="340232EB" w14:textId="44F34C70"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399" w:history="1">
            <w:r w:rsidRPr="00FE49CF">
              <w:rPr>
                <w:rStyle w:val="Hyperlink"/>
                <w:noProof/>
              </w:rPr>
              <w:t>Appendix K</w:t>
            </w:r>
            <w:r>
              <w:rPr>
                <w:noProof/>
                <w:webHidden/>
              </w:rPr>
              <w:tab/>
            </w:r>
            <w:r>
              <w:rPr>
                <w:noProof/>
                <w:webHidden/>
              </w:rPr>
              <w:fldChar w:fldCharType="begin"/>
            </w:r>
            <w:r>
              <w:rPr>
                <w:noProof/>
                <w:webHidden/>
              </w:rPr>
              <w:instrText xml:space="preserve"> PAGEREF _Toc211595399 \h </w:instrText>
            </w:r>
            <w:r>
              <w:rPr>
                <w:noProof/>
                <w:webHidden/>
              </w:rPr>
            </w:r>
            <w:r>
              <w:rPr>
                <w:noProof/>
                <w:webHidden/>
              </w:rPr>
              <w:fldChar w:fldCharType="separate"/>
            </w:r>
            <w:r>
              <w:rPr>
                <w:noProof/>
                <w:webHidden/>
              </w:rPr>
              <w:t>187</w:t>
            </w:r>
            <w:r>
              <w:rPr>
                <w:noProof/>
                <w:webHidden/>
              </w:rPr>
              <w:fldChar w:fldCharType="end"/>
            </w:r>
          </w:hyperlink>
        </w:p>
        <w:p w14:paraId="53683584" w14:textId="4EBACDB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00"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_Toc211595400 \h </w:instrText>
            </w:r>
            <w:r>
              <w:rPr>
                <w:noProof/>
                <w:webHidden/>
              </w:rPr>
            </w:r>
            <w:r>
              <w:rPr>
                <w:noProof/>
                <w:webHidden/>
              </w:rPr>
              <w:fldChar w:fldCharType="separate"/>
            </w:r>
            <w:r>
              <w:rPr>
                <w:noProof/>
                <w:webHidden/>
              </w:rPr>
              <w:t>190</w:t>
            </w:r>
            <w:r>
              <w:rPr>
                <w:noProof/>
                <w:webHidden/>
              </w:rPr>
              <w:fldChar w:fldCharType="end"/>
            </w:r>
          </w:hyperlink>
        </w:p>
        <w:p w14:paraId="5FD9E21E" w14:textId="4AE771D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01" w:history="1">
            <w:r w:rsidRPr="00FE49CF">
              <w:rPr>
                <w:rStyle w:val="Hyperlink"/>
                <w:noProof/>
              </w:rPr>
              <w:t>Project Overview</w:t>
            </w:r>
            <w:r>
              <w:rPr>
                <w:noProof/>
                <w:webHidden/>
              </w:rPr>
              <w:tab/>
            </w:r>
            <w:r>
              <w:rPr>
                <w:noProof/>
                <w:webHidden/>
              </w:rPr>
              <w:fldChar w:fldCharType="begin"/>
            </w:r>
            <w:r>
              <w:rPr>
                <w:noProof/>
                <w:webHidden/>
              </w:rPr>
              <w:instrText xml:space="preserve"> PAGEREF _Toc211595401 \h </w:instrText>
            </w:r>
            <w:r>
              <w:rPr>
                <w:noProof/>
                <w:webHidden/>
              </w:rPr>
            </w:r>
            <w:r>
              <w:rPr>
                <w:noProof/>
                <w:webHidden/>
              </w:rPr>
              <w:fldChar w:fldCharType="separate"/>
            </w:r>
            <w:r>
              <w:rPr>
                <w:noProof/>
                <w:webHidden/>
              </w:rPr>
              <w:t>191</w:t>
            </w:r>
            <w:r>
              <w:rPr>
                <w:noProof/>
                <w:webHidden/>
              </w:rPr>
              <w:fldChar w:fldCharType="end"/>
            </w:r>
          </w:hyperlink>
        </w:p>
        <w:p w14:paraId="44C47895" w14:textId="43F13C6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02" w:history="1">
            <w:r w:rsidRPr="00FE49CF">
              <w:rPr>
                <w:rStyle w:val="Hyperlink"/>
                <w:noProof/>
              </w:rPr>
              <w:t>Methodology</w:t>
            </w:r>
            <w:r>
              <w:rPr>
                <w:noProof/>
                <w:webHidden/>
              </w:rPr>
              <w:tab/>
            </w:r>
            <w:r>
              <w:rPr>
                <w:noProof/>
                <w:webHidden/>
              </w:rPr>
              <w:fldChar w:fldCharType="begin"/>
            </w:r>
            <w:r>
              <w:rPr>
                <w:noProof/>
                <w:webHidden/>
              </w:rPr>
              <w:instrText xml:space="preserve"> PAGEREF _Toc211595402 \h </w:instrText>
            </w:r>
            <w:r>
              <w:rPr>
                <w:noProof/>
                <w:webHidden/>
              </w:rPr>
            </w:r>
            <w:r>
              <w:rPr>
                <w:noProof/>
                <w:webHidden/>
              </w:rPr>
              <w:fldChar w:fldCharType="separate"/>
            </w:r>
            <w:r>
              <w:rPr>
                <w:noProof/>
                <w:webHidden/>
              </w:rPr>
              <w:t>192</w:t>
            </w:r>
            <w:r>
              <w:rPr>
                <w:noProof/>
                <w:webHidden/>
              </w:rPr>
              <w:fldChar w:fldCharType="end"/>
            </w:r>
          </w:hyperlink>
        </w:p>
        <w:p w14:paraId="4052C43F" w14:textId="67A91AC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03" w:history="1">
            <w:r w:rsidRPr="00FE49CF">
              <w:rPr>
                <w:rStyle w:val="Hyperlink"/>
                <w:noProof/>
              </w:rPr>
              <w:t>Random Forest Ensemble Approach</w:t>
            </w:r>
            <w:r>
              <w:rPr>
                <w:noProof/>
                <w:webHidden/>
              </w:rPr>
              <w:tab/>
            </w:r>
            <w:r>
              <w:rPr>
                <w:noProof/>
                <w:webHidden/>
              </w:rPr>
              <w:fldChar w:fldCharType="begin"/>
            </w:r>
            <w:r>
              <w:rPr>
                <w:noProof/>
                <w:webHidden/>
              </w:rPr>
              <w:instrText xml:space="preserve"> PAGEREF _Toc211595403 \h </w:instrText>
            </w:r>
            <w:r>
              <w:rPr>
                <w:noProof/>
                <w:webHidden/>
              </w:rPr>
            </w:r>
            <w:r>
              <w:rPr>
                <w:noProof/>
                <w:webHidden/>
              </w:rPr>
              <w:fldChar w:fldCharType="separate"/>
            </w:r>
            <w:r>
              <w:rPr>
                <w:noProof/>
                <w:webHidden/>
              </w:rPr>
              <w:t>192</w:t>
            </w:r>
            <w:r>
              <w:rPr>
                <w:noProof/>
                <w:webHidden/>
              </w:rPr>
              <w:fldChar w:fldCharType="end"/>
            </w:r>
          </w:hyperlink>
        </w:p>
        <w:p w14:paraId="423F6FBE" w14:textId="4F06582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04" w:history="1">
            <w:r w:rsidRPr="00FE49CF">
              <w:rPr>
                <w:rStyle w:val="Hyperlink"/>
                <w:noProof/>
              </w:rPr>
              <w:t>Model Architecture</w:t>
            </w:r>
            <w:r>
              <w:rPr>
                <w:noProof/>
                <w:webHidden/>
              </w:rPr>
              <w:tab/>
            </w:r>
            <w:r>
              <w:rPr>
                <w:noProof/>
                <w:webHidden/>
              </w:rPr>
              <w:fldChar w:fldCharType="begin"/>
            </w:r>
            <w:r>
              <w:rPr>
                <w:noProof/>
                <w:webHidden/>
              </w:rPr>
              <w:instrText xml:space="preserve"> PAGEREF _Toc211595404 \h </w:instrText>
            </w:r>
            <w:r>
              <w:rPr>
                <w:noProof/>
                <w:webHidden/>
              </w:rPr>
            </w:r>
            <w:r>
              <w:rPr>
                <w:noProof/>
                <w:webHidden/>
              </w:rPr>
              <w:fldChar w:fldCharType="separate"/>
            </w:r>
            <w:r>
              <w:rPr>
                <w:noProof/>
                <w:webHidden/>
              </w:rPr>
              <w:t>193</w:t>
            </w:r>
            <w:r>
              <w:rPr>
                <w:noProof/>
                <w:webHidden/>
              </w:rPr>
              <w:fldChar w:fldCharType="end"/>
            </w:r>
          </w:hyperlink>
        </w:p>
        <w:p w14:paraId="16AE911C" w14:textId="07317B7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05" w:history="1">
            <w:r w:rsidRPr="00FE49CF">
              <w:rPr>
                <w:rStyle w:val="Hyperlink"/>
                <w:noProof/>
              </w:rPr>
              <w:t>Data Loading and Preparation</w:t>
            </w:r>
            <w:r>
              <w:rPr>
                <w:noProof/>
                <w:webHidden/>
              </w:rPr>
              <w:tab/>
            </w:r>
            <w:r>
              <w:rPr>
                <w:noProof/>
                <w:webHidden/>
              </w:rPr>
              <w:fldChar w:fldCharType="begin"/>
            </w:r>
            <w:r>
              <w:rPr>
                <w:noProof/>
                <w:webHidden/>
              </w:rPr>
              <w:instrText xml:space="preserve"> PAGEREF _Toc211595405 \h </w:instrText>
            </w:r>
            <w:r>
              <w:rPr>
                <w:noProof/>
                <w:webHidden/>
              </w:rPr>
            </w:r>
            <w:r>
              <w:rPr>
                <w:noProof/>
                <w:webHidden/>
              </w:rPr>
              <w:fldChar w:fldCharType="separate"/>
            </w:r>
            <w:r>
              <w:rPr>
                <w:noProof/>
                <w:webHidden/>
              </w:rPr>
              <w:t>193</w:t>
            </w:r>
            <w:r>
              <w:rPr>
                <w:noProof/>
                <w:webHidden/>
              </w:rPr>
              <w:fldChar w:fldCharType="end"/>
            </w:r>
          </w:hyperlink>
        </w:p>
        <w:p w14:paraId="4201A4C8" w14:textId="06DD662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06" w:history="1">
            <w:r w:rsidRPr="00FE49CF">
              <w:rPr>
                <w:rStyle w:val="Hyperlink"/>
                <w:noProof/>
              </w:rPr>
              <w:t>Data Transformation</w:t>
            </w:r>
            <w:r>
              <w:rPr>
                <w:noProof/>
                <w:webHidden/>
              </w:rPr>
              <w:tab/>
            </w:r>
            <w:r>
              <w:rPr>
                <w:noProof/>
                <w:webHidden/>
              </w:rPr>
              <w:fldChar w:fldCharType="begin"/>
            </w:r>
            <w:r>
              <w:rPr>
                <w:noProof/>
                <w:webHidden/>
              </w:rPr>
              <w:instrText xml:space="preserve"> PAGEREF _Toc211595406 \h </w:instrText>
            </w:r>
            <w:r>
              <w:rPr>
                <w:noProof/>
                <w:webHidden/>
              </w:rPr>
            </w:r>
            <w:r>
              <w:rPr>
                <w:noProof/>
                <w:webHidden/>
              </w:rPr>
              <w:fldChar w:fldCharType="separate"/>
            </w:r>
            <w:r>
              <w:rPr>
                <w:noProof/>
                <w:webHidden/>
              </w:rPr>
              <w:t>194</w:t>
            </w:r>
            <w:r>
              <w:rPr>
                <w:noProof/>
                <w:webHidden/>
              </w:rPr>
              <w:fldChar w:fldCharType="end"/>
            </w:r>
          </w:hyperlink>
        </w:p>
        <w:p w14:paraId="541B5CAE" w14:textId="2A30155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07" w:history="1">
            <w:r w:rsidRPr="00FE49CF">
              <w:rPr>
                <w:rStyle w:val="Hyperlink"/>
                <w:noProof/>
              </w:rPr>
              <w:t>Feature Engineering</w:t>
            </w:r>
            <w:r>
              <w:rPr>
                <w:noProof/>
                <w:webHidden/>
              </w:rPr>
              <w:tab/>
            </w:r>
            <w:r>
              <w:rPr>
                <w:noProof/>
                <w:webHidden/>
              </w:rPr>
              <w:fldChar w:fldCharType="begin"/>
            </w:r>
            <w:r>
              <w:rPr>
                <w:noProof/>
                <w:webHidden/>
              </w:rPr>
              <w:instrText xml:space="preserve"> PAGEREF _Toc211595407 \h </w:instrText>
            </w:r>
            <w:r>
              <w:rPr>
                <w:noProof/>
                <w:webHidden/>
              </w:rPr>
            </w:r>
            <w:r>
              <w:rPr>
                <w:noProof/>
                <w:webHidden/>
              </w:rPr>
              <w:fldChar w:fldCharType="separate"/>
            </w:r>
            <w:r>
              <w:rPr>
                <w:noProof/>
                <w:webHidden/>
              </w:rPr>
              <w:t>194</w:t>
            </w:r>
            <w:r>
              <w:rPr>
                <w:noProof/>
                <w:webHidden/>
              </w:rPr>
              <w:fldChar w:fldCharType="end"/>
            </w:r>
          </w:hyperlink>
        </w:p>
        <w:p w14:paraId="38BF58C0" w14:textId="1DEA79D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08" w:history="1">
            <w:r w:rsidRPr="00FE49CF">
              <w:rPr>
                <w:rStyle w:val="Hyperlink"/>
                <w:noProof/>
              </w:rPr>
              <w:t>Model Fitting</w:t>
            </w:r>
            <w:r>
              <w:rPr>
                <w:noProof/>
                <w:webHidden/>
              </w:rPr>
              <w:tab/>
            </w:r>
            <w:r>
              <w:rPr>
                <w:noProof/>
                <w:webHidden/>
              </w:rPr>
              <w:fldChar w:fldCharType="begin"/>
            </w:r>
            <w:r>
              <w:rPr>
                <w:noProof/>
                <w:webHidden/>
              </w:rPr>
              <w:instrText xml:space="preserve"> PAGEREF _Toc211595408 \h </w:instrText>
            </w:r>
            <w:r>
              <w:rPr>
                <w:noProof/>
                <w:webHidden/>
              </w:rPr>
            </w:r>
            <w:r>
              <w:rPr>
                <w:noProof/>
                <w:webHidden/>
              </w:rPr>
              <w:fldChar w:fldCharType="separate"/>
            </w:r>
            <w:r>
              <w:rPr>
                <w:noProof/>
                <w:webHidden/>
              </w:rPr>
              <w:t>195</w:t>
            </w:r>
            <w:r>
              <w:rPr>
                <w:noProof/>
                <w:webHidden/>
              </w:rPr>
              <w:fldChar w:fldCharType="end"/>
            </w:r>
          </w:hyperlink>
        </w:p>
        <w:p w14:paraId="1FBC99EA" w14:textId="00357A50"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09" w:history="1">
            <w:r w:rsidRPr="00FE49CF">
              <w:rPr>
                <w:rStyle w:val="Hyperlink"/>
                <w:noProof/>
              </w:rPr>
              <w:t>Holdout Evaluation</w:t>
            </w:r>
            <w:r>
              <w:rPr>
                <w:noProof/>
                <w:webHidden/>
              </w:rPr>
              <w:tab/>
            </w:r>
            <w:r>
              <w:rPr>
                <w:noProof/>
                <w:webHidden/>
              </w:rPr>
              <w:fldChar w:fldCharType="begin"/>
            </w:r>
            <w:r>
              <w:rPr>
                <w:noProof/>
                <w:webHidden/>
              </w:rPr>
              <w:instrText xml:space="preserve"> PAGEREF _Toc211595409 \h </w:instrText>
            </w:r>
            <w:r>
              <w:rPr>
                <w:noProof/>
                <w:webHidden/>
              </w:rPr>
            </w:r>
            <w:r>
              <w:rPr>
                <w:noProof/>
                <w:webHidden/>
              </w:rPr>
              <w:fldChar w:fldCharType="separate"/>
            </w:r>
            <w:r>
              <w:rPr>
                <w:noProof/>
                <w:webHidden/>
              </w:rPr>
              <w:t>195</w:t>
            </w:r>
            <w:r>
              <w:rPr>
                <w:noProof/>
                <w:webHidden/>
              </w:rPr>
              <w:fldChar w:fldCharType="end"/>
            </w:r>
          </w:hyperlink>
        </w:p>
        <w:p w14:paraId="21696985" w14:textId="45FDD43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10" w:history="1">
            <w:r w:rsidRPr="00FE49CF">
              <w:rPr>
                <w:rStyle w:val="Hyperlink"/>
                <w:noProof/>
              </w:rPr>
              <w:t>Full-Fit Forecasting</w:t>
            </w:r>
            <w:r>
              <w:rPr>
                <w:noProof/>
                <w:webHidden/>
              </w:rPr>
              <w:tab/>
            </w:r>
            <w:r>
              <w:rPr>
                <w:noProof/>
                <w:webHidden/>
              </w:rPr>
              <w:fldChar w:fldCharType="begin"/>
            </w:r>
            <w:r>
              <w:rPr>
                <w:noProof/>
                <w:webHidden/>
              </w:rPr>
              <w:instrText xml:space="preserve"> PAGEREF _Toc211595410 \h </w:instrText>
            </w:r>
            <w:r>
              <w:rPr>
                <w:noProof/>
                <w:webHidden/>
              </w:rPr>
            </w:r>
            <w:r>
              <w:rPr>
                <w:noProof/>
                <w:webHidden/>
              </w:rPr>
              <w:fldChar w:fldCharType="separate"/>
            </w:r>
            <w:r>
              <w:rPr>
                <w:noProof/>
                <w:webHidden/>
              </w:rPr>
              <w:t>196</w:t>
            </w:r>
            <w:r>
              <w:rPr>
                <w:noProof/>
                <w:webHidden/>
              </w:rPr>
              <w:fldChar w:fldCharType="end"/>
            </w:r>
          </w:hyperlink>
        </w:p>
        <w:p w14:paraId="6401E00B" w14:textId="72691619"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11"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_Toc211595411 \h </w:instrText>
            </w:r>
            <w:r>
              <w:rPr>
                <w:noProof/>
                <w:webHidden/>
              </w:rPr>
            </w:r>
            <w:r>
              <w:rPr>
                <w:noProof/>
                <w:webHidden/>
              </w:rPr>
              <w:fldChar w:fldCharType="separate"/>
            </w:r>
            <w:r>
              <w:rPr>
                <w:noProof/>
                <w:webHidden/>
              </w:rPr>
              <w:t>197</w:t>
            </w:r>
            <w:r>
              <w:rPr>
                <w:noProof/>
                <w:webHidden/>
              </w:rPr>
              <w:fldChar w:fldCharType="end"/>
            </w:r>
          </w:hyperlink>
        </w:p>
        <w:p w14:paraId="36FCDFD6" w14:textId="3EC07CD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12" w:history="1">
            <w:r w:rsidRPr="00FE49CF">
              <w:rPr>
                <w:rStyle w:val="Hyperlink"/>
                <w:noProof/>
              </w:rPr>
              <w:t>Model Evaluation</w:t>
            </w:r>
            <w:r>
              <w:rPr>
                <w:noProof/>
                <w:webHidden/>
              </w:rPr>
              <w:tab/>
            </w:r>
            <w:r>
              <w:rPr>
                <w:noProof/>
                <w:webHidden/>
              </w:rPr>
              <w:fldChar w:fldCharType="begin"/>
            </w:r>
            <w:r>
              <w:rPr>
                <w:noProof/>
                <w:webHidden/>
              </w:rPr>
              <w:instrText xml:space="preserve"> PAGEREF _Toc211595412 \h </w:instrText>
            </w:r>
            <w:r>
              <w:rPr>
                <w:noProof/>
                <w:webHidden/>
              </w:rPr>
            </w:r>
            <w:r>
              <w:rPr>
                <w:noProof/>
                <w:webHidden/>
              </w:rPr>
              <w:fldChar w:fldCharType="separate"/>
            </w:r>
            <w:r>
              <w:rPr>
                <w:noProof/>
                <w:webHidden/>
              </w:rPr>
              <w:t>197</w:t>
            </w:r>
            <w:r>
              <w:rPr>
                <w:noProof/>
                <w:webHidden/>
              </w:rPr>
              <w:fldChar w:fldCharType="end"/>
            </w:r>
          </w:hyperlink>
        </w:p>
        <w:p w14:paraId="1E23E66B" w14:textId="257DC45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13" w:history="1">
            <w:r w:rsidRPr="00FE49CF">
              <w:rPr>
                <w:rStyle w:val="Hyperlink"/>
                <w:noProof/>
              </w:rPr>
              <w:t>Recommendations</w:t>
            </w:r>
            <w:r>
              <w:rPr>
                <w:noProof/>
                <w:webHidden/>
              </w:rPr>
              <w:tab/>
            </w:r>
            <w:r>
              <w:rPr>
                <w:noProof/>
                <w:webHidden/>
              </w:rPr>
              <w:fldChar w:fldCharType="begin"/>
            </w:r>
            <w:r>
              <w:rPr>
                <w:noProof/>
                <w:webHidden/>
              </w:rPr>
              <w:instrText xml:space="preserve"> PAGEREF _Toc211595413 \h </w:instrText>
            </w:r>
            <w:r>
              <w:rPr>
                <w:noProof/>
                <w:webHidden/>
              </w:rPr>
            </w:r>
            <w:r>
              <w:rPr>
                <w:noProof/>
                <w:webHidden/>
              </w:rPr>
              <w:fldChar w:fldCharType="separate"/>
            </w:r>
            <w:r>
              <w:rPr>
                <w:noProof/>
                <w:webHidden/>
              </w:rPr>
              <w:t>197</w:t>
            </w:r>
            <w:r>
              <w:rPr>
                <w:noProof/>
                <w:webHidden/>
              </w:rPr>
              <w:fldChar w:fldCharType="end"/>
            </w:r>
          </w:hyperlink>
        </w:p>
        <w:p w14:paraId="624B49E5" w14:textId="5167F98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14" w:history="1">
            <w:r w:rsidRPr="00FE49CF">
              <w:rPr>
                <w:rStyle w:val="Hyperlink"/>
                <w:noProof/>
              </w:rPr>
              <w:t>Conclusion</w:t>
            </w:r>
            <w:r>
              <w:rPr>
                <w:noProof/>
                <w:webHidden/>
              </w:rPr>
              <w:tab/>
            </w:r>
            <w:r>
              <w:rPr>
                <w:noProof/>
                <w:webHidden/>
              </w:rPr>
              <w:fldChar w:fldCharType="begin"/>
            </w:r>
            <w:r>
              <w:rPr>
                <w:noProof/>
                <w:webHidden/>
              </w:rPr>
              <w:instrText xml:space="preserve"> PAGEREF _Toc211595414 \h </w:instrText>
            </w:r>
            <w:r>
              <w:rPr>
                <w:noProof/>
                <w:webHidden/>
              </w:rPr>
            </w:r>
            <w:r>
              <w:rPr>
                <w:noProof/>
                <w:webHidden/>
              </w:rPr>
              <w:fldChar w:fldCharType="separate"/>
            </w:r>
            <w:r>
              <w:rPr>
                <w:noProof/>
                <w:webHidden/>
              </w:rPr>
              <w:t>198</w:t>
            </w:r>
            <w:r>
              <w:rPr>
                <w:noProof/>
                <w:webHidden/>
              </w:rPr>
              <w:fldChar w:fldCharType="end"/>
            </w:r>
          </w:hyperlink>
        </w:p>
        <w:p w14:paraId="7D5ECAC7" w14:textId="758B6E35"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415" w:history="1">
            <w:r w:rsidRPr="00FE49CF">
              <w:rPr>
                <w:rStyle w:val="Hyperlink"/>
                <w:noProof/>
              </w:rPr>
              <w:t>Appendix L</w:t>
            </w:r>
            <w:r>
              <w:rPr>
                <w:noProof/>
                <w:webHidden/>
              </w:rPr>
              <w:tab/>
            </w:r>
            <w:r>
              <w:rPr>
                <w:noProof/>
                <w:webHidden/>
              </w:rPr>
              <w:fldChar w:fldCharType="begin"/>
            </w:r>
            <w:r>
              <w:rPr>
                <w:noProof/>
                <w:webHidden/>
              </w:rPr>
              <w:instrText xml:space="preserve"> PAGEREF _Toc211595415 \h </w:instrText>
            </w:r>
            <w:r>
              <w:rPr>
                <w:noProof/>
                <w:webHidden/>
              </w:rPr>
            </w:r>
            <w:r>
              <w:rPr>
                <w:noProof/>
                <w:webHidden/>
              </w:rPr>
              <w:fldChar w:fldCharType="separate"/>
            </w:r>
            <w:r>
              <w:rPr>
                <w:noProof/>
                <w:webHidden/>
              </w:rPr>
              <w:t>199</w:t>
            </w:r>
            <w:r>
              <w:rPr>
                <w:noProof/>
                <w:webHidden/>
              </w:rPr>
              <w:fldChar w:fldCharType="end"/>
            </w:r>
          </w:hyperlink>
        </w:p>
        <w:p w14:paraId="38962669" w14:textId="57BCA17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16"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_Toc211595416 \h </w:instrText>
            </w:r>
            <w:r>
              <w:rPr>
                <w:noProof/>
                <w:webHidden/>
              </w:rPr>
            </w:r>
            <w:r>
              <w:rPr>
                <w:noProof/>
                <w:webHidden/>
              </w:rPr>
              <w:fldChar w:fldCharType="separate"/>
            </w:r>
            <w:r>
              <w:rPr>
                <w:noProof/>
                <w:webHidden/>
              </w:rPr>
              <w:t>202</w:t>
            </w:r>
            <w:r>
              <w:rPr>
                <w:noProof/>
                <w:webHidden/>
              </w:rPr>
              <w:fldChar w:fldCharType="end"/>
            </w:r>
          </w:hyperlink>
        </w:p>
        <w:p w14:paraId="734C5632" w14:textId="2909520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17" w:history="1">
            <w:r w:rsidRPr="00FE49CF">
              <w:rPr>
                <w:rStyle w:val="Hyperlink"/>
                <w:noProof/>
              </w:rPr>
              <w:t>Project Overview</w:t>
            </w:r>
            <w:r>
              <w:rPr>
                <w:noProof/>
                <w:webHidden/>
              </w:rPr>
              <w:tab/>
            </w:r>
            <w:r>
              <w:rPr>
                <w:noProof/>
                <w:webHidden/>
              </w:rPr>
              <w:fldChar w:fldCharType="begin"/>
            </w:r>
            <w:r>
              <w:rPr>
                <w:noProof/>
                <w:webHidden/>
              </w:rPr>
              <w:instrText xml:space="preserve"> PAGEREF _Toc211595417 \h </w:instrText>
            </w:r>
            <w:r>
              <w:rPr>
                <w:noProof/>
                <w:webHidden/>
              </w:rPr>
            </w:r>
            <w:r>
              <w:rPr>
                <w:noProof/>
                <w:webHidden/>
              </w:rPr>
              <w:fldChar w:fldCharType="separate"/>
            </w:r>
            <w:r>
              <w:rPr>
                <w:noProof/>
                <w:webHidden/>
              </w:rPr>
              <w:t>203</w:t>
            </w:r>
            <w:r>
              <w:rPr>
                <w:noProof/>
                <w:webHidden/>
              </w:rPr>
              <w:fldChar w:fldCharType="end"/>
            </w:r>
          </w:hyperlink>
        </w:p>
        <w:p w14:paraId="5293A404" w14:textId="55364F5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18" w:history="1">
            <w:r w:rsidRPr="00FE49CF">
              <w:rPr>
                <w:rStyle w:val="Hyperlink"/>
                <w:noProof/>
              </w:rPr>
              <w:t>Methodology</w:t>
            </w:r>
            <w:r>
              <w:rPr>
                <w:noProof/>
                <w:webHidden/>
              </w:rPr>
              <w:tab/>
            </w:r>
            <w:r>
              <w:rPr>
                <w:noProof/>
                <w:webHidden/>
              </w:rPr>
              <w:fldChar w:fldCharType="begin"/>
            </w:r>
            <w:r>
              <w:rPr>
                <w:noProof/>
                <w:webHidden/>
              </w:rPr>
              <w:instrText xml:space="preserve"> PAGEREF _Toc211595418 \h </w:instrText>
            </w:r>
            <w:r>
              <w:rPr>
                <w:noProof/>
                <w:webHidden/>
              </w:rPr>
            </w:r>
            <w:r>
              <w:rPr>
                <w:noProof/>
                <w:webHidden/>
              </w:rPr>
              <w:fldChar w:fldCharType="separate"/>
            </w:r>
            <w:r>
              <w:rPr>
                <w:noProof/>
                <w:webHidden/>
              </w:rPr>
              <w:t>204</w:t>
            </w:r>
            <w:r>
              <w:rPr>
                <w:noProof/>
                <w:webHidden/>
              </w:rPr>
              <w:fldChar w:fldCharType="end"/>
            </w:r>
          </w:hyperlink>
        </w:p>
        <w:p w14:paraId="0507FE01" w14:textId="56077B60"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19" w:history="1">
            <w:r w:rsidRPr="00FE49CF">
              <w:rPr>
                <w:rStyle w:val="Hyperlink"/>
                <w:noProof/>
              </w:rPr>
              <w:t>VAR Model Architecture</w:t>
            </w:r>
            <w:r>
              <w:rPr>
                <w:noProof/>
                <w:webHidden/>
              </w:rPr>
              <w:tab/>
            </w:r>
            <w:r>
              <w:rPr>
                <w:noProof/>
                <w:webHidden/>
              </w:rPr>
              <w:fldChar w:fldCharType="begin"/>
            </w:r>
            <w:r>
              <w:rPr>
                <w:noProof/>
                <w:webHidden/>
              </w:rPr>
              <w:instrText xml:space="preserve"> PAGEREF _Toc211595419 \h </w:instrText>
            </w:r>
            <w:r>
              <w:rPr>
                <w:noProof/>
                <w:webHidden/>
              </w:rPr>
            </w:r>
            <w:r>
              <w:rPr>
                <w:noProof/>
                <w:webHidden/>
              </w:rPr>
              <w:fldChar w:fldCharType="separate"/>
            </w:r>
            <w:r>
              <w:rPr>
                <w:noProof/>
                <w:webHidden/>
              </w:rPr>
              <w:t>204</w:t>
            </w:r>
            <w:r>
              <w:rPr>
                <w:noProof/>
                <w:webHidden/>
              </w:rPr>
              <w:fldChar w:fldCharType="end"/>
            </w:r>
          </w:hyperlink>
        </w:p>
        <w:p w14:paraId="1EA829F5" w14:textId="59AE6E9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20" w:history="1">
            <w:r w:rsidRPr="00FE49CF">
              <w:rPr>
                <w:rStyle w:val="Hyperlink"/>
                <w:noProof/>
              </w:rPr>
              <w:t>Model Configuration</w:t>
            </w:r>
            <w:r>
              <w:rPr>
                <w:noProof/>
                <w:webHidden/>
              </w:rPr>
              <w:tab/>
            </w:r>
            <w:r>
              <w:rPr>
                <w:noProof/>
                <w:webHidden/>
              </w:rPr>
              <w:fldChar w:fldCharType="begin"/>
            </w:r>
            <w:r>
              <w:rPr>
                <w:noProof/>
                <w:webHidden/>
              </w:rPr>
              <w:instrText xml:space="preserve"> PAGEREF _Toc211595420 \h </w:instrText>
            </w:r>
            <w:r>
              <w:rPr>
                <w:noProof/>
                <w:webHidden/>
              </w:rPr>
            </w:r>
            <w:r>
              <w:rPr>
                <w:noProof/>
                <w:webHidden/>
              </w:rPr>
              <w:fldChar w:fldCharType="separate"/>
            </w:r>
            <w:r>
              <w:rPr>
                <w:noProof/>
                <w:webHidden/>
              </w:rPr>
              <w:t>205</w:t>
            </w:r>
            <w:r>
              <w:rPr>
                <w:noProof/>
                <w:webHidden/>
              </w:rPr>
              <w:fldChar w:fldCharType="end"/>
            </w:r>
          </w:hyperlink>
        </w:p>
        <w:p w14:paraId="345E5B52" w14:textId="05E856EA"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21" w:history="1">
            <w:r w:rsidRPr="00FE49CF">
              <w:rPr>
                <w:rStyle w:val="Hyperlink"/>
                <w:noProof/>
              </w:rPr>
              <w:t>Technologies and Libraries</w:t>
            </w:r>
            <w:r>
              <w:rPr>
                <w:noProof/>
                <w:webHidden/>
              </w:rPr>
              <w:tab/>
            </w:r>
            <w:r>
              <w:rPr>
                <w:noProof/>
                <w:webHidden/>
              </w:rPr>
              <w:fldChar w:fldCharType="begin"/>
            </w:r>
            <w:r>
              <w:rPr>
                <w:noProof/>
                <w:webHidden/>
              </w:rPr>
              <w:instrText xml:space="preserve"> PAGEREF _Toc211595421 \h </w:instrText>
            </w:r>
            <w:r>
              <w:rPr>
                <w:noProof/>
                <w:webHidden/>
              </w:rPr>
            </w:r>
            <w:r>
              <w:rPr>
                <w:noProof/>
                <w:webHidden/>
              </w:rPr>
              <w:fldChar w:fldCharType="separate"/>
            </w:r>
            <w:r>
              <w:rPr>
                <w:noProof/>
                <w:webHidden/>
              </w:rPr>
              <w:t>206</w:t>
            </w:r>
            <w:r>
              <w:rPr>
                <w:noProof/>
                <w:webHidden/>
              </w:rPr>
              <w:fldChar w:fldCharType="end"/>
            </w:r>
          </w:hyperlink>
        </w:p>
        <w:p w14:paraId="22E21EED" w14:textId="699D4825"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22" w:history="1">
            <w:r w:rsidRPr="00FE49CF">
              <w:rPr>
                <w:rStyle w:val="Hyperlink"/>
                <w:noProof/>
              </w:rPr>
              <w:t>Data Processing Pipeline</w:t>
            </w:r>
            <w:r>
              <w:rPr>
                <w:noProof/>
                <w:webHidden/>
              </w:rPr>
              <w:tab/>
            </w:r>
            <w:r>
              <w:rPr>
                <w:noProof/>
                <w:webHidden/>
              </w:rPr>
              <w:fldChar w:fldCharType="begin"/>
            </w:r>
            <w:r>
              <w:rPr>
                <w:noProof/>
                <w:webHidden/>
              </w:rPr>
              <w:instrText xml:space="preserve"> PAGEREF _Toc211595422 \h </w:instrText>
            </w:r>
            <w:r>
              <w:rPr>
                <w:noProof/>
                <w:webHidden/>
              </w:rPr>
            </w:r>
            <w:r>
              <w:rPr>
                <w:noProof/>
                <w:webHidden/>
              </w:rPr>
              <w:fldChar w:fldCharType="separate"/>
            </w:r>
            <w:r>
              <w:rPr>
                <w:noProof/>
                <w:webHidden/>
              </w:rPr>
              <w:t>207</w:t>
            </w:r>
            <w:r>
              <w:rPr>
                <w:noProof/>
                <w:webHidden/>
              </w:rPr>
              <w:fldChar w:fldCharType="end"/>
            </w:r>
          </w:hyperlink>
        </w:p>
        <w:p w14:paraId="57C91E2C" w14:textId="71BCAE8C"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23" w:history="1">
            <w:r w:rsidRPr="00FE49CF">
              <w:rPr>
                <w:rStyle w:val="Hyperlink"/>
                <w:noProof/>
              </w:rPr>
              <w:t>Import and Preparation</w:t>
            </w:r>
            <w:r>
              <w:rPr>
                <w:noProof/>
                <w:webHidden/>
              </w:rPr>
              <w:tab/>
            </w:r>
            <w:r>
              <w:rPr>
                <w:noProof/>
                <w:webHidden/>
              </w:rPr>
              <w:fldChar w:fldCharType="begin"/>
            </w:r>
            <w:r>
              <w:rPr>
                <w:noProof/>
                <w:webHidden/>
              </w:rPr>
              <w:instrText xml:space="preserve"> PAGEREF _Toc211595423 \h </w:instrText>
            </w:r>
            <w:r>
              <w:rPr>
                <w:noProof/>
                <w:webHidden/>
              </w:rPr>
            </w:r>
            <w:r>
              <w:rPr>
                <w:noProof/>
                <w:webHidden/>
              </w:rPr>
              <w:fldChar w:fldCharType="separate"/>
            </w:r>
            <w:r>
              <w:rPr>
                <w:noProof/>
                <w:webHidden/>
              </w:rPr>
              <w:t>207</w:t>
            </w:r>
            <w:r>
              <w:rPr>
                <w:noProof/>
                <w:webHidden/>
              </w:rPr>
              <w:fldChar w:fldCharType="end"/>
            </w:r>
          </w:hyperlink>
        </w:p>
        <w:p w14:paraId="5997610A" w14:textId="689DFA19"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24" w:history="1">
            <w:r w:rsidRPr="00FE49CF">
              <w:rPr>
                <w:rStyle w:val="Hyperlink"/>
                <w:noProof/>
              </w:rPr>
              <w:t>Transformation</w:t>
            </w:r>
            <w:r>
              <w:rPr>
                <w:noProof/>
                <w:webHidden/>
              </w:rPr>
              <w:tab/>
            </w:r>
            <w:r>
              <w:rPr>
                <w:noProof/>
                <w:webHidden/>
              </w:rPr>
              <w:fldChar w:fldCharType="begin"/>
            </w:r>
            <w:r>
              <w:rPr>
                <w:noProof/>
                <w:webHidden/>
              </w:rPr>
              <w:instrText xml:space="preserve"> PAGEREF _Toc211595424 \h </w:instrText>
            </w:r>
            <w:r>
              <w:rPr>
                <w:noProof/>
                <w:webHidden/>
              </w:rPr>
            </w:r>
            <w:r>
              <w:rPr>
                <w:noProof/>
                <w:webHidden/>
              </w:rPr>
              <w:fldChar w:fldCharType="separate"/>
            </w:r>
            <w:r>
              <w:rPr>
                <w:noProof/>
                <w:webHidden/>
              </w:rPr>
              <w:t>208</w:t>
            </w:r>
            <w:r>
              <w:rPr>
                <w:noProof/>
                <w:webHidden/>
              </w:rPr>
              <w:fldChar w:fldCharType="end"/>
            </w:r>
          </w:hyperlink>
        </w:p>
        <w:p w14:paraId="1F729B6B" w14:textId="361746B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25" w:history="1">
            <w:r w:rsidRPr="00FE49CF">
              <w:rPr>
                <w:rStyle w:val="Hyperlink"/>
                <w:noProof/>
              </w:rPr>
              <w:t>Forecasting and Evaluation</w:t>
            </w:r>
            <w:r>
              <w:rPr>
                <w:noProof/>
                <w:webHidden/>
              </w:rPr>
              <w:tab/>
            </w:r>
            <w:r>
              <w:rPr>
                <w:noProof/>
                <w:webHidden/>
              </w:rPr>
              <w:fldChar w:fldCharType="begin"/>
            </w:r>
            <w:r>
              <w:rPr>
                <w:noProof/>
                <w:webHidden/>
              </w:rPr>
              <w:instrText xml:space="preserve"> PAGEREF _Toc211595425 \h </w:instrText>
            </w:r>
            <w:r>
              <w:rPr>
                <w:noProof/>
                <w:webHidden/>
              </w:rPr>
            </w:r>
            <w:r>
              <w:rPr>
                <w:noProof/>
                <w:webHidden/>
              </w:rPr>
              <w:fldChar w:fldCharType="separate"/>
            </w:r>
            <w:r>
              <w:rPr>
                <w:noProof/>
                <w:webHidden/>
              </w:rPr>
              <w:t>208</w:t>
            </w:r>
            <w:r>
              <w:rPr>
                <w:noProof/>
                <w:webHidden/>
              </w:rPr>
              <w:fldChar w:fldCharType="end"/>
            </w:r>
          </w:hyperlink>
        </w:p>
        <w:p w14:paraId="0AC12919" w14:textId="686B151F"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26"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_Toc211595426 \h </w:instrText>
            </w:r>
            <w:r>
              <w:rPr>
                <w:noProof/>
                <w:webHidden/>
              </w:rPr>
            </w:r>
            <w:r>
              <w:rPr>
                <w:noProof/>
                <w:webHidden/>
              </w:rPr>
              <w:fldChar w:fldCharType="separate"/>
            </w:r>
            <w:r>
              <w:rPr>
                <w:noProof/>
                <w:webHidden/>
              </w:rPr>
              <w:t>209</w:t>
            </w:r>
            <w:r>
              <w:rPr>
                <w:noProof/>
                <w:webHidden/>
              </w:rPr>
              <w:fldChar w:fldCharType="end"/>
            </w:r>
          </w:hyperlink>
        </w:p>
        <w:p w14:paraId="2F5253AA" w14:textId="40CE809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27" w:history="1">
            <w:r w:rsidRPr="00FE49CF">
              <w:rPr>
                <w:rStyle w:val="Hyperlink"/>
                <w:noProof/>
              </w:rPr>
              <w:t>Recommendations</w:t>
            </w:r>
            <w:r>
              <w:rPr>
                <w:noProof/>
                <w:webHidden/>
              </w:rPr>
              <w:tab/>
            </w:r>
            <w:r>
              <w:rPr>
                <w:noProof/>
                <w:webHidden/>
              </w:rPr>
              <w:fldChar w:fldCharType="begin"/>
            </w:r>
            <w:r>
              <w:rPr>
                <w:noProof/>
                <w:webHidden/>
              </w:rPr>
              <w:instrText xml:space="preserve"> PAGEREF _Toc211595427 \h </w:instrText>
            </w:r>
            <w:r>
              <w:rPr>
                <w:noProof/>
                <w:webHidden/>
              </w:rPr>
            </w:r>
            <w:r>
              <w:rPr>
                <w:noProof/>
                <w:webHidden/>
              </w:rPr>
              <w:fldChar w:fldCharType="separate"/>
            </w:r>
            <w:r>
              <w:rPr>
                <w:noProof/>
                <w:webHidden/>
              </w:rPr>
              <w:t>210</w:t>
            </w:r>
            <w:r>
              <w:rPr>
                <w:noProof/>
                <w:webHidden/>
              </w:rPr>
              <w:fldChar w:fldCharType="end"/>
            </w:r>
          </w:hyperlink>
        </w:p>
        <w:p w14:paraId="0460615A" w14:textId="35FCAF64"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28" w:history="1">
            <w:r w:rsidRPr="00FE49CF">
              <w:rPr>
                <w:rStyle w:val="Hyperlink"/>
                <w:noProof/>
              </w:rPr>
              <w:t>Immediate Implementation</w:t>
            </w:r>
            <w:r>
              <w:rPr>
                <w:noProof/>
                <w:webHidden/>
              </w:rPr>
              <w:tab/>
            </w:r>
            <w:r>
              <w:rPr>
                <w:noProof/>
                <w:webHidden/>
              </w:rPr>
              <w:fldChar w:fldCharType="begin"/>
            </w:r>
            <w:r>
              <w:rPr>
                <w:noProof/>
                <w:webHidden/>
              </w:rPr>
              <w:instrText xml:space="preserve"> PAGEREF _Toc211595428 \h </w:instrText>
            </w:r>
            <w:r>
              <w:rPr>
                <w:noProof/>
                <w:webHidden/>
              </w:rPr>
            </w:r>
            <w:r>
              <w:rPr>
                <w:noProof/>
                <w:webHidden/>
              </w:rPr>
              <w:fldChar w:fldCharType="separate"/>
            </w:r>
            <w:r>
              <w:rPr>
                <w:noProof/>
                <w:webHidden/>
              </w:rPr>
              <w:t>210</w:t>
            </w:r>
            <w:r>
              <w:rPr>
                <w:noProof/>
                <w:webHidden/>
              </w:rPr>
              <w:fldChar w:fldCharType="end"/>
            </w:r>
          </w:hyperlink>
        </w:p>
        <w:p w14:paraId="00835CD7" w14:textId="15983ECC"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29" w:history="1">
            <w:r w:rsidRPr="00FE49CF">
              <w:rPr>
                <w:rStyle w:val="Hyperlink"/>
                <w:noProof/>
              </w:rPr>
              <w:t>Model Enhancement</w:t>
            </w:r>
            <w:r>
              <w:rPr>
                <w:noProof/>
                <w:webHidden/>
              </w:rPr>
              <w:tab/>
            </w:r>
            <w:r>
              <w:rPr>
                <w:noProof/>
                <w:webHidden/>
              </w:rPr>
              <w:fldChar w:fldCharType="begin"/>
            </w:r>
            <w:r>
              <w:rPr>
                <w:noProof/>
                <w:webHidden/>
              </w:rPr>
              <w:instrText xml:space="preserve"> PAGEREF _Toc211595429 \h </w:instrText>
            </w:r>
            <w:r>
              <w:rPr>
                <w:noProof/>
                <w:webHidden/>
              </w:rPr>
            </w:r>
            <w:r>
              <w:rPr>
                <w:noProof/>
                <w:webHidden/>
              </w:rPr>
              <w:fldChar w:fldCharType="separate"/>
            </w:r>
            <w:r>
              <w:rPr>
                <w:noProof/>
                <w:webHidden/>
              </w:rPr>
              <w:t>210</w:t>
            </w:r>
            <w:r>
              <w:rPr>
                <w:noProof/>
                <w:webHidden/>
              </w:rPr>
              <w:fldChar w:fldCharType="end"/>
            </w:r>
          </w:hyperlink>
        </w:p>
        <w:p w14:paraId="4A8D5ED9" w14:textId="06505E2A"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30" w:history="1">
            <w:r w:rsidRPr="00FE49CF">
              <w:rPr>
                <w:rStyle w:val="Hyperlink"/>
                <w:noProof/>
              </w:rPr>
              <w:t>Long-Term Development</w:t>
            </w:r>
            <w:r>
              <w:rPr>
                <w:noProof/>
                <w:webHidden/>
              </w:rPr>
              <w:tab/>
            </w:r>
            <w:r>
              <w:rPr>
                <w:noProof/>
                <w:webHidden/>
              </w:rPr>
              <w:fldChar w:fldCharType="begin"/>
            </w:r>
            <w:r>
              <w:rPr>
                <w:noProof/>
                <w:webHidden/>
              </w:rPr>
              <w:instrText xml:space="preserve"> PAGEREF _Toc211595430 \h </w:instrText>
            </w:r>
            <w:r>
              <w:rPr>
                <w:noProof/>
                <w:webHidden/>
              </w:rPr>
            </w:r>
            <w:r>
              <w:rPr>
                <w:noProof/>
                <w:webHidden/>
              </w:rPr>
              <w:fldChar w:fldCharType="separate"/>
            </w:r>
            <w:r>
              <w:rPr>
                <w:noProof/>
                <w:webHidden/>
              </w:rPr>
              <w:t>210</w:t>
            </w:r>
            <w:r>
              <w:rPr>
                <w:noProof/>
                <w:webHidden/>
              </w:rPr>
              <w:fldChar w:fldCharType="end"/>
            </w:r>
          </w:hyperlink>
        </w:p>
        <w:p w14:paraId="2C7C9442" w14:textId="2CFE6C18"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31" w:history="1">
            <w:r w:rsidRPr="00FE49CF">
              <w:rPr>
                <w:rStyle w:val="Hyperlink"/>
                <w:noProof/>
              </w:rPr>
              <w:t>Strategic Value</w:t>
            </w:r>
            <w:r>
              <w:rPr>
                <w:noProof/>
                <w:webHidden/>
              </w:rPr>
              <w:tab/>
            </w:r>
            <w:r>
              <w:rPr>
                <w:noProof/>
                <w:webHidden/>
              </w:rPr>
              <w:fldChar w:fldCharType="begin"/>
            </w:r>
            <w:r>
              <w:rPr>
                <w:noProof/>
                <w:webHidden/>
              </w:rPr>
              <w:instrText xml:space="preserve"> PAGEREF _Toc211595431 \h </w:instrText>
            </w:r>
            <w:r>
              <w:rPr>
                <w:noProof/>
                <w:webHidden/>
              </w:rPr>
            </w:r>
            <w:r>
              <w:rPr>
                <w:noProof/>
                <w:webHidden/>
              </w:rPr>
              <w:fldChar w:fldCharType="separate"/>
            </w:r>
            <w:r>
              <w:rPr>
                <w:noProof/>
                <w:webHidden/>
              </w:rPr>
              <w:t>210</w:t>
            </w:r>
            <w:r>
              <w:rPr>
                <w:noProof/>
                <w:webHidden/>
              </w:rPr>
              <w:fldChar w:fldCharType="end"/>
            </w:r>
          </w:hyperlink>
        </w:p>
        <w:p w14:paraId="42507CB8" w14:textId="1CBA8A5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32" w:history="1">
            <w:r w:rsidRPr="00FE49CF">
              <w:rPr>
                <w:rStyle w:val="Hyperlink"/>
                <w:noProof/>
              </w:rPr>
              <w:t>Conclusion</w:t>
            </w:r>
            <w:r>
              <w:rPr>
                <w:noProof/>
                <w:webHidden/>
              </w:rPr>
              <w:tab/>
            </w:r>
            <w:r>
              <w:rPr>
                <w:noProof/>
                <w:webHidden/>
              </w:rPr>
              <w:fldChar w:fldCharType="begin"/>
            </w:r>
            <w:r>
              <w:rPr>
                <w:noProof/>
                <w:webHidden/>
              </w:rPr>
              <w:instrText xml:space="preserve"> PAGEREF _Toc211595432 \h </w:instrText>
            </w:r>
            <w:r>
              <w:rPr>
                <w:noProof/>
                <w:webHidden/>
              </w:rPr>
            </w:r>
            <w:r>
              <w:rPr>
                <w:noProof/>
                <w:webHidden/>
              </w:rPr>
              <w:fldChar w:fldCharType="separate"/>
            </w:r>
            <w:r>
              <w:rPr>
                <w:noProof/>
                <w:webHidden/>
              </w:rPr>
              <w:t>210</w:t>
            </w:r>
            <w:r>
              <w:rPr>
                <w:noProof/>
                <w:webHidden/>
              </w:rPr>
              <w:fldChar w:fldCharType="end"/>
            </w:r>
          </w:hyperlink>
        </w:p>
        <w:p w14:paraId="24CD8965" w14:textId="60543BF3"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433" w:history="1">
            <w:r w:rsidRPr="00FE49CF">
              <w:rPr>
                <w:rStyle w:val="Hyperlink"/>
                <w:noProof/>
              </w:rPr>
              <w:t>Appendix M</w:t>
            </w:r>
            <w:r>
              <w:rPr>
                <w:noProof/>
                <w:webHidden/>
              </w:rPr>
              <w:tab/>
            </w:r>
            <w:r>
              <w:rPr>
                <w:noProof/>
                <w:webHidden/>
              </w:rPr>
              <w:fldChar w:fldCharType="begin"/>
            </w:r>
            <w:r>
              <w:rPr>
                <w:noProof/>
                <w:webHidden/>
              </w:rPr>
              <w:instrText xml:space="preserve"> PAGEREF _Toc211595433 \h </w:instrText>
            </w:r>
            <w:r>
              <w:rPr>
                <w:noProof/>
                <w:webHidden/>
              </w:rPr>
            </w:r>
            <w:r>
              <w:rPr>
                <w:noProof/>
                <w:webHidden/>
              </w:rPr>
              <w:fldChar w:fldCharType="separate"/>
            </w:r>
            <w:r>
              <w:rPr>
                <w:noProof/>
                <w:webHidden/>
              </w:rPr>
              <w:t>211</w:t>
            </w:r>
            <w:r>
              <w:rPr>
                <w:noProof/>
                <w:webHidden/>
              </w:rPr>
              <w:fldChar w:fldCharType="end"/>
            </w:r>
          </w:hyperlink>
        </w:p>
        <w:p w14:paraId="7C1CA667" w14:textId="2497C25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34" w:history="1">
            <w:r w:rsidRPr="00FE49CF">
              <w:rPr>
                <w:rStyle w:val="Hyperlink"/>
                <w:noProof/>
              </w:rPr>
              <w:t>Executive Summary</w:t>
            </w:r>
            <w:r>
              <w:rPr>
                <w:noProof/>
                <w:webHidden/>
              </w:rPr>
              <w:tab/>
            </w:r>
            <w:r>
              <w:rPr>
                <w:noProof/>
                <w:webHidden/>
              </w:rPr>
              <w:fldChar w:fldCharType="begin"/>
            </w:r>
            <w:r>
              <w:rPr>
                <w:noProof/>
                <w:webHidden/>
              </w:rPr>
              <w:instrText xml:space="preserve"> PAGEREF _Toc211595434 \h </w:instrText>
            </w:r>
            <w:r>
              <w:rPr>
                <w:noProof/>
                <w:webHidden/>
              </w:rPr>
            </w:r>
            <w:r>
              <w:rPr>
                <w:noProof/>
                <w:webHidden/>
              </w:rPr>
              <w:fldChar w:fldCharType="separate"/>
            </w:r>
            <w:r>
              <w:rPr>
                <w:noProof/>
                <w:webHidden/>
              </w:rPr>
              <w:t>214</w:t>
            </w:r>
            <w:r>
              <w:rPr>
                <w:noProof/>
                <w:webHidden/>
              </w:rPr>
              <w:fldChar w:fldCharType="end"/>
            </w:r>
          </w:hyperlink>
        </w:p>
        <w:p w14:paraId="7228BEE4" w14:textId="6D798C7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35" w:history="1">
            <w:r w:rsidRPr="00FE49CF">
              <w:rPr>
                <w:rStyle w:val="Hyperlink"/>
                <w:noProof/>
              </w:rPr>
              <w:t>Project Overview</w:t>
            </w:r>
            <w:r>
              <w:rPr>
                <w:noProof/>
                <w:webHidden/>
              </w:rPr>
              <w:tab/>
            </w:r>
            <w:r>
              <w:rPr>
                <w:noProof/>
                <w:webHidden/>
              </w:rPr>
              <w:fldChar w:fldCharType="begin"/>
            </w:r>
            <w:r>
              <w:rPr>
                <w:noProof/>
                <w:webHidden/>
              </w:rPr>
              <w:instrText xml:space="preserve"> PAGEREF _Toc211595435 \h </w:instrText>
            </w:r>
            <w:r>
              <w:rPr>
                <w:noProof/>
                <w:webHidden/>
              </w:rPr>
            </w:r>
            <w:r>
              <w:rPr>
                <w:noProof/>
                <w:webHidden/>
              </w:rPr>
              <w:fldChar w:fldCharType="separate"/>
            </w:r>
            <w:r>
              <w:rPr>
                <w:noProof/>
                <w:webHidden/>
              </w:rPr>
              <w:t>215</w:t>
            </w:r>
            <w:r>
              <w:rPr>
                <w:noProof/>
                <w:webHidden/>
              </w:rPr>
              <w:fldChar w:fldCharType="end"/>
            </w:r>
          </w:hyperlink>
        </w:p>
        <w:p w14:paraId="20302C3D" w14:textId="030EAC8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36" w:history="1">
            <w:r w:rsidRPr="00FE49CF">
              <w:rPr>
                <w:rStyle w:val="Hyperlink"/>
                <w:noProof/>
              </w:rPr>
              <w:t>Methodology</w:t>
            </w:r>
            <w:r>
              <w:rPr>
                <w:noProof/>
                <w:webHidden/>
              </w:rPr>
              <w:tab/>
            </w:r>
            <w:r>
              <w:rPr>
                <w:noProof/>
                <w:webHidden/>
              </w:rPr>
              <w:fldChar w:fldCharType="begin"/>
            </w:r>
            <w:r>
              <w:rPr>
                <w:noProof/>
                <w:webHidden/>
              </w:rPr>
              <w:instrText xml:space="preserve"> PAGEREF _Toc211595436 \h </w:instrText>
            </w:r>
            <w:r>
              <w:rPr>
                <w:noProof/>
                <w:webHidden/>
              </w:rPr>
            </w:r>
            <w:r>
              <w:rPr>
                <w:noProof/>
                <w:webHidden/>
              </w:rPr>
              <w:fldChar w:fldCharType="separate"/>
            </w:r>
            <w:r>
              <w:rPr>
                <w:noProof/>
                <w:webHidden/>
              </w:rPr>
              <w:t>216</w:t>
            </w:r>
            <w:r>
              <w:rPr>
                <w:noProof/>
                <w:webHidden/>
              </w:rPr>
              <w:fldChar w:fldCharType="end"/>
            </w:r>
          </w:hyperlink>
        </w:p>
        <w:p w14:paraId="731DD9ED" w14:textId="54153205"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37" w:history="1">
            <w:r w:rsidRPr="00FE49CF">
              <w:rPr>
                <w:rStyle w:val="Hyperlink"/>
                <w:noProof/>
              </w:rPr>
              <w:t>SARIMAX Model Architecture</w:t>
            </w:r>
            <w:r>
              <w:rPr>
                <w:noProof/>
                <w:webHidden/>
              </w:rPr>
              <w:tab/>
            </w:r>
            <w:r>
              <w:rPr>
                <w:noProof/>
                <w:webHidden/>
              </w:rPr>
              <w:fldChar w:fldCharType="begin"/>
            </w:r>
            <w:r>
              <w:rPr>
                <w:noProof/>
                <w:webHidden/>
              </w:rPr>
              <w:instrText xml:space="preserve"> PAGEREF _Toc211595437 \h </w:instrText>
            </w:r>
            <w:r>
              <w:rPr>
                <w:noProof/>
                <w:webHidden/>
              </w:rPr>
            </w:r>
            <w:r>
              <w:rPr>
                <w:noProof/>
                <w:webHidden/>
              </w:rPr>
              <w:fldChar w:fldCharType="separate"/>
            </w:r>
            <w:r>
              <w:rPr>
                <w:noProof/>
                <w:webHidden/>
              </w:rPr>
              <w:t>216</w:t>
            </w:r>
            <w:r>
              <w:rPr>
                <w:noProof/>
                <w:webHidden/>
              </w:rPr>
              <w:fldChar w:fldCharType="end"/>
            </w:r>
          </w:hyperlink>
        </w:p>
        <w:p w14:paraId="5B3E5B06" w14:textId="6C24382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38" w:history="1">
            <w:r w:rsidRPr="00FE49CF">
              <w:rPr>
                <w:rStyle w:val="Hyperlink"/>
                <w:noProof/>
              </w:rPr>
              <w:t>Model Configuration</w:t>
            </w:r>
            <w:r>
              <w:rPr>
                <w:noProof/>
                <w:webHidden/>
              </w:rPr>
              <w:tab/>
            </w:r>
            <w:r>
              <w:rPr>
                <w:noProof/>
                <w:webHidden/>
              </w:rPr>
              <w:fldChar w:fldCharType="begin"/>
            </w:r>
            <w:r>
              <w:rPr>
                <w:noProof/>
                <w:webHidden/>
              </w:rPr>
              <w:instrText xml:space="preserve"> PAGEREF _Toc211595438 \h </w:instrText>
            </w:r>
            <w:r>
              <w:rPr>
                <w:noProof/>
                <w:webHidden/>
              </w:rPr>
            </w:r>
            <w:r>
              <w:rPr>
                <w:noProof/>
                <w:webHidden/>
              </w:rPr>
              <w:fldChar w:fldCharType="separate"/>
            </w:r>
            <w:r>
              <w:rPr>
                <w:noProof/>
                <w:webHidden/>
              </w:rPr>
              <w:t>217</w:t>
            </w:r>
            <w:r>
              <w:rPr>
                <w:noProof/>
                <w:webHidden/>
              </w:rPr>
              <w:fldChar w:fldCharType="end"/>
            </w:r>
          </w:hyperlink>
        </w:p>
        <w:p w14:paraId="0236CDD3" w14:textId="30B65A2E"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39" w:history="1">
            <w:r w:rsidRPr="00FE49CF">
              <w:rPr>
                <w:rStyle w:val="Hyperlink"/>
                <w:noProof/>
              </w:rPr>
              <w:t>Data Processing Pipeline</w:t>
            </w:r>
            <w:r>
              <w:rPr>
                <w:noProof/>
                <w:webHidden/>
              </w:rPr>
              <w:tab/>
            </w:r>
            <w:r>
              <w:rPr>
                <w:noProof/>
                <w:webHidden/>
              </w:rPr>
              <w:fldChar w:fldCharType="begin"/>
            </w:r>
            <w:r>
              <w:rPr>
                <w:noProof/>
                <w:webHidden/>
              </w:rPr>
              <w:instrText xml:space="preserve"> PAGEREF _Toc211595439 \h </w:instrText>
            </w:r>
            <w:r>
              <w:rPr>
                <w:noProof/>
                <w:webHidden/>
              </w:rPr>
            </w:r>
            <w:r>
              <w:rPr>
                <w:noProof/>
                <w:webHidden/>
              </w:rPr>
              <w:fldChar w:fldCharType="separate"/>
            </w:r>
            <w:r>
              <w:rPr>
                <w:noProof/>
                <w:webHidden/>
              </w:rPr>
              <w:t>218</w:t>
            </w:r>
            <w:r>
              <w:rPr>
                <w:noProof/>
                <w:webHidden/>
              </w:rPr>
              <w:fldChar w:fldCharType="end"/>
            </w:r>
          </w:hyperlink>
        </w:p>
        <w:p w14:paraId="0B82C690" w14:textId="63A25418"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40" w:history="1">
            <w:r w:rsidRPr="00FE49CF">
              <w:rPr>
                <w:rStyle w:val="Hyperlink"/>
                <w:noProof/>
              </w:rPr>
              <w:t>Import and Preparation</w:t>
            </w:r>
            <w:r>
              <w:rPr>
                <w:noProof/>
                <w:webHidden/>
              </w:rPr>
              <w:tab/>
            </w:r>
            <w:r>
              <w:rPr>
                <w:noProof/>
                <w:webHidden/>
              </w:rPr>
              <w:fldChar w:fldCharType="begin"/>
            </w:r>
            <w:r>
              <w:rPr>
                <w:noProof/>
                <w:webHidden/>
              </w:rPr>
              <w:instrText xml:space="preserve"> PAGEREF _Toc211595440 \h </w:instrText>
            </w:r>
            <w:r>
              <w:rPr>
                <w:noProof/>
                <w:webHidden/>
              </w:rPr>
            </w:r>
            <w:r>
              <w:rPr>
                <w:noProof/>
                <w:webHidden/>
              </w:rPr>
              <w:fldChar w:fldCharType="separate"/>
            </w:r>
            <w:r>
              <w:rPr>
                <w:noProof/>
                <w:webHidden/>
              </w:rPr>
              <w:t>218</w:t>
            </w:r>
            <w:r>
              <w:rPr>
                <w:noProof/>
                <w:webHidden/>
              </w:rPr>
              <w:fldChar w:fldCharType="end"/>
            </w:r>
          </w:hyperlink>
        </w:p>
        <w:p w14:paraId="33082A8D" w14:textId="2114EB63"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41" w:history="1">
            <w:r w:rsidRPr="00FE49CF">
              <w:rPr>
                <w:rStyle w:val="Hyperlink"/>
                <w:noProof/>
              </w:rPr>
              <w:t>Transformation</w:t>
            </w:r>
            <w:r>
              <w:rPr>
                <w:noProof/>
                <w:webHidden/>
              </w:rPr>
              <w:tab/>
            </w:r>
            <w:r>
              <w:rPr>
                <w:noProof/>
                <w:webHidden/>
              </w:rPr>
              <w:fldChar w:fldCharType="begin"/>
            </w:r>
            <w:r>
              <w:rPr>
                <w:noProof/>
                <w:webHidden/>
              </w:rPr>
              <w:instrText xml:space="preserve"> PAGEREF _Toc211595441 \h </w:instrText>
            </w:r>
            <w:r>
              <w:rPr>
                <w:noProof/>
                <w:webHidden/>
              </w:rPr>
            </w:r>
            <w:r>
              <w:rPr>
                <w:noProof/>
                <w:webHidden/>
              </w:rPr>
              <w:fldChar w:fldCharType="separate"/>
            </w:r>
            <w:r>
              <w:rPr>
                <w:noProof/>
                <w:webHidden/>
              </w:rPr>
              <w:t>218</w:t>
            </w:r>
            <w:r>
              <w:rPr>
                <w:noProof/>
                <w:webHidden/>
              </w:rPr>
              <w:fldChar w:fldCharType="end"/>
            </w:r>
          </w:hyperlink>
        </w:p>
        <w:p w14:paraId="5B554272" w14:textId="4F36F0F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42" w:history="1">
            <w:r w:rsidRPr="00FE49CF">
              <w:rPr>
                <w:rStyle w:val="Hyperlink"/>
                <w:noProof/>
              </w:rPr>
              <w:t>Forecasting and Evaluation</w:t>
            </w:r>
            <w:r>
              <w:rPr>
                <w:noProof/>
                <w:webHidden/>
              </w:rPr>
              <w:tab/>
            </w:r>
            <w:r>
              <w:rPr>
                <w:noProof/>
                <w:webHidden/>
              </w:rPr>
              <w:fldChar w:fldCharType="begin"/>
            </w:r>
            <w:r>
              <w:rPr>
                <w:noProof/>
                <w:webHidden/>
              </w:rPr>
              <w:instrText xml:space="preserve"> PAGEREF _Toc211595442 \h </w:instrText>
            </w:r>
            <w:r>
              <w:rPr>
                <w:noProof/>
                <w:webHidden/>
              </w:rPr>
            </w:r>
            <w:r>
              <w:rPr>
                <w:noProof/>
                <w:webHidden/>
              </w:rPr>
              <w:fldChar w:fldCharType="separate"/>
            </w:r>
            <w:r>
              <w:rPr>
                <w:noProof/>
                <w:webHidden/>
              </w:rPr>
              <w:t>218</w:t>
            </w:r>
            <w:r>
              <w:rPr>
                <w:noProof/>
                <w:webHidden/>
              </w:rPr>
              <w:fldChar w:fldCharType="end"/>
            </w:r>
          </w:hyperlink>
        </w:p>
        <w:p w14:paraId="70E2FB32" w14:textId="4F561533"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43" w:history="1">
            <w:r w:rsidRPr="00FE49CF">
              <w:rPr>
                <w:rStyle w:val="Hyperlink"/>
                <w:noProof/>
              </w:rPr>
              <w:t>Forecast Horizon</w:t>
            </w:r>
            <w:r>
              <w:rPr>
                <w:noProof/>
                <w:webHidden/>
              </w:rPr>
              <w:tab/>
            </w:r>
            <w:r>
              <w:rPr>
                <w:noProof/>
                <w:webHidden/>
              </w:rPr>
              <w:fldChar w:fldCharType="begin"/>
            </w:r>
            <w:r>
              <w:rPr>
                <w:noProof/>
                <w:webHidden/>
              </w:rPr>
              <w:instrText xml:space="preserve"> PAGEREF _Toc211595443 \h </w:instrText>
            </w:r>
            <w:r>
              <w:rPr>
                <w:noProof/>
                <w:webHidden/>
              </w:rPr>
            </w:r>
            <w:r>
              <w:rPr>
                <w:noProof/>
                <w:webHidden/>
              </w:rPr>
              <w:fldChar w:fldCharType="separate"/>
            </w:r>
            <w:r>
              <w:rPr>
                <w:noProof/>
                <w:webHidden/>
              </w:rPr>
              <w:t>218</w:t>
            </w:r>
            <w:r>
              <w:rPr>
                <w:noProof/>
                <w:webHidden/>
              </w:rPr>
              <w:fldChar w:fldCharType="end"/>
            </w:r>
          </w:hyperlink>
        </w:p>
        <w:p w14:paraId="4ECBA559" w14:textId="7FBCC64A"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44" w:history="1">
            <w:r w:rsidRPr="00FE49CF">
              <w:rPr>
                <w:rStyle w:val="Hyperlink"/>
                <w:noProof/>
              </w:rPr>
              <w:t>Prediction Outputs</w:t>
            </w:r>
            <w:r>
              <w:rPr>
                <w:noProof/>
                <w:webHidden/>
              </w:rPr>
              <w:tab/>
            </w:r>
            <w:r>
              <w:rPr>
                <w:noProof/>
                <w:webHidden/>
              </w:rPr>
              <w:fldChar w:fldCharType="begin"/>
            </w:r>
            <w:r>
              <w:rPr>
                <w:noProof/>
                <w:webHidden/>
              </w:rPr>
              <w:instrText xml:space="preserve"> PAGEREF _Toc211595444 \h </w:instrText>
            </w:r>
            <w:r>
              <w:rPr>
                <w:noProof/>
                <w:webHidden/>
              </w:rPr>
            </w:r>
            <w:r>
              <w:rPr>
                <w:noProof/>
                <w:webHidden/>
              </w:rPr>
              <w:fldChar w:fldCharType="separate"/>
            </w:r>
            <w:r>
              <w:rPr>
                <w:noProof/>
                <w:webHidden/>
              </w:rPr>
              <w:t>219</w:t>
            </w:r>
            <w:r>
              <w:rPr>
                <w:noProof/>
                <w:webHidden/>
              </w:rPr>
              <w:fldChar w:fldCharType="end"/>
            </w:r>
          </w:hyperlink>
        </w:p>
        <w:p w14:paraId="75932EA8" w14:textId="6AF03F8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45" w:history="1">
            <w:r w:rsidRPr="00FE49CF">
              <w:rPr>
                <w:rStyle w:val="Hyperlink"/>
                <w:noProof/>
              </w:rPr>
              <w:t>Results and Analysis</w:t>
            </w:r>
            <w:r>
              <w:rPr>
                <w:noProof/>
                <w:webHidden/>
              </w:rPr>
              <w:tab/>
            </w:r>
            <w:r>
              <w:rPr>
                <w:noProof/>
                <w:webHidden/>
              </w:rPr>
              <w:fldChar w:fldCharType="begin"/>
            </w:r>
            <w:r>
              <w:rPr>
                <w:noProof/>
                <w:webHidden/>
              </w:rPr>
              <w:instrText xml:space="preserve"> PAGEREF _Toc211595445 \h </w:instrText>
            </w:r>
            <w:r>
              <w:rPr>
                <w:noProof/>
                <w:webHidden/>
              </w:rPr>
            </w:r>
            <w:r>
              <w:rPr>
                <w:noProof/>
                <w:webHidden/>
              </w:rPr>
              <w:fldChar w:fldCharType="separate"/>
            </w:r>
            <w:r>
              <w:rPr>
                <w:noProof/>
                <w:webHidden/>
              </w:rPr>
              <w:t>219</w:t>
            </w:r>
            <w:r>
              <w:rPr>
                <w:noProof/>
                <w:webHidden/>
              </w:rPr>
              <w:fldChar w:fldCharType="end"/>
            </w:r>
          </w:hyperlink>
        </w:p>
        <w:p w14:paraId="2A71CF61" w14:textId="3D792CE7"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46" w:history="1">
            <w:r w:rsidRPr="00FE49CF">
              <w:rPr>
                <w:rStyle w:val="Hyperlink"/>
                <w:noProof/>
              </w:rPr>
              <w:t>Forecast Visualization</w:t>
            </w:r>
            <w:r>
              <w:rPr>
                <w:noProof/>
                <w:webHidden/>
              </w:rPr>
              <w:tab/>
            </w:r>
            <w:r>
              <w:rPr>
                <w:noProof/>
                <w:webHidden/>
              </w:rPr>
              <w:fldChar w:fldCharType="begin"/>
            </w:r>
            <w:r>
              <w:rPr>
                <w:noProof/>
                <w:webHidden/>
              </w:rPr>
              <w:instrText xml:space="preserve"> PAGEREF _Toc211595446 \h </w:instrText>
            </w:r>
            <w:r>
              <w:rPr>
                <w:noProof/>
                <w:webHidden/>
              </w:rPr>
            </w:r>
            <w:r>
              <w:rPr>
                <w:noProof/>
                <w:webHidden/>
              </w:rPr>
              <w:fldChar w:fldCharType="separate"/>
            </w:r>
            <w:r>
              <w:rPr>
                <w:noProof/>
                <w:webHidden/>
              </w:rPr>
              <w:t>219</w:t>
            </w:r>
            <w:r>
              <w:rPr>
                <w:noProof/>
                <w:webHidden/>
              </w:rPr>
              <w:fldChar w:fldCharType="end"/>
            </w:r>
          </w:hyperlink>
        </w:p>
        <w:p w14:paraId="6B2D88E3" w14:textId="162A3A36"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47" w:history="1">
            <w:r w:rsidRPr="00FE49CF">
              <w:rPr>
                <w:rStyle w:val="Hyperlink"/>
                <w:b/>
                <w:bCs/>
                <w:noProof/>
              </w:rPr>
              <w:t>Interpretation</w:t>
            </w:r>
            <w:r>
              <w:rPr>
                <w:noProof/>
                <w:webHidden/>
              </w:rPr>
              <w:tab/>
            </w:r>
            <w:r>
              <w:rPr>
                <w:noProof/>
                <w:webHidden/>
              </w:rPr>
              <w:fldChar w:fldCharType="begin"/>
            </w:r>
            <w:r>
              <w:rPr>
                <w:noProof/>
                <w:webHidden/>
              </w:rPr>
              <w:instrText xml:space="preserve"> PAGEREF _Toc211595447 \h </w:instrText>
            </w:r>
            <w:r>
              <w:rPr>
                <w:noProof/>
                <w:webHidden/>
              </w:rPr>
            </w:r>
            <w:r>
              <w:rPr>
                <w:noProof/>
                <w:webHidden/>
              </w:rPr>
              <w:fldChar w:fldCharType="separate"/>
            </w:r>
            <w:r>
              <w:rPr>
                <w:noProof/>
                <w:webHidden/>
              </w:rPr>
              <w:t>220</w:t>
            </w:r>
            <w:r>
              <w:rPr>
                <w:noProof/>
                <w:webHidden/>
              </w:rPr>
              <w:fldChar w:fldCharType="end"/>
            </w:r>
          </w:hyperlink>
        </w:p>
        <w:p w14:paraId="4CE965B3" w14:textId="6140F8D2"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48" w:history="1">
            <w:r w:rsidRPr="00FE49CF">
              <w:rPr>
                <w:rStyle w:val="Hyperlink"/>
                <w:noProof/>
              </w:rPr>
              <w:t>Performance Discussion</w:t>
            </w:r>
            <w:r>
              <w:rPr>
                <w:noProof/>
                <w:webHidden/>
              </w:rPr>
              <w:tab/>
            </w:r>
            <w:r>
              <w:rPr>
                <w:noProof/>
                <w:webHidden/>
              </w:rPr>
              <w:fldChar w:fldCharType="begin"/>
            </w:r>
            <w:r>
              <w:rPr>
                <w:noProof/>
                <w:webHidden/>
              </w:rPr>
              <w:instrText xml:space="preserve"> PAGEREF _Toc211595448 \h </w:instrText>
            </w:r>
            <w:r>
              <w:rPr>
                <w:noProof/>
                <w:webHidden/>
              </w:rPr>
            </w:r>
            <w:r>
              <w:rPr>
                <w:noProof/>
                <w:webHidden/>
              </w:rPr>
              <w:fldChar w:fldCharType="separate"/>
            </w:r>
            <w:r>
              <w:rPr>
                <w:noProof/>
                <w:webHidden/>
              </w:rPr>
              <w:t>220</w:t>
            </w:r>
            <w:r>
              <w:rPr>
                <w:noProof/>
                <w:webHidden/>
              </w:rPr>
              <w:fldChar w:fldCharType="end"/>
            </w:r>
          </w:hyperlink>
        </w:p>
        <w:p w14:paraId="30EF59F9" w14:textId="6C52248D"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49" w:history="1">
            <w:r w:rsidRPr="00FE49CF">
              <w:rPr>
                <w:rStyle w:val="Hyperlink"/>
                <w:noProof/>
              </w:rPr>
              <w:t>Recommendations</w:t>
            </w:r>
            <w:r>
              <w:rPr>
                <w:noProof/>
                <w:webHidden/>
              </w:rPr>
              <w:tab/>
            </w:r>
            <w:r>
              <w:rPr>
                <w:noProof/>
                <w:webHidden/>
              </w:rPr>
              <w:fldChar w:fldCharType="begin"/>
            </w:r>
            <w:r>
              <w:rPr>
                <w:noProof/>
                <w:webHidden/>
              </w:rPr>
              <w:instrText xml:space="preserve"> PAGEREF _Toc211595449 \h </w:instrText>
            </w:r>
            <w:r>
              <w:rPr>
                <w:noProof/>
                <w:webHidden/>
              </w:rPr>
            </w:r>
            <w:r>
              <w:rPr>
                <w:noProof/>
                <w:webHidden/>
              </w:rPr>
              <w:fldChar w:fldCharType="separate"/>
            </w:r>
            <w:r>
              <w:rPr>
                <w:noProof/>
                <w:webHidden/>
              </w:rPr>
              <w:t>220</w:t>
            </w:r>
            <w:r>
              <w:rPr>
                <w:noProof/>
                <w:webHidden/>
              </w:rPr>
              <w:fldChar w:fldCharType="end"/>
            </w:r>
          </w:hyperlink>
        </w:p>
        <w:p w14:paraId="695B660B" w14:textId="118A4A3B"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50" w:history="1">
            <w:r w:rsidRPr="00FE49CF">
              <w:rPr>
                <w:rStyle w:val="Hyperlink"/>
                <w:noProof/>
              </w:rPr>
              <w:t>1. Immediate Implementation</w:t>
            </w:r>
            <w:r>
              <w:rPr>
                <w:noProof/>
                <w:webHidden/>
              </w:rPr>
              <w:tab/>
            </w:r>
            <w:r>
              <w:rPr>
                <w:noProof/>
                <w:webHidden/>
              </w:rPr>
              <w:fldChar w:fldCharType="begin"/>
            </w:r>
            <w:r>
              <w:rPr>
                <w:noProof/>
                <w:webHidden/>
              </w:rPr>
              <w:instrText xml:space="preserve"> PAGEREF _Toc211595450 \h </w:instrText>
            </w:r>
            <w:r>
              <w:rPr>
                <w:noProof/>
                <w:webHidden/>
              </w:rPr>
            </w:r>
            <w:r>
              <w:rPr>
                <w:noProof/>
                <w:webHidden/>
              </w:rPr>
              <w:fldChar w:fldCharType="separate"/>
            </w:r>
            <w:r>
              <w:rPr>
                <w:noProof/>
                <w:webHidden/>
              </w:rPr>
              <w:t>220</w:t>
            </w:r>
            <w:r>
              <w:rPr>
                <w:noProof/>
                <w:webHidden/>
              </w:rPr>
              <w:fldChar w:fldCharType="end"/>
            </w:r>
          </w:hyperlink>
        </w:p>
        <w:p w14:paraId="7266A3DC" w14:textId="3A83C37F"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51" w:history="1">
            <w:r w:rsidRPr="00FE49CF">
              <w:rPr>
                <w:rStyle w:val="Hyperlink"/>
                <w:noProof/>
              </w:rPr>
              <w:t>2. Model Enhancement</w:t>
            </w:r>
            <w:r>
              <w:rPr>
                <w:noProof/>
                <w:webHidden/>
              </w:rPr>
              <w:tab/>
            </w:r>
            <w:r>
              <w:rPr>
                <w:noProof/>
                <w:webHidden/>
              </w:rPr>
              <w:fldChar w:fldCharType="begin"/>
            </w:r>
            <w:r>
              <w:rPr>
                <w:noProof/>
                <w:webHidden/>
              </w:rPr>
              <w:instrText xml:space="preserve"> PAGEREF _Toc211595451 \h </w:instrText>
            </w:r>
            <w:r>
              <w:rPr>
                <w:noProof/>
                <w:webHidden/>
              </w:rPr>
            </w:r>
            <w:r>
              <w:rPr>
                <w:noProof/>
                <w:webHidden/>
              </w:rPr>
              <w:fldChar w:fldCharType="separate"/>
            </w:r>
            <w:r>
              <w:rPr>
                <w:noProof/>
                <w:webHidden/>
              </w:rPr>
              <w:t>221</w:t>
            </w:r>
            <w:r>
              <w:rPr>
                <w:noProof/>
                <w:webHidden/>
              </w:rPr>
              <w:fldChar w:fldCharType="end"/>
            </w:r>
          </w:hyperlink>
        </w:p>
        <w:p w14:paraId="66A93664" w14:textId="64D4E042"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52" w:history="1">
            <w:r w:rsidRPr="00FE49CF">
              <w:rPr>
                <w:rStyle w:val="Hyperlink"/>
                <w:noProof/>
              </w:rPr>
              <w:t>3. Long-Term Development</w:t>
            </w:r>
            <w:r>
              <w:rPr>
                <w:noProof/>
                <w:webHidden/>
              </w:rPr>
              <w:tab/>
            </w:r>
            <w:r>
              <w:rPr>
                <w:noProof/>
                <w:webHidden/>
              </w:rPr>
              <w:fldChar w:fldCharType="begin"/>
            </w:r>
            <w:r>
              <w:rPr>
                <w:noProof/>
                <w:webHidden/>
              </w:rPr>
              <w:instrText xml:space="preserve"> PAGEREF _Toc211595452 \h </w:instrText>
            </w:r>
            <w:r>
              <w:rPr>
                <w:noProof/>
                <w:webHidden/>
              </w:rPr>
            </w:r>
            <w:r>
              <w:rPr>
                <w:noProof/>
                <w:webHidden/>
              </w:rPr>
              <w:fldChar w:fldCharType="separate"/>
            </w:r>
            <w:r>
              <w:rPr>
                <w:noProof/>
                <w:webHidden/>
              </w:rPr>
              <w:t>221</w:t>
            </w:r>
            <w:r>
              <w:rPr>
                <w:noProof/>
                <w:webHidden/>
              </w:rPr>
              <w:fldChar w:fldCharType="end"/>
            </w:r>
          </w:hyperlink>
        </w:p>
        <w:p w14:paraId="049883C2" w14:textId="4ABB01A9"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53" w:history="1">
            <w:r w:rsidRPr="00FE49CF">
              <w:rPr>
                <w:rStyle w:val="Hyperlink"/>
                <w:noProof/>
              </w:rPr>
              <w:t>4. Strategic Value</w:t>
            </w:r>
            <w:r>
              <w:rPr>
                <w:noProof/>
                <w:webHidden/>
              </w:rPr>
              <w:tab/>
            </w:r>
            <w:r>
              <w:rPr>
                <w:noProof/>
                <w:webHidden/>
              </w:rPr>
              <w:fldChar w:fldCharType="begin"/>
            </w:r>
            <w:r>
              <w:rPr>
                <w:noProof/>
                <w:webHidden/>
              </w:rPr>
              <w:instrText xml:space="preserve"> PAGEREF _Toc211595453 \h </w:instrText>
            </w:r>
            <w:r>
              <w:rPr>
                <w:noProof/>
                <w:webHidden/>
              </w:rPr>
            </w:r>
            <w:r>
              <w:rPr>
                <w:noProof/>
                <w:webHidden/>
              </w:rPr>
              <w:fldChar w:fldCharType="separate"/>
            </w:r>
            <w:r>
              <w:rPr>
                <w:noProof/>
                <w:webHidden/>
              </w:rPr>
              <w:t>221</w:t>
            </w:r>
            <w:r>
              <w:rPr>
                <w:noProof/>
                <w:webHidden/>
              </w:rPr>
              <w:fldChar w:fldCharType="end"/>
            </w:r>
          </w:hyperlink>
        </w:p>
        <w:p w14:paraId="6A034C64" w14:textId="20101C0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54" w:history="1">
            <w:r w:rsidRPr="00FE49CF">
              <w:rPr>
                <w:rStyle w:val="Hyperlink"/>
                <w:noProof/>
              </w:rPr>
              <w:t>Conclusion</w:t>
            </w:r>
            <w:r>
              <w:rPr>
                <w:noProof/>
                <w:webHidden/>
              </w:rPr>
              <w:tab/>
            </w:r>
            <w:r>
              <w:rPr>
                <w:noProof/>
                <w:webHidden/>
              </w:rPr>
              <w:fldChar w:fldCharType="begin"/>
            </w:r>
            <w:r>
              <w:rPr>
                <w:noProof/>
                <w:webHidden/>
              </w:rPr>
              <w:instrText xml:space="preserve"> PAGEREF _Toc211595454 \h </w:instrText>
            </w:r>
            <w:r>
              <w:rPr>
                <w:noProof/>
                <w:webHidden/>
              </w:rPr>
            </w:r>
            <w:r>
              <w:rPr>
                <w:noProof/>
                <w:webHidden/>
              </w:rPr>
              <w:fldChar w:fldCharType="separate"/>
            </w:r>
            <w:r>
              <w:rPr>
                <w:noProof/>
                <w:webHidden/>
              </w:rPr>
              <w:t>221</w:t>
            </w:r>
            <w:r>
              <w:rPr>
                <w:noProof/>
                <w:webHidden/>
              </w:rPr>
              <w:fldChar w:fldCharType="end"/>
            </w:r>
          </w:hyperlink>
        </w:p>
        <w:p w14:paraId="1B968AE5" w14:textId="4D45E76F"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455" w:history="1">
            <w:r w:rsidRPr="00FE49CF">
              <w:rPr>
                <w:rStyle w:val="Hyperlink"/>
                <w:noProof/>
              </w:rPr>
              <w:t>Appendix N</w:t>
            </w:r>
            <w:r>
              <w:rPr>
                <w:noProof/>
                <w:webHidden/>
              </w:rPr>
              <w:tab/>
            </w:r>
            <w:r>
              <w:rPr>
                <w:noProof/>
                <w:webHidden/>
              </w:rPr>
              <w:fldChar w:fldCharType="begin"/>
            </w:r>
            <w:r>
              <w:rPr>
                <w:noProof/>
                <w:webHidden/>
              </w:rPr>
              <w:instrText xml:space="preserve"> PAGEREF _Toc211595455 \h </w:instrText>
            </w:r>
            <w:r>
              <w:rPr>
                <w:noProof/>
                <w:webHidden/>
              </w:rPr>
            </w:r>
            <w:r>
              <w:rPr>
                <w:noProof/>
                <w:webHidden/>
              </w:rPr>
              <w:fldChar w:fldCharType="separate"/>
            </w:r>
            <w:r>
              <w:rPr>
                <w:noProof/>
                <w:webHidden/>
              </w:rPr>
              <w:t>222</w:t>
            </w:r>
            <w:r>
              <w:rPr>
                <w:noProof/>
                <w:webHidden/>
              </w:rPr>
              <w:fldChar w:fldCharType="end"/>
            </w:r>
          </w:hyperlink>
        </w:p>
        <w:p w14:paraId="795B429D" w14:textId="76875D7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56" w:history="1">
            <w:r w:rsidRPr="00FE49CF">
              <w:rPr>
                <w:rStyle w:val="Hyperlink"/>
                <w:noProof/>
              </w:rPr>
              <w:t>Model TCS:</w:t>
            </w:r>
            <w:r>
              <w:rPr>
                <w:noProof/>
                <w:webHidden/>
              </w:rPr>
              <w:tab/>
            </w:r>
            <w:r>
              <w:rPr>
                <w:noProof/>
                <w:webHidden/>
              </w:rPr>
              <w:fldChar w:fldCharType="begin"/>
            </w:r>
            <w:r>
              <w:rPr>
                <w:noProof/>
                <w:webHidden/>
              </w:rPr>
              <w:instrText xml:space="preserve"> PAGEREF _Toc211595456 \h </w:instrText>
            </w:r>
            <w:r>
              <w:rPr>
                <w:noProof/>
                <w:webHidden/>
              </w:rPr>
            </w:r>
            <w:r>
              <w:rPr>
                <w:noProof/>
                <w:webHidden/>
              </w:rPr>
              <w:fldChar w:fldCharType="separate"/>
            </w:r>
            <w:r>
              <w:rPr>
                <w:noProof/>
                <w:webHidden/>
              </w:rPr>
              <w:t>225</w:t>
            </w:r>
            <w:r>
              <w:rPr>
                <w:noProof/>
                <w:webHidden/>
              </w:rPr>
              <w:fldChar w:fldCharType="end"/>
            </w:r>
          </w:hyperlink>
        </w:p>
        <w:p w14:paraId="3D176F8E" w14:textId="56876FFE"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57" w:history="1">
            <w:r w:rsidRPr="00FE49CF">
              <w:rPr>
                <w:rStyle w:val="Hyperlink"/>
                <w:noProof/>
              </w:rPr>
              <w:t>Analysis</w:t>
            </w:r>
            <w:r>
              <w:rPr>
                <w:noProof/>
                <w:webHidden/>
              </w:rPr>
              <w:tab/>
            </w:r>
            <w:r>
              <w:rPr>
                <w:noProof/>
                <w:webHidden/>
              </w:rPr>
              <w:fldChar w:fldCharType="begin"/>
            </w:r>
            <w:r>
              <w:rPr>
                <w:noProof/>
                <w:webHidden/>
              </w:rPr>
              <w:instrText xml:space="preserve"> PAGEREF _Toc211595457 \h </w:instrText>
            </w:r>
            <w:r>
              <w:rPr>
                <w:noProof/>
                <w:webHidden/>
              </w:rPr>
            </w:r>
            <w:r>
              <w:rPr>
                <w:noProof/>
                <w:webHidden/>
              </w:rPr>
              <w:fldChar w:fldCharType="separate"/>
            </w:r>
            <w:r>
              <w:rPr>
                <w:noProof/>
                <w:webHidden/>
              </w:rPr>
              <w:t>226</w:t>
            </w:r>
            <w:r>
              <w:rPr>
                <w:noProof/>
                <w:webHidden/>
              </w:rPr>
              <w:fldChar w:fldCharType="end"/>
            </w:r>
          </w:hyperlink>
        </w:p>
        <w:p w14:paraId="471F716D" w14:textId="4CCE4E1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58" w:history="1">
            <w:r w:rsidRPr="00FE49CF">
              <w:rPr>
                <w:rStyle w:val="Hyperlink"/>
                <w:noProof/>
              </w:rPr>
              <w:t>Model ADP:</w:t>
            </w:r>
            <w:r>
              <w:rPr>
                <w:noProof/>
                <w:webHidden/>
              </w:rPr>
              <w:tab/>
            </w:r>
            <w:r>
              <w:rPr>
                <w:noProof/>
                <w:webHidden/>
              </w:rPr>
              <w:fldChar w:fldCharType="begin"/>
            </w:r>
            <w:r>
              <w:rPr>
                <w:noProof/>
                <w:webHidden/>
              </w:rPr>
              <w:instrText xml:space="preserve"> PAGEREF _Toc211595458 \h </w:instrText>
            </w:r>
            <w:r>
              <w:rPr>
                <w:noProof/>
                <w:webHidden/>
              </w:rPr>
            </w:r>
            <w:r>
              <w:rPr>
                <w:noProof/>
                <w:webHidden/>
              </w:rPr>
              <w:fldChar w:fldCharType="separate"/>
            </w:r>
            <w:r>
              <w:rPr>
                <w:noProof/>
                <w:webHidden/>
              </w:rPr>
              <w:t>226</w:t>
            </w:r>
            <w:r>
              <w:rPr>
                <w:noProof/>
                <w:webHidden/>
              </w:rPr>
              <w:fldChar w:fldCharType="end"/>
            </w:r>
          </w:hyperlink>
        </w:p>
        <w:p w14:paraId="1C4F5072" w14:textId="2BC1FF5D"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59" w:history="1">
            <w:r w:rsidRPr="00FE49CF">
              <w:rPr>
                <w:rStyle w:val="Hyperlink"/>
                <w:noProof/>
              </w:rPr>
              <w:t>Analysis</w:t>
            </w:r>
            <w:r>
              <w:rPr>
                <w:noProof/>
                <w:webHidden/>
              </w:rPr>
              <w:tab/>
            </w:r>
            <w:r>
              <w:rPr>
                <w:noProof/>
                <w:webHidden/>
              </w:rPr>
              <w:fldChar w:fldCharType="begin"/>
            </w:r>
            <w:r>
              <w:rPr>
                <w:noProof/>
                <w:webHidden/>
              </w:rPr>
              <w:instrText xml:space="preserve"> PAGEREF _Toc211595459 \h </w:instrText>
            </w:r>
            <w:r>
              <w:rPr>
                <w:noProof/>
                <w:webHidden/>
              </w:rPr>
            </w:r>
            <w:r>
              <w:rPr>
                <w:noProof/>
                <w:webHidden/>
              </w:rPr>
              <w:fldChar w:fldCharType="separate"/>
            </w:r>
            <w:r>
              <w:rPr>
                <w:noProof/>
                <w:webHidden/>
              </w:rPr>
              <w:t>227</w:t>
            </w:r>
            <w:r>
              <w:rPr>
                <w:noProof/>
                <w:webHidden/>
              </w:rPr>
              <w:fldChar w:fldCharType="end"/>
            </w:r>
          </w:hyperlink>
        </w:p>
        <w:p w14:paraId="29CDE3D5" w14:textId="3F30D70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60" w:history="1">
            <w:r w:rsidRPr="00FE49CF">
              <w:rPr>
                <w:rStyle w:val="Hyperlink"/>
                <w:noProof/>
              </w:rPr>
              <w:t>Model Visitors Arrival:</w:t>
            </w:r>
            <w:r>
              <w:rPr>
                <w:noProof/>
                <w:webHidden/>
              </w:rPr>
              <w:tab/>
            </w:r>
            <w:r>
              <w:rPr>
                <w:noProof/>
                <w:webHidden/>
              </w:rPr>
              <w:fldChar w:fldCharType="begin"/>
            </w:r>
            <w:r>
              <w:rPr>
                <w:noProof/>
                <w:webHidden/>
              </w:rPr>
              <w:instrText xml:space="preserve"> PAGEREF _Toc211595460 \h </w:instrText>
            </w:r>
            <w:r>
              <w:rPr>
                <w:noProof/>
                <w:webHidden/>
              </w:rPr>
            </w:r>
            <w:r>
              <w:rPr>
                <w:noProof/>
                <w:webHidden/>
              </w:rPr>
              <w:fldChar w:fldCharType="separate"/>
            </w:r>
            <w:r>
              <w:rPr>
                <w:noProof/>
                <w:webHidden/>
              </w:rPr>
              <w:t>228</w:t>
            </w:r>
            <w:r>
              <w:rPr>
                <w:noProof/>
                <w:webHidden/>
              </w:rPr>
              <w:fldChar w:fldCharType="end"/>
            </w:r>
          </w:hyperlink>
        </w:p>
        <w:p w14:paraId="5AAA219E" w14:textId="6D4400B7" w:rsidR="00AB472A" w:rsidRDefault="00AB472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95461" w:history="1">
            <w:r w:rsidRPr="00FE49CF">
              <w:rPr>
                <w:rStyle w:val="Hyperlink"/>
                <w:noProof/>
              </w:rPr>
              <w:t>Analysis</w:t>
            </w:r>
            <w:r>
              <w:rPr>
                <w:noProof/>
                <w:webHidden/>
              </w:rPr>
              <w:tab/>
            </w:r>
            <w:r>
              <w:rPr>
                <w:noProof/>
                <w:webHidden/>
              </w:rPr>
              <w:fldChar w:fldCharType="begin"/>
            </w:r>
            <w:r>
              <w:rPr>
                <w:noProof/>
                <w:webHidden/>
              </w:rPr>
              <w:instrText xml:space="preserve"> PAGEREF _Toc211595461 \h </w:instrText>
            </w:r>
            <w:r>
              <w:rPr>
                <w:noProof/>
                <w:webHidden/>
              </w:rPr>
            </w:r>
            <w:r>
              <w:rPr>
                <w:noProof/>
                <w:webHidden/>
              </w:rPr>
              <w:fldChar w:fldCharType="separate"/>
            </w:r>
            <w:r>
              <w:rPr>
                <w:noProof/>
                <w:webHidden/>
              </w:rPr>
              <w:t>228</w:t>
            </w:r>
            <w:r>
              <w:rPr>
                <w:noProof/>
                <w:webHidden/>
              </w:rPr>
              <w:fldChar w:fldCharType="end"/>
            </w:r>
          </w:hyperlink>
        </w:p>
        <w:p w14:paraId="4BD88FED" w14:textId="724EA06D"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462" w:history="1">
            <w:r w:rsidRPr="00FE49CF">
              <w:rPr>
                <w:rStyle w:val="Hyperlink"/>
                <w:noProof/>
              </w:rPr>
              <w:t>Appendix O</w:t>
            </w:r>
            <w:r>
              <w:rPr>
                <w:noProof/>
                <w:webHidden/>
              </w:rPr>
              <w:tab/>
            </w:r>
            <w:r>
              <w:rPr>
                <w:noProof/>
                <w:webHidden/>
              </w:rPr>
              <w:fldChar w:fldCharType="begin"/>
            </w:r>
            <w:r>
              <w:rPr>
                <w:noProof/>
                <w:webHidden/>
              </w:rPr>
              <w:instrText xml:space="preserve"> PAGEREF _Toc211595462 \h </w:instrText>
            </w:r>
            <w:r>
              <w:rPr>
                <w:noProof/>
                <w:webHidden/>
              </w:rPr>
            </w:r>
            <w:r>
              <w:rPr>
                <w:noProof/>
                <w:webHidden/>
              </w:rPr>
              <w:fldChar w:fldCharType="separate"/>
            </w:r>
            <w:r>
              <w:rPr>
                <w:noProof/>
                <w:webHidden/>
              </w:rPr>
              <w:t>228</w:t>
            </w:r>
            <w:r>
              <w:rPr>
                <w:noProof/>
                <w:webHidden/>
              </w:rPr>
              <w:fldChar w:fldCharType="end"/>
            </w:r>
          </w:hyperlink>
        </w:p>
        <w:p w14:paraId="4E1655A8" w14:textId="79B7BD8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63" w:history="1">
            <w:r w:rsidRPr="00FE49CF">
              <w:rPr>
                <w:rStyle w:val="Hyperlink"/>
                <w:noProof/>
              </w:rPr>
              <w:t>Introduction</w:t>
            </w:r>
            <w:r>
              <w:rPr>
                <w:noProof/>
                <w:webHidden/>
              </w:rPr>
              <w:tab/>
            </w:r>
            <w:r>
              <w:rPr>
                <w:noProof/>
                <w:webHidden/>
              </w:rPr>
              <w:fldChar w:fldCharType="begin"/>
            </w:r>
            <w:r>
              <w:rPr>
                <w:noProof/>
                <w:webHidden/>
              </w:rPr>
              <w:instrText xml:space="preserve"> PAGEREF _Toc211595463 \h </w:instrText>
            </w:r>
            <w:r>
              <w:rPr>
                <w:noProof/>
                <w:webHidden/>
              </w:rPr>
            </w:r>
            <w:r>
              <w:rPr>
                <w:noProof/>
                <w:webHidden/>
              </w:rPr>
              <w:fldChar w:fldCharType="separate"/>
            </w:r>
            <w:r>
              <w:rPr>
                <w:noProof/>
                <w:webHidden/>
              </w:rPr>
              <w:t>232</w:t>
            </w:r>
            <w:r>
              <w:rPr>
                <w:noProof/>
                <w:webHidden/>
              </w:rPr>
              <w:fldChar w:fldCharType="end"/>
            </w:r>
          </w:hyperlink>
        </w:p>
        <w:p w14:paraId="49E0F0B6" w14:textId="1CD457F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64" w:history="1">
            <w:r w:rsidRPr="00FE49CF">
              <w:rPr>
                <w:rStyle w:val="Hyperlink"/>
                <w:noProof/>
              </w:rPr>
              <w:t>Objectives</w:t>
            </w:r>
            <w:r>
              <w:rPr>
                <w:noProof/>
                <w:webHidden/>
              </w:rPr>
              <w:tab/>
            </w:r>
            <w:r>
              <w:rPr>
                <w:noProof/>
                <w:webHidden/>
              </w:rPr>
              <w:fldChar w:fldCharType="begin"/>
            </w:r>
            <w:r>
              <w:rPr>
                <w:noProof/>
                <w:webHidden/>
              </w:rPr>
              <w:instrText xml:space="preserve"> PAGEREF _Toc211595464 \h </w:instrText>
            </w:r>
            <w:r>
              <w:rPr>
                <w:noProof/>
                <w:webHidden/>
              </w:rPr>
            </w:r>
            <w:r>
              <w:rPr>
                <w:noProof/>
                <w:webHidden/>
              </w:rPr>
              <w:fldChar w:fldCharType="separate"/>
            </w:r>
            <w:r>
              <w:rPr>
                <w:noProof/>
                <w:webHidden/>
              </w:rPr>
              <w:t>232</w:t>
            </w:r>
            <w:r>
              <w:rPr>
                <w:noProof/>
                <w:webHidden/>
              </w:rPr>
              <w:fldChar w:fldCharType="end"/>
            </w:r>
          </w:hyperlink>
        </w:p>
        <w:p w14:paraId="557F586C" w14:textId="16063881"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65" w:history="1">
            <w:r w:rsidRPr="00FE49CF">
              <w:rPr>
                <w:rStyle w:val="Hyperlink"/>
                <w:noProof/>
              </w:rPr>
              <w:t>Test environment</w:t>
            </w:r>
            <w:r>
              <w:rPr>
                <w:noProof/>
                <w:webHidden/>
              </w:rPr>
              <w:tab/>
            </w:r>
            <w:r>
              <w:rPr>
                <w:noProof/>
                <w:webHidden/>
              </w:rPr>
              <w:fldChar w:fldCharType="begin"/>
            </w:r>
            <w:r>
              <w:rPr>
                <w:noProof/>
                <w:webHidden/>
              </w:rPr>
              <w:instrText xml:space="preserve"> PAGEREF _Toc211595465 \h </w:instrText>
            </w:r>
            <w:r>
              <w:rPr>
                <w:noProof/>
                <w:webHidden/>
              </w:rPr>
            </w:r>
            <w:r>
              <w:rPr>
                <w:noProof/>
                <w:webHidden/>
              </w:rPr>
              <w:fldChar w:fldCharType="separate"/>
            </w:r>
            <w:r>
              <w:rPr>
                <w:noProof/>
                <w:webHidden/>
              </w:rPr>
              <w:t>232</w:t>
            </w:r>
            <w:r>
              <w:rPr>
                <w:noProof/>
                <w:webHidden/>
              </w:rPr>
              <w:fldChar w:fldCharType="end"/>
            </w:r>
          </w:hyperlink>
        </w:p>
        <w:p w14:paraId="11700D11" w14:textId="628E0B1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66" w:history="1">
            <w:r w:rsidRPr="00FE49CF">
              <w:rPr>
                <w:rStyle w:val="Hyperlink"/>
                <w:noProof/>
              </w:rPr>
              <w:t>Test cases</w:t>
            </w:r>
            <w:r>
              <w:rPr>
                <w:noProof/>
                <w:webHidden/>
              </w:rPr>
              <w:tab/>
            </w:r>
            <w:r>
              <w:rPr>
                <w:noProof/>
                <w:webHidden/>
              </w:rPr>
              <w:fldChar w:fldCharType="begin"/>
            </w:r>
            <w:r>
              <w:rPr>
                <w:noProof/>
                <w:webHidden/>
              </w:rPr>
              <w:instrText xml:space="preserve"> PAGEREF _Toc211595466 \h </w:instrText>
            </w:r>
            <w:r>
              <w:rPr>
                <w:noProof/>
                <w:webHidden/>
              </w:rPr>
            </w:r>
            <w:r>
              <w:rPr>
                <w:noProof/>
                <w:webHidden/>
              </w:rPr>
              <w:fldChar w:fldCharType="separate"/>
            </w:r>
            <w:r>
              <w:rPr>
                <w:noProof/>
                <w:webHidden/>
              </w:rPr>
              <w:t>233</w:t>
            </w:r>
            <w:r>
              <w:rPr>
                <w:noProof/>
                <w:webHidden/>
              </w:rPr>
              <w:fldChar w:fldCharType="end"/>
            </w:r>
          </w:hyperlink>
        </w:p>
        <w:p w14:paraId="12B1F2E3" w14:textId="6FE53EA4"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67" w:history="1">
            <w:r w:rsidRPr="00FE49CF">
              <w:rPr>
                <w:rStyle w:val="Hyperlink"/>
                <w:noProof/>
              </w:rPr>
              <w:t>Test Screenshots</w:t>
            </w:r>
            <w:r>
              <w:rPr>
                <w:noProof/>
                <w:webHidden/>
              </w:rPr>
              <w:tab/>
            </w:r>
            <w:r>
              <w:rPr>
                <w:noProof/>
                <w:webHidden/>
              </w:rPr>
              <w:fldChar w:fldCharType="begin"/>
            </w:r>
            <w:r>
              <w:rPr>
                <w:noProof/>
                <w:webHidden/>
              </w:rPr>
              <w:instrText xml:space="preserve"> PAGEREF _Toc211595467 \h </w:instrText>
            </w:r>
            <w:r>
              <w:rPr>
                <w:noProof/>
                <w:webHidden/>
              </w:rPr>
            </w:r>
            <w:r>
              <w:rPr>
                <w:noProof/>
                <w:webHidden/>
              </w:rPr>
              <w:fldChar w:fldCharType="separate"/>
            </w:r>
            <w:r>
              <w:rPr>
                <w:noProof/>
                <w:webHidden/>
              </w:rPr>
              <w:t>235</w:t>
            </w:r>
            <w:r>
              <w:rPr>
                <w:noProof/>
                <w:webHidden/>
              </w:rPr>
              <w:fldChar w:fldCharType="end"/>
            </w:r>
          </w:hyperlink>
        </w:p>
        <w:p w14:paraId="4FBF9A4C" w14:textId="685294CC"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68" w:history="1">
            <w:r w:rsidRPr="00FE49CF">
              <w:rPr>
                <w:rStyle w:val="Hyperlink"/>
                <w:noProof/>
              </w:rPr>
              <w:t>Conclusion</w:t>
            </w:r>
            <w:r>
              <w:rPr>
                <w:noProof/>
                <w:webHidden/>
              </w:rPr>
              <w:tab/>
            </w:r>
            <w:r>
              <w:rPr>
                <w:noProof/>
                <w:webHidden/>
              </w:rPr>
              <w:fldChar w:fldCharType="begin"/>
            </w:r>
            <w:r>
              <w:rPr>
                <w:noProof/>
                <w:webHidden/>
              </w:rPr>
              <w:instrText xml:space="preserve"> PAGEREF _Toc211595468 \h </w:instrText>
            </w:r>
            <w:r>
              <w:rPr>
                <w:noProof/>
                <w:webHidden/>
              </w:rPr>
            </w:r>
            <w:r>
              <w:rPr>
                <w:noProof/>
                <w:webHidden/>
              </w:rPr>
              <w:fldChar w:fldCharType="separate"/>
            </w:r>
            <w:r>
              <w:rPr>
                <w:noProof/>
                <w:webHidden/>
              </w:rPr>
              <w:t>242</w:t>
            </w:r>
            <w:r>
              <w:rPr>
                <w:noProof/>
                <w:webHidden/>
              </w:rPr>
              <w:fldChar w:fldCharType="end"/>
            </w:r>
          </w:hyperlink>
        </w:p>
        <w:p w14:paraId="048F396B" w14:textId="3A071706" w:rsidR="00AB472A" w:rsidRDefault="00AB47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95469" w:history="1">
            <w:r w:rsidRPr="00FE49CF">
              <w:rPr>
                <w:rStyle w:val="Hyperlink"/>
                <w:noProof/>
              </w:rPr>
              <w:t>Appendix P</w:t>
            </w:r>
            <w:r>
              <w:rPr>
                <w:noProof/>
                <w:webHidden/>
              </w:rPr>
              <w:tab/>
            </w:r>
            <w:r>
              <w:rPr>
                <w:noProof/>
                <w:webHidden/>
              </w:rPr>
              <w:fldChar w:fldCharType="begin"/>
            </w:r>
            <w:r>
              <w:rPr>
                <w:noProof/>
                <w:webHidden/>
              </w:rPr>
              <w:instrText xml:space="preserve"> PAGEREF _Toc211595469 \h </w:instrText>
            </w:r>
            <w:r>
              <w:rPr>
                <w:noProof/>
                <w:webHidden/>
              </w:rPr>
            </w:r>
            <w:r>
              <w:rPr>
                <w:noProof/>
                <w:webHidden/>
              </w:rPr>
              <w:fldChar w:fldCharType="separate"/>
            </w:r>
            <w:r>
              <w:rPr>
                <w:noProof/>
                <w:webHidden/>
              </w:rPr>
              <w:t>243</w:t>
            </w:r>
            <w:r>
              <w:rPr>
                <w:noProof/>
                <w:webHidden/>
              </w:rPr>
              <w:fldChar w:fldCharType="end"/>
            </w:r>
          </w:hyperlink>
        </w:p>
        <w:p w14:paraId="059A6F41" w14:textId="6EC1F8DB"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70" w:history="1">
            <w:r w:rsidRPr="00FE49CF">
              <w:rPr>
                <w:rStyle w:val="Hyperlink"/>
                <w:noProof/>
              </w:rPr>
              <w:t>Creation of Dashboard</w:t>
            </w:r>
            <w:r>
              <w:rPr>
                <w:noProof/>
                <w:webHidden/>
              </w:rPr>
              <w:tab/>
            </w:r>
            <w:r>
              <w:rPr>
                <w:noProof/>
                <w:webHidden/>
              </w:rPr>
              <w:fldChar w:fldCharType="begin"/>
            </w:r>
            <w:r>
              <w:rPr>
                <w:noProof/>
                <w:webHidden/>
              </w:rPr>
              <w:instrText xml:space="preserve"> PAGEREF _Toc211595470 \h </w:instrText>
            </w:r>
            <w:r>
              <w:rPr>
                <w:noProof/>
                <w:webHidden/>
              </w:rPr>
            </w:r>
            <w:r>
              <w:rPr>
                <w:noProof/>
                <w:webHidden/>
              </w:rPr>
              <w:fldChar w:fldCharType="separate"/>
            </w:r>
            <w:r>
              <w:rPr>
                <w:noProof/>
                <w:webHidden/>
              </w:rPr>
              <w:t>246</w:t>
            </w:r>
            <w:r>
              <w:rPr>
                <w:noProof/>
                <w:webHidden/>
              </w:rPr>
              <w:fldChar w:fldCharType="end"/>
            </w:r>
          </w:hyperlink>
        </w:p>
        <w:p w14:paraId="10AAB8A1" w14:textId="783626A8"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71" w:history="1">
            <w:r w:rsidRPr="00FE49CF">
              <w:rPr>
                <w:rStyle w:val="Hyperlink"/>
                <w:noProof/>
              </w:rPr>
              <w:t>Summary Page</w:t>
            </w:r>
            <w:r>
              <w:rPr>
                <w:noProof/>
                <w:webHidden/>
              </w:rPr>
              <w:tab/>
            </w:r>
            <w:r>
              <w:rPr>
                <w:noProof/>
                <w:webHidden/>
              </w:rPr>
              <w:fldChar w:fldCharType="begin"/>
            </w:r>
            <w:r>
              <w:rPr>
                <w:noProof/>
                <w:webHidden/>
              </w:rPr>
              <w:instrText xml:space="preserve"> PAGEREF _Toc211595471 \h </w:instrText>
            </w:r>
            <w:r>
              <w:rPr>
                <w:noProof/>
                <w:webHidden/>
              </w:rPr>
            </w:r>
            <w:r>
              <w:rPr>
                <w:noProof/>
                <w:webHidden/>
              </w:rPr>
              <w:fldChar w:fldCharType="separate"/>
            </w:r>
            <w:r>
              <w:rPr>
                <w:noProof/>
                <w:webHidden/>
              </w:rPr>
              <w:t>248</w:t>
            </w:r>
            <w:r>
              <w:rPr>
                <w:noProof/>
                <w:webHidden/>
              </w:rPr>
              <w:fldChar w:fldCharType="end"/>
            </w:r>
          </w:hyperlink>
        </w:p>
        <w:p w14:paraId="0079ABD2" w14:textId="5A731043"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72" w:history="1">
            <w:r w:rsidRPr="00FE49CF">
              <w:rPr>
                <w:rStyle w:val="Hyperlink"/>
                <w:noProof/>
              </w:rPr>
              <w:t>Accommodation Dataset</w:t>
            </w:r>
            <w:r>
              <w:rPr>
                <w:noProof/>
                <w:webHidden/>
              </w:rPr>
              <w:tab/>
            </w:r>
            <w:r>
              <w:rPr>
                <w:noProof/>
                <w:webHidden/>
              </w:rPr>
              <w:fldChar w:fldCharType="begin"/>
            </w:r>
            <w:r>
              <w:rPr>
                <w:noProof/>
                <w:webHidden/>
              </w:rPr>
              <w:instrText xml:space="preserve"> PAGEREF _Toc211595472 \h </w:instrText>
            </w:r>
            <w:r>
              <w:rPr>
                <w:noProof/>
                <w:webHidden/>
              </w:rPr>
            </w:r>
            <w:r>
              <w:rPr>
                <w:noProof/>
                <w:webHidden/>
              </w:rPr>
              <w:fldChar w:fldCharType="separate"/>
            </w:r>
            <w:r>
              <w:rPr>
                <w:noProof/>
                <w:webHidden/>
              </w:rPr>
              <w:t>250</w:t>
            </w:r>
            <w:r>
              <w:rPr>
                <w:noProof/>
                <w:webHidden/>
              </w:rPr>
              <w:fldChar w:fldCharType="end"/>
            </w:r>
          </w:hyperlink>
        </w:p>
        <w:p w14:paraId="56C134A9" w14:textId="41D99E10"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73" w:history="1">
            <w:r w:rsidRPr="00FE49CF">
              <w:rPr>
                <w:rStyle w:val="Hyperlink"/>
                <w:noProof/>
              </w:rPr>
              <w:t>Domestic and International spend Datasets</w:t>
            </w:r>
            <w:r>
              <w:rPr>
                <w:noProof/>
                <w:webHidden/>
              </w:rPr>
              <w:tab/>
            </w:r>
            <w:r>
              <w:rPr>
                <w:noProof/>
                <w:webHidden/>
              </w:rPr>
              <w:fldChar w:fldCharType="begin"/>
            </w:r>
            <w:r>
              <w:rPr>
                <w:noProof/>
                <w:webHidden/>
              </w:rPr>
              <w:instrText xml:space="preserve"> PAGEREF _Toc211595473 \h </w:instrText>
            </w:r>
            <w:r>
              <w:rPr>
                <w:noProof/>
                <w:webHidden/>
              </w:rPr>
            </w:r>
            <w:r>
              <w:rPr>
                <w:noProof/>
                <w:webHidden/>
              </w:rPr>
              <w:fldChar w:fldCharType="separate"/>
            </w:r>
            <w:r>
              <w:rPr>
                <w:noProof/>
                <w:webHidden/>
              </w:rPr>
              <w:t>251</w:t>
            </w:r>
            <w:r>
              <w:rPr>
                <w:noProof/>
                <w:webHidden/>
              </w:rPr>
              <w:fldChar w:fldCharType="end"/>
            </w:r>
          </w:hyperlink>
        </w:p>
        <w:p w14:paraId="4D0E1907" w14:textId="6F764CE7" w:rsidR="00AB472A" w:rsidRDefault="00AB47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95474" w:history="1">
            <w:r w:rsidRPr="00FE49CF">
              <w:rPr>
                <w:rStyle w:val="Hyperlink"/>
                <w:noProof/>
              </w:rPr>
              <w:t>Visitor Arrival Dataset</w:t>
            </w:r>
            <w:r>
              <w:rPr>
                <w:noProof/>
                <w:webHidden/>
              </w:rPr>
              <w:tab/>
            </w:r>
            <w:r>
              <w:rPr>
                <w:noProof/>
                <w:webHidden/>
              </w:rPr>
              <w:fldChar w:fldCharType="begin"/>
            </w:r>
            <w:r>
              <w:rPr>
                <w:noProof/>
                <w:webHidden/>
              </w:rPr>
              <w:instrText xml:space="preserve"> PAGEREF _Toc211595474 \h </w:instrText>
            </w:r>
            <w:r>
              <w:rPr>
                <w:noProof/>
                <w:webHidden/>
              </w:rPr>
            </w:r>
            <w:r>
              <w:rPr>
                <w:noProof/>
                <w:webHidden/>
              </w:rPr>
              <w:fldChar w:fldCharType="separate"/>
            </w:r>
            <w:r>
              <w:rPr>
                <w:noProof/>
                <w:webHidden/>
              </w:rPr>
              <w:t>252</w:t>
            </w:r>
            <w:r>
              <w:rPr>
                <w:noProof/>
                <w:webHidden/>
              </w:rPr>
              <w:fldChar w:fldCharType="end"/>
            </w:r>
          </w:hyperlink>
        </w:p>
        <w:p w14:paraId="66B3142C" w14:textId="30E2FA7C" w:rsidR="00030912" w:rsidRDefault="00030912">
          <w:r>
            <w:rPr>
              <w:b/>
              <w:bCs/>
              <w:noProof/>
            </w:rPr>
            <w:fldChar w:fldCharType="end"/>
          </w:r>
        </w:p>
      </w:sdtContent>
    </w:sdt>
    <w:p w14:paraId="72155C63" w14:textId="77777777" w:rsidR="002235B9" w:rsidRDefault="002235B9"/>
    <w:p w14:paraId="5BBC4490" w14:textId="77777777" w:rsidR="00030912" w:rsidRDefault="00030912"/>
    <w:p w14:paraId="57691BBF" w14:textId="77777777" w:rsidR="00030912" w:rsidRDefault="00030912"/>
    <w:p w14:paraId="04857D39" w14:textId="77777777" w:rsidR="00030912" w:rsidRDefault="00030912"/>
    <w:p w14:paraId="771FFBD8" w14:textId="77777777" w:rsidR="00030912" w:rsidRDefault="00030912"/>
    <w:p w14:paraId="209C0A40" w14:textId="77777777" w:rsidR="00030912" w:rsidRDefault="00030912"/>
    <w:p w14:paraId="0742B4CE" w14:textId="77777777" w:rsidR="00030912" w:rsidRDefault="00030912"/>
    <w:p w14:paraId="2E0D618F" w14:textId="77777777" w:rsidR="00030912" w:rsidRDefault="00030912"/>
    <w:p w14:paraId="71281A84" w14:textId="77777777" w:rsidR="00030912" w:rsidRDefault="00030912"/>
    <w:p w14:paraId="29F8A948" w14:textId="77777777" w:rsidR="00030912" w:rsidRDefault="00030912"/>
    <w:p w14:paraId="132E2522" w14:textId="77777777" w:rsidR="00030912" w:rsidRDefault="00030912"/>
    <w:p w14:paraId="51F22FEF" w14:textId="77777777" w:rsidR="00030912" w:rsidRDefault="00030912"/>
    <w:p w14:paraId="6C4B5903" w14:textId="77777777" w:rsidR="00030912" w:rsidRDefault="00030912"/>
    <w:p w14:paraId="78672AFB" w14:textId="77777777" w:rsidR="00030912" w:rsidRDefault="00030912"/>
    <w:p w14:paraId="05173573" w14:textId="77777777" w:rsidR="00030912" w:rsidRDefault="00030912"/>
    <w:p w14:paraId="102C3D6C" w14:textId="77777777" w:rsidR="00030912" w:rsidRDefault="00030912"/>
    <w:p w14:paraId="1D10F5A1" w14:textId="77777777" w:rsidR="00030912" w:rsidRDefault="00030912"/>
    <w:p w14:paraId="113577FC" w14:textId="77777777" w:rsidR="00030912" w:rsidRDefault="00030912"/>
    <w:p w14:paraId="3DC5CEA8" w14:textId="77777777" w:rsidR="00030912" w:rsidRDefault="00030912"/>
    <w:p w14:paraId="561C61A4" w14:textId="77777777" w:rsidR="00030912" w:rsidRDefault="00030912"/>
    <w:p w14:paraId="78ED4CD2" w14:textId="77777777" w:rsidR="00030912" w:rsidRDefault="00030912"/>
    <w:p w14:paraId="67C6C2A9" w14:textId="77777777" w:rsidR="00030912" w:rsidRDefault="00030912"/>
    <w:p w14:paraId="3534082C" w14:textId="77777777" w:rsidR="00030912" w:rsidRDefault="00030912"/>
    <w:p w14:paraId="792143B6" w14:textId="20DD1C46" w:rsidR="00030912" w:rsidRDefault="00094B81" w:rsidP="00310FEA">
      <w:pPr>
        <w:pStyle w:val="Heading1"/>
      </w:pPr>
      <w:bookmarkStart w:id="1" w:name="_Toc211595137"/>
      <w:r>
        <w:t>What the Project Is</w:t>
      </w:r>
      <w:bookmarkEnd w:id="1"/>
    </w:p>
    <w:p w14:paraId="54227505" w14:textId="77777777" w:rsidR="00094B81" w:rsidRDefault="00094B81"/>
    <w:p w14:paraId="3FA5A069" w14:textId="69BF6D51" w:rsidR="00094B81" w:rsidRPr="001924AC" w:rsidRDefault="00094B81" w:rsidP="001924AC">
      <w:pPr>
        <w:jc w:val="both"/>
        <w:rPr>
          <w:rFonts w:ascii="Times New Roman" w:hAnsi="Times New Roman" w:cs="Times New Roman"/>
          <w:sz w:val="24"/>
          <w:szCs w:val="24"/>
        </w:rPr>
      </w:pPr>
      <w:proofErr w:type="spellStart"/>
      <w:r w:rsidRPr="001924AC">
        <w:rPr>
          <w:rFonts w:ascii="Times New Roman" w:hAnsi="Times New Roman" w:cs="Times New Roman"/>
          <w:sz w:val="24"/>
          <w:szCs w:val="24"/>
        </w:rPr>
        <w:t>FutureTourism.LSG</w:t>
      </w:r>
      <w:proofErr w:type="spellEnd"/>
      <w:r w:rsidRPr="001924AC">
        <w:rPr>
          <w:rFonts w:ascii="Times New Roman" w:hAnsi="Times New Roman" w:cs="Times New Roman"/>
          <w:sz w:val="24"/>
          <w:szCs w:val="24"/>
        </w:rPr>
        <w:t xml:space="preserve"> is a data driven project that focuses on developing a New Zealand Tourism Forecasting </w:t>
      </w:r>
      <w:r w:rsidR="00CB6A31" w:rsidRPr="001924AC">
        <w:rPr>
          <w:rFonts w:ascii="Times New Roman" w:hAnsi="Times New Roman" w:cs="Times New Roman"/>
          <w:sz w:val="24"/>
          <w:szCs w:val="24"/>
        </w:rPr>
        <w:t>System that provides accurate, accessible, and evidence-based based pr</w:t>
      </w:r>
      <w:r w:rsidR="00AC2A08" w:rsidRPr="001924AC">
        <w:rPr>
          <w:rFonts w:ascii="Times New Roman" w:hAnsi="Times New Roman" w:cs="Times New Roman"/>
          <w:sz w:val="24"/>
          <w:szCs w:val="24"/>
        </w:rPr>
        <w:t>edictions for the tourism sector. The project aimed to create a fore casting framework that is capable of</w:t>
      </w:r>
      <w:r w:rsidR="001A7FCB" w:rsidRPr="001924AC">
        <w:rPr>
          <w:rFonts w:ascii="Times New Roman" w:hAnsi="Times New Roman" w:cs="Times New Roman"/>
          <w:sz w:val="24"/>
          <w:szCs w:val="24"/>
        </w:rPr>
        <w:t xml:space="preserve"> predicting tourist arrivals, guest night and seasonal variations using historical data derived from</w:t>
      </w:r>
      <w:r w:rsidR="006007F9" w:rsidRPr="001924AC">
        <w:rPr>
          <w:rFonts w:ascii="Times New Roman" w:hAnsi="Times New Roman" w:cs="Times New Roman"/>
          <w:sz w:val="24"/>
          <w:szCs w:val="24"/>
        </w:rPr>
        <w:t xml:space="preserve"> Ministry of Business, Innovations &amp; Employment (MBIE)</w:t>
      </w:r>
      <w:r w:rsidR="006424A1" w:rsidRPr="001924AC">
        <w:rPr>
          <w:rFonts w:ascii="Times New Roman" w:hAnsi="Times New Roman" w:cs="Times New Roman"/>
          <w:sz w:val="24"/>
          <w:szCs w:val="24"/>
        </w:rPr>
        <w:t>.</w:t>
      </w:r>
    </w:p>
    <w:p w14:paraId="59CE7A39" w14:textId="77777777" w:rsidR="006424A1" w:rsidRPr="001924AC" w:rsidRDefault="006424A1" w:rsidP="001924AC">
      <w:pPr>
        <w:jc w:val="both"/>
        <w:rPr>
          <w:rFonts w:ascii="Times New Roman" w:hAnsi="Times New Roman" w:cs="Times New Roman"/>
          <w:sz w:val="24"/>
          <w:szCs w:val="24"/>
        </w:rPr>
      </w:pPr>
    </w:p>
    <w:p w14:paraId="19A9969E" w14:textId="0D36E0BF" w:rsidR="006424A1" w:rsidRPr="001924AC" w:rsidRDefault="006424A1" w:rsidP="001924AC">
      <w:pPr>
        <w:jc w:val="both"/>
        <w:rPr>
          <w:rFonts w:ascii="Times New Roman" w:hAnsi="Times New Roman" w:cs="Times New Roman"/>
          <w:sz w:val="24"/>
          <w:szCs w:val="24"/>
        </w:rPr>
      </w:pPr>
      <w:r w:rsidRPr="001924AC">
        <w:rPr>
          <w:rFonts w:ascii="Times New Roman" w:hAnsi="Times New Roman" w:cs="Times New Roman"/>
          <w:sz w:val="24"/>
          <w:szCs w:val="24"/>
        </w:rPr>
        <w:t xml:space="preserve">The project has data preprocessing, time series forecasting models and Power BI dashboards to help support the </w:t>
      </w:r>
      <w:r w:rsidR="00C8461F" w:rsidRPr="001924AC">
        <w:rPr>
          <w:rFonts w:ascii="Times New Roman" w:hAnsi="Times New Roman" w:cs="Times New Roman"/>
          <w:sz w:val="24"/>
          <w:szCs w:val="24"/>
        </w:rPr>
        <w:t xml:space="preserve">decision making for tourism </w:t>
      </w:r>
      <w:r w:rsidR="005214C1" w:rsidRPr="001924AC">
        <w:rPr>
          <w:rFonts w:ascii="Times New Roman" w:hAnsi="Times New Roman" w:cs="Times New Roman"/>
          <w:sz w:val="24"/>
          <w:szCs w:val="24"/>
        </w:rPr>
        <w:t xml:space="preserve">boards and investors. The project’s main </w:t>
      </w:r>
      <w:r w:rsidR="00310FEA" w:rsidRPr="001924AC">
        <w:rPr>
          <w:rFonts w:ascii="Times New Roman" w:hAnsi="Times New Roman" w:cs="Times New Roman"/>
          <w:sz w:val="24"/>
          <w:szCs w:val="24"/>
        </w:rPr>
        <w:t>objectives were achieved through the following key deliverables:</w:t>
      </w:r>
    </w:p>
    <w:p w14:paraId="1195E0E9" w14:textId="77777777" w:rsidR="00310FEA" w:rsidRPr="001924AC" w:rsidRDefault="00310FEA" w:rsidP="001924AC">
      <w:pPr>
        <w:jc w:val="both"/>
        <w:rPr>
          <w:rFonts w:ascii="Times New Roman" w:hAnsi="Times New Roman" w:cs="Times New Roman"/>
          <w:sz w:val="24"/>
          <w:szCs w:val="24"/>
        </w:rPr>
      </w:pPr>
    </w:p>
    <w:p w14:paraId="1F2E95D2" w14:textId="3E42C798" w:rsidR="00310FEA" w:rsidRPr="001924AC" w:rsidRDefault="00DD7EC0" w:rsidP="001924AC">
      <w:pPr>
        <w:pStyle w:val="ListParagraph"/>
        <w:numPr>
          <w:ilvl w:val="0"/>
          <w:numId w:val="1"/>
        </w:numPr>
        <w:spacing w:line="276" w:lineRule="auto"/>
        <w:jc w:val="both"/>
        <w:rPr>
          <w:rFonts w:ascii="Times New Roman" w:hAnsi="Times New Roman" w:cs="Times New Roman"/>
          <w:sz w:val="24"/>
          <w:szCs w:val="24"/>
        </w:rPr>
      </w:pPr>
      <w:r w:rsidRPr="001924AC">
        <w:rPr>
          <w:rFonts w:ascii="Times New Roman" w:hAnsi="Times New Roman" w:cs="Times New Roman"/>
          <w:sz w:val="24"/>
          <w:szCs w:val="24"/>
        </w:rPr>
        <w:t xml:space="preserve">Forecasting Model Development: Implemented and compared </w:t>
      </w:r>
      <w:r w:rsidR="00E971F4" w:rsidRPr="001924AC">
        <w:rPr>
          <w:rFonts w:ascii="Times New Roman" w:hAnsi="Times New Roman" w:cs="Times New Roman"/>
          <w:sz w:val="24"/>
          <w:szCs w:val="24"/>
        </w:rPr>
        <w:t>statistical and econometric models such as ARIMA, SARIMAX</w:t>
      </w:r>
      <w:r w:rsidR="00E0098A" w:rsidRPr="001924AC">
        <w:rPr>
          <w:rFonts w:ascii="Times New Roman" w:hAnsi="Times New Roman" w:cs="Times New Roman"/>
          <w:sz w:val="24"/>
          <w:szCs w:val="24"/>
        </w:rPr>
        <w:t>, FOREST and VAR.</w:t>
      </w:r>
    </w:p>
    <w:p w14:paraId="66826CAD" w14:textId="2832A282" w:rsidR="00E0098A" w:rsidRPr="001924AC" w:rsidRDefault="00E0098A" w:rsidP="001924AC">
      <w:pPr>
        <w:pStyle w:val="ListParagraph"/>
        <w:numPr>
          <w:ilvl w:val="0"/>
          <w:numId w:val="1"/>
        </w:numPr>
        <w:spacing w:line="276" w:lineRule="auto"/>
        <w:jc w:val="both"/>
        <w:rPr>
          <w:rFonts w:ascii="Times New Roman" w:hAnsi="Times New Roman" w:cs="Times New Roman"/>
          <w:sz w:val="24"/>
          <w:szCs w:val="24"/>
        </w:rPr>
      </w:pPr>
      <w:r w:rsidRPr="001924AC">
        <w:rPr>
          <w:rFonts w:ascii="Times New Roman" w:hAnsi="Times New Roman" w:cs="Times New Roman"/>
          <w:sz w:val="24"/>
          <w:szCs w:val="24"/>
        </w:rPr>
        <w:t>Data Cleaning and Preparation: Created processes for data collection, trans</w:t>
      </w:r>
      <w:r w:rsidR="00BC1664" w:rsidRPr="001924AC">
        <w:rPr>
          <w:rFonts w:ascii="Times New Roman" w:hAnsi="Times New Roman" w:cs="Times New Roman"/>
          <w:sz w:val="24"/>
          <w:szCs w:val="24"/>
        </w:rPr>
        <w:t>formation and validation.</w:t>
      </w:r>
    </w:p>
    <w:p w14:paraId="10B93D02" w14:textId="55F0693C" w:rsidR="00BC1664" w:rsidRPr="001924AC" w:rsidRDefault="00BC1664" w:rsidP="001924AC">
      <w:pPr>
        <w:pStyle w:val="ListParagraph"/>
        <w:numPr>
          <w:ilvl w:val="0"/>
          <w:numId w:val="1"/>
        </w:numPr>
        <w:spacing w:line="276" w:lineRule="auto"/>
        <w:jc w:val="both"/>
        <w:rPr>
          <w:rFonts w:ascii="Times New Roman" w:hAnsi="Times New Roman" w:cs="Times New Roman"/>
          <w:sz w:val="24"/>
          <w:szCs w:val="24"/>
        </w:rPr>
      </w:pPr>
      <w:r w:rsidRPr="001924AC">
        <w:rPr>
          <w:rFonts w:ascii="Times New Roman" w:hAnsi="Times New Roman" w:cs="Times New Roman"/>
          <w:sz w:val="24"/>
          <w:szCs w:val="24"/>
        </w:rPr>
        <w:t xml:space="preserve">Power BI </w:t>
      </w:r>
      <w:r w:rsidR="00A94010" w:rsidRPr="001924AC">
        <w:rPr>
          <w:rFonts w:ascii="Times New Roman" w:hAnsi="Times New Roman" w:cs="Times New Roman"/>
          <w:sz w:val="24"/>
          <w:szCs w:val="24"/>
        </w:rPr>
        <w:t xml:space="preserve">Dashboards: Designed </w:t>
      </w:r>
      <w:r w:rsidR="003F245C" w:rsidRPr="001924AC">
        <w:rPr>
          <w:rFonts w:ascii="Times New Roman" w:hAnsi="Times New Roman" w:cs="Times New Roman"/>
          <w:sz w:val="24"/>
          <w:szCs w:val="24"/>
        </w:rPr>
        <w:t xml:space="preserve">visualised forecasts, trends and insights. </w:t>
      </w:r>
    </w:p>
    <w:p w14:paraId="7E234C6F" w14:textId="74AA022F" w:rsidR="003F245C" w:rsidRPr="001924AC" w:rsidRDefault="003F245C" w:rsidP="001924AC">
      <w:pPr>
        <w:pStyle w:val="ListParagraph"/>
        <w:numPr>
          <w:ilvl w:val="0"/>
          <w:numId w:val="1"/>
        </w:numPr>
        <w:spacing w:line="276" w:lineRule="auto"/>
        <w:jc w:val="both"/>
        <w:rPr>
          <w:rFonts w:ascii="Times New Roman" w:hAnsi="Times New Roman" w:cs="Times New Roman"/>
          <w:sz w:val="24"/>
          <w:szCs w:val="24"/>
        </w:rPr>
      </w:pPr>
      <w:r w:rsidRPr="001924AC">
        <w:rPr>
          <w:rFonts w:ascii="Times New Roman" w:hAnsi="Times New Roman" w:cs="Times New Roman"/>
          <w:sz w:val="24"/>
          <w:szCs w:val="24"/>
        </w:rPr>
        <w:t xml:space="preserve">Detailed Documentation: Provided a </w:t>
      </w:r>
      <w:r w:rsidR="00D03139" w:rsidRPr="001924AC">
        <w:rPr>
          <w:rFonts w:ascii="Times New Roman" w:hAnsi="Times New Roman" w:cs="Times New Roman"/>
          <w:sz w:val="24"/>
          <w:szCs w:val="24"/>
        </w:rPr>
        <w:t>final documentation of the project</w:t>
      </w:r>
      <w:r w:rsidRPr="001924AC">
        <w:rPr>
          <w:rFonts w:ascii="Times New Roman" w:hAnsi="Times New Roman" w:cs="Times New Roman"/>
          <w:sz w:val="24"/>
          <w:szCs w:val="24"/>
        </w:rPr>
        <w:t>.</w:t>
      </w:r>
    </w:p>
    <w:p w14:paraId="68DA5055" w14:textId="77777777" w:rsidR="003F245C" w:rsidRPr="001924AC" w:rsidRDefault="003F245C" w:rsidP="001924AC">
      <w:pPr>
        <w:jc w:val="both"/>
        <w:rPr>
          <w:rFonts w:ascii="Times New Roman" w:hAnsi="Times New Roman" w:cs="Times New Roman"/>
          <w:sz w:val="24"/>
          <w:szCs w:val="24"/>
        </w:rPr>
      </w:pPr>
    </w:p>
    <w:p w14:paraId="24A112D7" w14:textId="77777777" w:rsidR="003F245C" w:rsidRPr="001924AC" w:rsidRDefault="003F245C" w:rsidP="001924AC">
      <w:pPr>
        <w:jc w:val="both"/>
        <w:rPr>
          <w:rFonts w:ascii="Times New Roman" w:hAnsi="Times New Roman" w:cs="Times New Roman"/>
          <w:sz w:val="24"/>
          <w:szCs w:val="24"/>
        </w:rPr>
      </w:pPr>
    </w:p>
    <w:p w14:paraId="444D964E" w14:textId="77777777" w:rsidR="003F245C" w:rsidRPr="001924AC" w:rsidRDefault="003F245C" w:rsidP="001924AC">
      <w:pPr>
        <w:jc w:val="both"/>
        <w:rPr>
          <w:rFonts w:ascii="Times New Roman" w:hAnsi="Times New Roman" w:cs="Times New Roman"/>
          <w:sz w:val="24"/>
          <w:szCs w:val="24"/>
        </w:rPr>
      </w:pPr>
    </w:p>
    <w:p w14:paraId="68706B8C" w14:textId="77777777" w:rsidR="003F245C" w:rsidRPr="001924AC" w:rsidRDefault="003F245C" w:rsidP="001924AC">
      <w:pPr>
        <w:jc w:val="both"/>
        <w:rPr>
          <w:rFonts w:ascii="Times New Roman" w:hAnsi="Times New Roman" w:cs="Times New Roman"/>
          <w:sz w:val="24"/>
          <w:szCs w:val="24"/>
        </w:rPr>
      </w:pPr>
    </w:p>
    <w:p w14:paraId="51631DBB" w14:textId="77777777" w:rsidR="003F245C" w:rsidRDefault="003F245C" w:rsidP="001924AC">
      <w:pPr>
        <w:jc w:val="both"/>
        <w:rPr>
          <w:rFonts w:ascii="Times New Roman" w:hAnsi="Times New Roman" w:cs="Times New Roman"/>
          <w:sz w:val="24"/>
          <w:szCs w:val="24"/>
        </w:rPr>
      </w:pPr>
    </w:p>
    <w:p w14:paraId="63EA4D78" w14:textId="77777777" w:rsidR="001924AC" w:rsidRDefault="001924AC" w:rsidP="001924AC">
      <w:pPr>
        <w:jc w:val="both"/>
        <w:rPr>
          <w:rFonts w:ascii="Times New Roman" w:hAnsi="Times New Roman" w:cs="Times New Roman"/>
          <w:sz w:val="24"/>
          <w:szCs w:val="24"/>
        </w:rPr>
      </w:pPr>
    </w:p>
    <w:p w14:paraId="6E44B5E0" w14:textId="77777777" w:rsidR="001924AC" w:rsidRDefault="001924AC" w:rsidP="001924AC">
      <w:pPr>
        <w:jc w:val="both"/>
        <w:rPr>
          <w:rFonts w:ascii="Times New Roman" w:hAnsi="Times New Roman" w:cs="Times New Roman"/>
          <w:sz w:val="24"/>
          <w:szCs w:val="24"/>
        </w:rPr>
      </w:pPr>
    </w:p>
    <w:p w14:paraId="3B693D7C" w14:textId="77777777" w:rsidR="001924AC" w:rsidRDefault="001924AC" w:rsidP="001924AC">
      <w:pPr>
        <w:jc w:val="both"/>
        <w:rPr>
          <w:rFonts w:ascii="Times New Roman" w:hAnsi="Times New Roman" w:cs="Times New Roman"/>
          <w:sz w:val="24"/>
          <w:szCs w:val="24"/>
        </w:rPr>
      </w:pPr>
    </w:p>
    <w:p w14:paraId="7883E90F" w14:textId="77777777" w:rsidR="001924AC" w:rsidRDefault="001924AC" w:rsidP="001924AC">
      <w:pPr>
        <w:jc w:val="both"/>
        <w:rPr>
          <w:rFonts w:ascii="Times New Roman" w:hAnsi="Times New Roman" w:cs="Times New Roman"/>
          <w:sz w:val="24"/>
          <w:szCs w:val="24"/>
        </w:rPr>
      </w:pPr>
    </w:p>
    <w:p w14:paraId="0BD49587" w14:textId="77777777" w:rsidR="001924AC" w:rsidRDefault="001924AC" w:rsidP="001924AC">
      <w:pPr>
        <w:jc w:val="both"/>
        <w:rPr>
          <w:rFonts w:ascii="Times New Roman" w:hAnsi="Times New Roman" w:cs="Times New Roman"/>
          <w:sz w:val="24"/>
          <w:szCs w:val="24"/>
        </w:rPr>
      </w:pPr>
    </w:p>
    <w:p w14:paraId="3E21CC56" w14:textId="77777777" w:rsidR="001924AC" w:rsidRDefault="001924AC" w:rsidP="001924AC">
      <w:pPr>
        <w:jc w:val="both"/>
        <w:rPr>
          <w:rFonts w:ascii="Times New Roman" w:hAnsi="Times New Roman" w:cs="Times New Roman"/>
          <w:sz w:val="24"/>
          <w:szCs w:val="24"/>
        </w:rPr>
      </w:pPr>
    </w:p>
    <w:p w14:paraId="35E1C933" w14:textId="77777777" w:rsidR="001924AC" w:rsidRDefault="001924AC" w:rsidP="001924AC">
      <w:pPr>
        <w:jc w:val="both"/>
        <w:rPr>
          <w:rFonts w:ascii="Times New Roman" w:hAnsi="Times New Roman" w:cs="Times New Roman"/>
          <w:sz w:val="24"/>
          <w:szCs w:val="24"/>
        </w:rPr>
      </w:pPr>
    </w:p>
    <w:p w14:paraId="6F8865E0" w14:textId="77777777" w:rsidR="001924AC" w:rsidRDefault="001924AC" w:rsidP="001924AC">
      <w:pPr>
        <w:jc w:val="both"/>
        <w:rPr>
          <w:rFonts w:ascii="Times New Roman" w:hAnsi="Times New Roman" w:cs="Times New Roman"/>
          <w:sz w:val="24"/>
          <w:szCs w:val="24"/>
        </w:rPr>
      </w:pPr>
    </w:p>
    <w:p w14:paraId="00F49F48" w14:textId="77777777" w:rsidR="001924AC" w:rsidRDefault="001924AC" w:rsidP="001924AC">
      <w:pPr>
        <w:jc w:val="both"/>
        <w:rPr>
          <w:rFonts w:ascii="Times New Roman" w:hAnsi="Times New Roman" w:cs="Times New Roman"/>
          <w:sz w:val="24"/>
          <w:szCs w:val="24"/>
        </w:rPr>
      </w:pPr>
    </w:p>
    <w:p w14:paraId="6706172C" w14:textId="77777777" w:rsidR="001924AC" w:rsidRDefault="001924AC" w:rsidP="001924AC">
      <w:pPr>
        <w:jc w:val="both"/>
        <w:rPr>
          <w:rFonts w:ascii="Times New Roman" w:hAnsi="Times New Roman" w:cs="Times New Roman"/>
          <w:sz w:val="24"/>
          <w:szCs w:val="24"/>
        </w:rPr>
      </w:pPr>
    </w:p>
    <w:p w14:paraId="640F9AEB" w14:textId="77777777" w:rsidR="001924AC" w:rsidRDefault="001924AC" w:rsidP="001924AC">
      <w:pPr>
        <w:jc w:val="both"/>
        <w:rPr>
          <w:rFonts w:ascii="Times New Roman" w:hAnsi="Times New Roman" w:cs="Times New Roman"/>
          <w:sz w:val="24"/>
          <w:szCs w:val="24"/>
        </w:rPr>
      </w:pPr>
    </w:p>
    <w:p w14:paraId="1E7DC12E" w14:textId="77777777" w:rsidR="001924AC" w:rsidRDefault="001924AC" w:rsidP="001924AC">
      <w:pPr>
        <w:jc w:val="both"/>
        <w:rPr>
          <w:rFonts w:ascii="Times New Roman" w:hAnsi="Times New Roman" w:cs="Times New Roman"/>
          <w:sz w:val="24"/>
          <w:szCs w:val="24"/>
        </w:rPr>
      </w:pPr>
    </w:p>
    <w:p w14:paraId="243D5E9B" w14:textId="77777777" w:rsidR="001924AC" w:rsidRDefault="001924AC" w:rsidP="001924AC">
      <w:pPr>
        <w:jc w:val="both"/>
        <w:rPr>
          <w:rFonts w:ascii="Times New Roman" w:hAnsi="Times New Roman" w:cs="Times New Roman"/>
          <w:sz w:val="24"/>
          <w:szCs w:val="24"/>
        </w:rPr>
      </w:pPr>
    </w:p>
    <w:p w14:paraId="35C92057" w14:textId="77777777" w:rsidR="001924AC" w:rsidRDefault="001924AC" w:rsidP="001924AC">
      <w:pPr>
        <w:jc w:val="both"/>
        <w:rPr>
          <w:rFonts w:ascii="Times New Roman" w:hAnsi="Times New Roman" w:cs="Times New Roman"/>
          <w:sz w:val="24"/>
          <w:szCs w:val="24"/>
        </w:rPr>
      </w:pPr>
    </w:p>
    <w:p w14:paraId="62D2BD4F" w14:textId="77777777" w:rsidR="001924AC" w:rsidRDefault="001924AC" w:rsidP="001924AC">
      <w:pPr>
        <w:jc w:val="both"/>
        <w:rPr>
          <w:rFonts w:ascii="Times New Roman" w:hAnsi="Times New Roman" w:cs="Times New Roman"/>
          <w:sz w:val="24"/>
          <w:szCs w:val="24"/>
        </w:rPr>
      </w:pPr>
    </w:p>
    <w:p w14:paraId="4F32BE0B" w14:textId="77777777" w:rsidR="001924AC" w:rsidRDefault="001924AC" w:rsidP="001924AC">
      <w:pPr>
        <w:jc w:val="both"/>
        <w:rPr>
          <w:rFonts w:ascii="Times New Roman" w:hAnsi="Times New Roman" w:cs="Times New Roman"/>
          <w:sz w:val="24"/>
          <w:szCs w:val="24"/>
        </w:rPr>
      </w:pPr>
    </w:p>
    <w:p w14:paraId="7DE0EEFB" w14:textId="77777777" w:rsidR="001924AC" w:rsidRDefault="001924AC" w:rsidP="001924AC">
      <w:pPr>
        <w:jc w:val="both"/>
        <w:rPr>
          <w:rFonts w:ascii="Times New Roman" w:hAnsi="Times New Roman" w:cs="Times New Roman"/>
          <w:sz w:val="24"/>
          <w:szCs w:val="24"/>
        </w:rPr>
      </w:pPr>
    </w:p>
    <w:p w14:paraId="741B315E" w14:textId="77777777" w:rsidR="001924AC" w:rsidRDefault="001924AC" w:rsidP="001924AC">
      <w:pPr>
        <w:jc w:val="both"/>
        <w:rPr>
          <w:rFonts w:ascii="Times New Roman" w:hAnsi="Times New Roman" w:cs="Times New Roman"/>
          <w:sz w:val="24"/>
          <w:szCs w:val="24"/>
        </w:rPr>
      </w:pPr>
    </w:p>
    <w:p w14:paraId="447F683C" w14:textId="77777777" w:rsidR="001924AC" w:rsidRDefault="001924AC" w:rsidP="001924AC">
      <w:pPr>
        <w:jc w:val="both"/>
        <w:rPr>
          <w:rFonts w:ascii="Times New Roman" w:hAnsi="Times New Roman" w:cs="Times New Roman"/>
          <w:sz w:val="24"/>
          <w:szCs w:val="24"/>
        </w:rPr>
      </w:pPr>
    </w:p>
    <w:p w14:paraId="1D8D3BE2" w14:textId="3981AA5B" w:rsidR="001924AC" w:rsidRPr="001924AC" w:rsidRDefault="001924AC" w:rsidP="001924AC">
      <w:pPr>
        <w:pStyle w:val="Heading1"/>
      </w:pPr>
      <w:bookmarkStart w:id="2" w:name="_Toc211595138"/>
      <w:r w:rsidRPr="001924AC">
        <w:t>Milestones Completed / State of the Main Deliverables</w:t>
      </w:r>
      <w:bookmarkEnd w:id="2"/>
    </w:p>
    <w:p w14:paraId="42916BFF" w14:textId="77777777" w:rsidR="003F245C" w:rsidRDefault="003F245C" w:rsidP="001924AC">
      <w:pPr>
        <w:jc w:val="both"/>
        <w:rPr>
          <w:rFonts w:ascii="Times New Roman" w:hAnsi="Times New Roman" w:cs="Times New Roman"/>
          <w:sz w:val="24"/>
          <w:szCs w:val="24"/>
        </w:rPr>
      </w:pPr>
    </w:p>
    <w:p w14:paraId="738FD9E6" w14:textId="164EC49D" w:rsidR="001924AC" w:rsidRDefault="001924AC" w:rsidP="001924AC">
      <w:pPr>
        <w:jc w:val="both"/>
        <w:rPr>
          <w:rFonts w:ascii="Times New Roman" w:hAnsi="Times New Roman" w:cs="Times New Roman"/>
          <w:sz w:val="24"/>
          <w:szCs w:val="24"/>
        </w:rPr>
      </w:pPr>
      <w:r>
        <w:rPr>
          <w:rFonts w:ascii="Times New Roman" w:hAnsi="Times New Roman" w:cs="Times New Roman"/>
          <w:sz w:val="24"/>
          <w:szCs w:val="24"/>
        </w:rPr>
        <w:t>All the projects and deliverables were successfully completed by Week 15</w:t>
      </w:r>
      <w:r w:rsidR="0062183C">
        <w:rPr>
          <w:rFonts w:ascii="Times New Roman" w:hAnsi="Times New Roman" w:cs="Times New Roman"/>
          <w:sz w:val="24"/>
          <w:szCs w:val="24"/>
        </w:rPr>
        <w:t xml:space="preserve">. </w:t>
      </w:r>
    </w:p>
    <w:p w14:paraId="3EBC25E6" w14:textId="77777777" w:rsidR="0062183C" w:rsidRDefault="0062183C" w:rsidP="001924AC">
      <w:pPr>
        <w:jc w:val="both"/>
        <w:rPr>
          <w:rFonts w:ascii="Times New Roman" w:hAnsi="Times New Roman" w:cs="Times New Roman"/>
          <w:sz w:val="24"/>
          <w:szCs w:val="24"/>
        </w:rPr>
      </w:pPr>
    </w:p>
    <w:p w14:paraId="467BE16E" w14:textId="38F74BEB" w:rsidR="0062183C" w:rsidRDefault="0062183C" w:rsidP="0062183C">
      <w:pPr>
        <w:pStyle w:val="Heading2"/>
      </w:pPr>
      <w:bookmarkStart w:id="3" w:name="_Toc211595139"/>
      <w:r>
        <w:t>Key Project Milestones:</w:t>
      </w:r>
      <w:bookmarkEnd w:id="3"/>
    </w:p>
    <w:p w14:paraId="5CD3F93B" w14:textId="77777777" w:rsidR="0062183C" w:rsidRDefault="0062183C" w:rsidP="001924AC">
      <w:pPr>
        <w:jc w:val="both"/>
        <w:rPr>
          <w:rFonts w:ascii="Times New Roman" w:hAnsi="Times New Roman" w:cs="Times New Roman"/>
          <w:sz w:val="24"/>
          <w:szCs w:val="24"/>
        </w:rPr>
      </w:pPr>
    </w:p>
    <w:p w14:paraId="2C6F06A8" w14:textId="77777777" w:rsidR="0062183C" w:rsidRDefault="0062183C" w:rsidP="0062183C">
      <w:pPr>
        <w:pStyle w:val="ListParagraph"/>
        <w:numPr>
          <w:ilvl w:val="0"/>
          <w:numId w:val="1"/>
        </w:numPr>
        <w:jc w:val="both"/>
        <w:rPr>
          <w:rFonts w:ascii="Times New Roman" w:hAnsi="Times New Roman" w:cs="Times New Roman"/>
          <w:sz w:val="24"/>
          <w:szCs w:val="24"/>
        </w:rPr>
      </w:pPr>
      <w:r w:rsidRPr="0062183C">
        <w:rPr>
          <w:rFonts w:ascii="Times New Roman" w:hAnsi="Times New Roman" w:cs="Times New Roman"/>
          <w:sz w:val="24"/>
          <w:szCs w:val="24"/>
        </w:rPr>
        <w:t xml:space="preserve">Week 1-3 : Project Bid and Initial Planning </w:t>
      </w:r>
    </w:p>
    <w:p w14:paraId="65CDFACC" w14:textId="77777777" w:rsidR="0062183C" w:rsidRDefault="0062183C" w:rsidP="0062183C">
      <w:pPr>
        <w:pStyle w:val="ListParagraph"/>
        <w:numPr>
          <w:ilvl w:val="0"/>
          <w:numId w:val="1"/>
        </w:numPr>
        <w:jc w:val="both"/>
        <w:rPr>
          <w:rFonts w:ascii="Times New Roman" w:hAnsi="Times New Roman" w:cs="Times New Roman"/>
          <w:sz w:val="24"/>
          <w:szCs w:val="24"/>
        </w:rPr>
      </w:pPr>
      <w:r w:rsidRPr="0062183C">
        <w:rPr>
          <w:rFonts w:ascii="Times New Roman" w:hAnsi="Times New Roman" w:cs="Times New Roman"/>
          <w:sz w:val="24"/>
          <w:szCs w:val="24"/>
        </w:rPr>
        <w:t xml:space="preserve">Week 5: Proposal Submission </w:t>
      </w:r>
    </w:p>
    <w:p w14:paraId="208A115C" w14:textId="77777777" w:rsidR="0062183C" w:rsidRDefault="0062183C" w:rsidP="0062183C">
      <w:pPr>
        <w:pStyle w:val="ListParagraph"/>
        <w:numPr>
          <w:ilvl w:val="0"/>
          <w:numId w:val="1"/>
        </w:numPr>
        <w:jc w:val="both"/>
        <w:rPr>
          <w:rFonts w:ascii="Times New Roman" w:hAnsi="Times New Roman" w:cs="Times New Roman"/>
          <w:sz w:val="24"/>
          <w:szCs w:val="24"/>
        </w:rPr>
      </w:pPr>
      <w:r w:rsidRPr="0062183C">
        <w:rPr>
          <w:rFonts w:ascii="Times New Roman" w:hAnsi="Times New Roman" w:cs="Times New Roman"/>
          <w:sz w:val="24"/>
          <w:szCs w:val="24"/>
        </w:rPr>
        <w:t xml:space="preserve">Week 8-10: Machine Learning Models and Power BI Dashboards </w:t>
      </w:r>
    </w:p>
    <w:p w14:paraId="0460674F" w14:textId="77777777" w:rsidR="0062183C" w:rsidRDefault="0062183C" w:rsidP="0062183C">
      <w:pPr>
        <w:pStyle w:val="ListParagraph"/>
        <w:numPr>
          <w:ilvl w:val="0"/>
          <w:numId w:val="1"/>
        </w:numPr>
        <w:jc w:val="both"/>
        <w:rPr>
          <w:rFonts w:ascii="Times New Roman" w:hAnsi="Times New Roman" w:cs="Times New Roman"/>
          <w:sz w:val="24"/>
          <w:szCs w:val="24"/>
        </w:rPr>
      </w:pPr>
      <w:r w:rsidRPr="0062183C">
        <w:rPr>
          <w:rFonts w:ascii="Times New Roman" w:hAnsi="Times New Roman" w:cs="Times New Roman"/>
          <w:sz w:val="24"/>
          <w:szCs w:val="24"/>
        </w:rPr>
        <w:t xml:space="preserve">Week 12: Mid Project Client Review </w:t>
      </w:r>
    </w:p>
    <w:p w14:paraId="76FD8524" w14:textId="77777777" w:rsidR="0062183C" w:rsidRDefault="0062183C" w:rsidP="0062183C">
      <w:pPr>
        <w:pStyle w:val="ListParagraph"/>
        <w:numPr>
          <w:ilvl w:val="0"/>
          <w:numId w:val="1"/>
        </w:numPr>
        <w:jc w:val="both"/>
        <w:rPr>
          <w:rFonts w:ascii="Times New Roman" w:hAnsi="Times New Roman" w:cs="Times New Roman"/>
          <w:sz w:val="24"/>
          <w:szCs w:val="24"/>
        </w:rPr>
      </w:pPr>
      <w:r w:rsidRPr="0062183C">
        <w:rPr>
          <w:rFonts w:ascii="Times New Roman" w:hAnsi="Times New Roman" w:cs="Times New Roman"/>
          <w:sz w:val="24"/>
          <w:szCs w:val="24"/>
        </w:rPr>
        <w:t xml:space="preserve">Week 13: Self-Management Review </w:t>
      </w:r>
    </w:p>
    <w:p w14:paraId="53A85571" w14:textId="79313BB3" w:rsidR="0062183C" w:rsidRDefault="0062183C" w:rsidP="0062183C">
      <w:pPr>
        <w:pStyle w:val="ListParagraph"/>
        <w:numPr>
          <w:ilvl w:val="0"/>
          <w:numId w:val="1"/>
        </w:numPr>
        <w:jc w:val="both"/>
        <w:rPr>
          <w:rFonts w:ascii="Times New Roman" w:hAnsi="Times New Roman" w:cs="Times New Roman"/>
          <w:sz w:val="24"/>
          <w:szCs w:val="24"/>
        </w:rPr>
      </w:pPr>
      <w:r w:rsidRPr="0062183C">
        <w:rPr>
          <w:rFonts w:ascii="Times New Roman" w:hAnsi="Times New Roman" w:cs="Times New Roman"/>
          <w:sz w:val="24"/>
          <w:szCs w:val="24"/>
        </w:rPr>
        <w:t xml:space="preserve">Week 14-15: Final Integration, </w:t>
      </w:r>
      <w:r>
        <w:rPr>
          <w:rFonts w:ascii="Times New Roman" w:hAnsi="Times New Roman" w:cs="Times New Roman"/>
          <w:sz w:val="24"/>
          <w:szCs w:val="24"/>
        </w:rPr>
        <w:t xml:space="preserve">Final Project Documentation, </w:t>
      </w:r>
      <w:r w:rsidRPr="0062183C">
        <w:rPr>
          <w:rFonts w:ascii="Times New Roman" w:hAnsi="Times New Roman" w:cs="Times New Roman"/>
          <w:sz w:val="24"/>
          <w:szCs w:val="24"/>
        </w:rPr>
        <w:t>Client Handover, Academic Handover and Final Client Presentation</w:t>
      </w:r>
    </w:p>
    <w:p w14:paraId="45141E7F" w14:textId="77777777" w:rsidR="0062183C" w:rsidRDefault="0062183C" w:rsidP="0062183C">
      <w:pPr>
        <w:jc w:val="both"/>
        <w:rPr>
          <w:rFonts w:ascii="Times New Roman" w:hAnsi="Times New Roman" w:cs="Times New Roman"/>
          <w:sz w:val="24"/>
          <w:szCs w:val="24"/>
        </w:rPr>
      </w:pPr>
    </w:p>
    <w:p w14:paraId="55CD3C1F" w14:textId="6CAC914F" w:rsidR="0062183C" w:rsidRDefault="00A711C4" w:rsidP="00A711C4">
      <w:pPr>
        <w:pStyle w:val="Heading2"/>
      </w:pPr>
      <w:bookmarkStart w:id="4" w:name="_Toc211595140"/>
      <w:r w:rsidRPr="00A711C4">
        <w:t>State of Deliverables</w:t>
      </w:r>
      <w:bookmarkEnd w:id="4"/>
    </w:p>
    <w:p w14:paraId="0BC881D8" w14:textId="77777777" w:rsidR="00A711C4" w:rsidRDefault="00A711C4" w:rsidP="00A711C4">
      <w:pPr>
        <w:rPr>
          <w:lang w:eastAsia="en-US"/>
        </w:rPr>
      </w:pPr>
    </w:p>
    <w:p w14:paraId="5581B193" w14:textId="06C731DF" w:rsidR="0062183C" w:rsidRPr="00D97EAF" w:rsidRDefault="00A711C4" w:rsidP="00A711C4">
      <w:pPr>
        <w:pStyle w:val="ListParagraph"/>
        <w:numPr>
          <w:ilvl w:val="0"/>
          <w:numId w:val="1"/>
        </w:numPr>
        <w:jc w:val="both"/>
        <w:rPr>
          <w:rFonts w:ascii="Times New Roman" w:hAnsi="Times New Roman" w:cs="Times New Roman"/>
          <w:b/>
          <w:bCs/>
          <w:sz w:val="24"/>
          <w:szCs w:val="24"/>
        </w:rPr>
      </w:pPr>
      <w:r w:rsidRPr="00A711C4">
        <w:rPr>
          <w:rFonts w:ascii="Times New Roman" w:hAnsi="Times New Roman" w:cs="Times New Roman"/>
          <w:sz w:val="24"/>
          <w:szCs w:val="24"/>
        </w:rPr>
        <w:t>Forecasting Model Development</w:t>
      </w:r>
      <w:r>
        <w:rPr>
          <w:rFonts w:ascii="Times New Roman" w:hAnsi="Times New Roman" w:cs="Times New Roman"/>
          <w:sz w:val="24"/>
          <w:szCs w:val="24"/>
        </w:rPr>
        <w:t>: COMPLETED. Implemented ARI</w:t>
      </w:r>
      <w:r w:rsidR="0082136E">
        <w:rPr>
          <w:rFonts w:ascii="Times New Roman" w:hAnsi="Times New Roman" w:cs="Times New Roman"/>
          <w:sz w:val="24"/>
          <w:szCs w:val="24"/>
        </w:rPr>
        <w:t xml:space="preserve">MA, SARIMAX, FOREST and VAR models for time series forecasting historical </w:t>
      </w:r>
      <w:r w:rsidR="00D97EAF">
        <w:rPr>
          <w:rFonts w:ascii="Times New Roman" w:hAnsi="Times New Roman" w:cs="Times New Roman"/>
          <w:sz w:val="24"/>
          <w:szCs w:val="24"/>
        </w:rPr>
        <w:t xml:space="preserve">data. </w:t>
      </w:r>
    </w:p>
    <w:p w14:paraId="45767A1B" w14:textId="1347E617" w:rsidR="00D97EAF" w:rsidRPr="00CA287A" w:rsidRDefault="00D97EAF" w:rsidP="00A711C4">
      <w:pPr>
        <w:pStyle w:val="ListParagraph"/>
        <w:numPr>
          <w:ilvl w:val="0"/>
          <w:numId w:val="1"/>
        </w:numPr>
        <w:jc w:val="both"/>
        <w:rPr>
          <w:rFonts w:ascii="Times New Roman" w:hAnsi="Times New Roman" w:cs="Times New Roman"/>
          <w:b/>
          <w:bCs/>
          <w:sz w:val="24"/>
          <w:szCs w:val="24"/>
        </w:rPr>
      </w:pPr>
      <w:r>
        <w:rPr>
          <w:rFonts w:ascii="Times New Roman" w:hAnsi="Times New Roman" w:cs="Times New Roman"/>
          <w:sz w:val="24"/>
          <w:szCs w:val="24"/>
        </w:rPr>
        <w:t xml:space="preserve">Data </w:t>
      </w:r>
      <w:r w:rsidR="00E8518A">
        <w:rPr>
          <w:rFonts w:ascii="Times New Roman" w:hAnsi="Times New Roman" w:cs="Times New Roman"/>
          <w:sz w:val="24"/>
          <w:szCs w:val="24"/>
        </w:rPr>
        <w:t xml:space="preserve">Cleaning and Preprocessing: COMPLETED. Processes </w:t>
      </w:r>
      <w:r w:rsidR="00CA287A">
        <w:rPr>
          <w:rFonts w:ascii="Times New Roman" w:hAnsi="Times New Roman" w:cs="Times New Roman"/>
          <w:sz w:val="24"/>
          <w:szCs w:val="24"/>
        </w:rPr>
        <w:t xml:space="preserve">for data validation, transformation and handling. </w:t>
      </w:r>
    </w:p>
    <w:p w14:paraId="28F1D6BB" w14:textId="65B5F5AF" w:rsidR="00CA287A" w:rsidRPr="006343B9" w:rsidRDefault="00CA287A" w:rsidP="00A711C4">
      <w:pPr>
        <w:pStyle w:val="ListParagraph"/>
        <w:numPr>
          <w:ilvl w:val="0"/>
          <w:numId w:val="1"/>
        </w:numPr>
        <w:jc w:val="both"/>
        <w:rPr>
          <w:rFonts w:ascii="Times New Roman" w:hAnsi="Times New Roman" w:cs="Times New Roman"/>
          <w:b/>
          <w:bCs/>
          <w:sz w:val="24"/>
          <w:szCs w:val="24"/>
        </w:rPr>
      </w:pPr>
      <w:r>
        <w:rPr>
          <w:rFonts w:ascii="Times New Roman" w:hAnsi="Times New Roman" w:cs="Times New Roman"/>
          <w:sz w:val="24"/>
          <w:szCs w:val="24"/>
        </w:rPr>
        <w:t xml:space="preserve">Power BI Dashboard: COMPLETED. Bulit </w:t>
      </w:r>
      <w:r w:rsidR="006343B9">
        <w:rPr>
          <w:rFonts w:ascii="Times New Roman" w:hAnsi="Times New Roman" w:cs="Times New Roman"/>
          <w:sz w:val="24"/>
          <w:szCs w:val="24"/>
        </w:rPr>
        <w:t xml:space="preserve">dashboards to visualise forecasts and historical trends. </w:t>
      </w:r>
    </w:p>
    <w:p w14:paraId="4714BC2C" w14:textId="353868C0" w:rsidR="006343B9" w:rsidRPr="006343B9" w:rsidRDefault="006343B9" w:rsidP="00A711C4">
      <w:pPr>
        <w:pStyle w:val="ListParagraph"/>
        <w:numPr>
          <w:ilvl w:val="0"/>
          <w:numId w:val="1"/>
        </w:numPr>
        <w:jc w:val="both"/>
        <w:rPr>
          <w:rFonts w:ascii="Times New Roman" w:hAnsi="Times New Roman" w:cs="Times New Roman"/>
          <w:b/>
          <w:bCs/>
          <w:sz w:val="24"/>
          <w:szCs w:val="24"/>
        </w:rPr>
      </w:pPr>
      <w:r>
        <w:rPr>
          <w:rFonts w:ascii="Times New Roman" w:hAnsi="Times New Roman" w:cs="Times New Roman"/>
          <w:sz w:val="24"/>
          <w:szCs w:val="24"/>
        </w:rPr>
        <w:t xml:space="preserve">Detailed Documentation: COMPLETED. Delivered detailed documentations with methodology, evidence and analysis. </w:t>
      </w:r>
    </w:p>
    <w:p w14:paraId="2D4139C7" w14:textId="77777777" w:rsidR="006343B9" w:rsidRDefault="006343B9" w:rsidP="006343B9">
      <w:pPr>
        <w:jc w:val="both"/>
        <w:rPr>
          <w:rFonts w:ascii="Times New Roman" w:hAnsi="Times New Roman" w:cs="Times New Roman"/>
          <w:b/>
          <w:bCs/>
          <w:sz w:val="24"/>
          <w:szCs w:val="24"/>
        </w:rPr>
      </w:pPr>
    </w:p>
    <w:p w14:paraId="1454632C" w14:textId="77777777" w:rsidR="00EB3F47" w:rsidRDefault="00EB3F47" w:rsidP="006343B9">
      <w:pPr>
        <w:jc w:val="both"/>
        <w:rPr>
          <w:rFonts w:ascii="Times New Roman" w:hAnsi="Times New Roman" w:cs="Times New Roman"/>
          <w:b/>
          <w:bCs/>
          <w:sz w:val="24"/>
          <w:szCs w:val="24"/>
        </w:rPr>
      </w:pPr>
    </w:p>
    <w:p w14:paraId="709843A5" w14:textId="77777777" w:rsidR="00EB3F47" w:rsidRDefault="00EB3F47" w:rsidP="006343B9">
      <w:pPr>
        <w:jc w:val="both"/>
        <w:rPr>
          <w:rFonts w:ascii="Times New Roman" w:hAnsi="Times New Roman" w:cs="Times New Roman"/>
          <w:b/>
          <w:bCs/>
          <w:sz w:val="24"/>
          <w:szCs w:val="24"/>
        </w:rPr>
      </w:pPr>
    </w:p>
    <w:p w14:paraId="5F412BF1" w14:textId="77777777" w:rsidR="00EB3F47" w:rsidRDefault="00EB3F47" w:rsidP="006343B9">
      <w:pPr>
        <w:jc w:val="both"/>
        <w:rPr>
          <w:rFonts w:ascii="Times New Roman" w:hAnsi="Times New Roman" w:cs="Times New Roman"/>
          <w:b/>
          <w:bCs/>
          <w:sz w:val="24"/>
          <w:szCs w:val="24"/>
        </w:rPr>
      </w:pPr>
    </w:p>
    <w:p w14:paraId="40C63A78" w14:textId="77777777" w:rsidR="00EB3F47" w:rsidRDefault="00EB3F47" w:rsidP="006343B9">
      <w:pPr>
        <w:jc w:val="both"/>
        <w:rPr>
          <w:rFonts w:ascii="Times New Roman" w:hAnsi="Times New Roman" w:cs="Times New Roman"/>
          <w:b/>
          <w:bCs/>
          <w:sz w:val="24"/>
          <w:szCs w:val="24"/>
        </w:rPr>
      </w:pPr>
    </w:p>
    <w:p w14:paraId="02814938" w14:textId="77777777" w:rsidR="00EB3F47" w:rsidRDefault="00EB3F47" w:rsidP="006343B9">
      <w:pPr>
        <w:jc w:val="both"/>
        <w:rPr>
          <w:rFonts w:ascii="Times New Roman" w:hAnsi="Times New Roman" w:cs="Times New Roman"/>
          <w:b/>
          <w:bCs/>
          <w:sz w:val="24"/>
          <w:szCs w:val="24"/>
        </w:rPr>
      </w:pPr>
    </w:p>
    <w:p w14:paraId="71A1B8C0" w14:textId="77777777" w:rsidR="00EB3F47" w:rsidRDefault="00EB3F47" w:rsidP="006343B9">
      <w:pPr>
        <w:jc w:val="both"/>
        <w:rPr>
          <w:rFonts w:ascii="Times New Roman" w:hAnsi="Times New Roman" w:cs="Times New Roman"/>
          <w:b/>
          <w:bCs/>
          <w:sz w:val="24"/>
          <w:szCs w:val="24"/>
        </w:rPr>
      </w:pPr>
    </w:p>
    <w:p w14:paraId="0E768D88" w14:textId="77777777" w:rsidR="00EB3F47" w:rsidRDefault="00EB3F47" w:rsidP="006343B9">
      <w:pPr>
        <w:jc w:val="both"/>
        <w:rPr>
          <w:rFonts w:ascii="Times New Roman" w:hAnsi="Times New Roman" w:cs="Times New Roman"/>
          <w:b/>
          <w:bCs/>
          <w:sz w:val="24"/>
          <w:szCs w:val="24"/>
        </w:rPr>
      </w:pPr>
    </w:p>
    <w:p w14:paraId="7663A5B9" w14:textId="77777777" w:rsidR="00EB3F47" w:rsidRDefault="00EB3F47" w:rsidP="006343B9">
      <w:pPr>
        <w:jc w:val="both"/>
        <w:rPr>
          <w:rFonts w:ascii="Times New Roman" w:hAnsi="Times New Roman" w:cs="Times New Roman"/>
          <w:b/>
          <w:bCs/>
          <w:sz w:val="24"/>
          <w:szCs w:val="24"/>
        </w:rPr>
      </w:pPr>
    </w:p>
    <w:p w14:paraId="23B917E9" w14:textId="77777777" w:rsidR="00EB3F47" w:rsidRDefault="00EB3F47" w:rsidP="006343B9">
      <w:pPr>
        <w:jc w:val="both"/>
        <w:rPr>
          <w:rFonts w:ascii="Times New Roman" w:hAnsi="Times New Roman" w:cs="Times New Roman"/>
          <w:b/>
          <w:bCs/>
          <w:sz w:val="24"/>
          <w:szCs w:val="24"/>
        </w:rPr>
      </w:pPr>
    </w:p>
    <w:p w14:paraId="6CE594F8" w14:textId="77777777" w:rsidR="00EB3F47" w:rsidRDefault="00EB3F47" w:rsidP="006343B9">
      <w:pPr>
        <w:jc w:val="both"/>
        <w:rPr>
          <w:rFonts w:ascii="Times New Roman" w:hAnsi="Times New Roman" w:cs="Times New Roman"/>
          <w:b/>
          <w:bCs/>
          <w:sz w:val="24"/>
          <w:szCs w:val="24"/>
        </w:rPr>
      </w:pPr>
    </w:p>
    <w:p w14:paraId="39B741B9" w14:textId="77777777" w:rsidR="00EB3F47" w:rsidRDefault="00EB3F47" w:rsidP="006343B9">
      <w:pPr>
        <w:jc w:val="both"/>
        <w:rPr>
          <w:rFonts w:ascii="Times New Roman" w:hAnsi="Times New Roman" w:cs="Times New Roman"/>
          <w:b/>
          <w:bCs/>
          <w:sz w:val="24"/>
          <w:szCs w:val="24"/>
        </w:rPr>
      </w:pPr>
    </w:p>
    <w:p w14:paraId="00C6E564" w14:textId="167A8469" w:rsidR="006343B9" w:rsidRDefault="00910FD0" w:rsidP="00910FD0">
      <w:pPr>
        <w:pStyle w:val="Heading1"/>
      </w:pPr>
      <w:bookmarkStart w:id="5" w:name="_Toc211595141"/>
      <w:r w:rsidRPr="00910FD0">
        <w:t>Any Major Milestone or Deliverable Changes</w:t>
      </w:r>
      <w:bookmarkEnd w:id="5"/>
    </w:p>
    <w:p w14:paraId="41B27E53" w14:textId="77777777" w:rsidR="00BC3ADA" w:rsidRPr="00424EE5" w:rsidRDefault="00910FD0" w:rsidP="00424EE5">
      <w:pPr>
        <w:jc w:val="both"/>
        <w:rPr>
          <w:rFonts w:ascii="Times New Roman" w:hAnsi="Times New Roman" w:cs="Times New Roman"/>
          <w:sz w:val="24"/>
          <w:szCs w:val="24"/>
          <w:lang w:eastAsia="en-US"/>
        </w:rPr>
      </w:pPr>
      <w:r w:rsidRPr="00424EE5">
        <w:rPr>
          <w:rFonts w:ascii="Times New Roman" w:hAnsi="Times New Roman" w:cs="Times New Roman"/>
          <w:sz w:val="24"/>
          <w:szCs w:val="24"/>
          <w:lang w:eastAsia="en-US"/>
        </w:rPr>
        <w:t xml:space="preserve">The only significant </w:t>
      </w:r>
      <w:r w:rsidR="00422A55" w:rsidRPr="00424EE5">
        <w:rPr>
          <w:rFonts w:ascii="Times New Roman" w:hAnsi="Times New Roman" w:cs="Times New Roman"/>
          <w:sz w:val="24"/>
          <w:szCs w:val="24"/>
          <w:lang w:eastAsia="en-US"/>
        </w:rPr>
        <w:t>change</w:t>
      </w:r>
      <w:r w:rsidRPr="00424EE5">
        <w:rPr>
          <w:rFonts w:ascii="Times New Roman" w:hAnsi="Times New Roman" w:cs="Times New Roman"/>
          <w:sz w:val="24"/>
          <w:szCs w:val="24"/>
          <w:lang w:eastAsia="en-US"/>
        </w:rPr>
        <w:t xml:space="preserve"> to the </w:t>
      </w:r>
      <w:r w:rsidR="00422A55" w:rsidRPr="00424EE5">
        <w:rPr>
          <w:rFonts w:ascii="Times New Roman" w:hAnsi="Times New Roman" w:cs="Times New Roman"/>
          <w:sz w:val="24"/>
          <w:szCs w:val="24"/>
          <w:lang w:eastAsia="en-US"/>
        </w:rPr>
        <w:t xml:space="preserve">milestone </w:t>
      </w:r>
      <w:r w:rsidR="002C41DB" w:rsidRPr="00424EE5">
        <w:rPr>
          <w:rFonts w:ascii="Times New Roman" w:hAnsi="Times New Roman" w:cs="Times New Roman"/>
          <w:sz w:val="24"/>
          <w:szCs w:val="24"/>
          <w:lang w:eastAsia="en-US"/>
        </w:rPr>
        <w:t>was</w:t>
      </w:r>
      <w:r w:rsidR="00422A55" w:rsidRPr="00424EE5">
        <w:rPr>
          <w:rFonts w:ascii="Times New Roman" w:hAnsi="Times New Roman" w:cs="Times New Roman"/>
          <w:sz w:val="24"/>
          <w:szCs w:val="24"/>
          <w:lang w:eastAsia="en-US"/>
        </w:rPr>
        <w:t xml:space="preserve"> related to the Mid Project Client Meeting, where the team was </w:t>
      </w:r>
      <w:r w:rsidR="00BC3ADA" w:rsidRPr="00424EE5">
        <w:rPr>
          <w:rFonts w:ascii="Times New Roman" w:hAnsi="Times New Roman" w:cs="Times New Roman"/>
          <w:sz w:val="24"/>
          <w:szCs w:val="24"/>
          <w:lang w:eastAsia="en-US"/>
        </w:rPr>
        <w:t>un</w:t>
      </w:r>
      <w:r w:rsidR="00422A55" w:rsidRPr="00424EE5">
        <w:rPr>
          <w:rFonts w:ascii="Times New Roman" w:hAnsi="Times New Roman" w:cs="Times New Roman"/>
          <w:sz w:val="24"/>
          <w:szCs w:val="24"/>
          <w:lang w:eastAsia="en-US"/>
        </w:rPr>
        <w:t>able to get</w:t>
      </w:r>
      <w:r w:rsidR="00E56672" w:rsidRPr="00424EE5">
        <w:rPr>
          <w:rFonts w:ascii="Times New Roman" w:hAnsi="Times New Roman" w:cs="Times New Roman"/>
          <w:sz w:val="24"/>
          <w:szCs w:val="24"/>
          <w:lang w:eastAsia="en-US"/>
        </w:rPr>
        <w:t xml:space="preserve"> in contact with the client to </w:t>
      </w:r>
      <w:r w:rsidR="00BC3ADA" w:rsidRPr="00424EE5">
        <w:rPr>
          <w:rFonts w:ascii="Times New Roman" w:hAnsi="Times New Roman" w:cs="Times New Roman"/>
          <w:sz w:val="24"/>
          <w:szCs w:val="24"/>
          <w:lang w:eastAsia="en-US"/>
        </w:rPr>
        <w:t>conduct the</w:t>
      </w:r>
      <w:r w:rsidR="00E56672" w:rsidRPr="00424EE5">
        <w:rPr>
          <w:rFonts w:ascii="Times New Roman" w:hAnsi="Times New Roman" w:cs="Times New Roman"/>
          <w:sz w:val="24"/>
          <w:szCs w:val="24"/>
          <w:lang w:eastAsia="en-US"/>
        </w:rPr>
        <w:t xml:space="preserve"> presentation. </w:t>
      </w:r>
    </w:p>
    <w:p w14:paraId="0FD6D24E" w14:textId="77777777" w:rsidR="00BC3ADA" w:rsidRPr="00424EE5" w:rsidRDefault="00BC3ADA" w:rsidP="00424EE5">
      <w:pPr>
        <w:jc w:val="both"/>
        <w:rPr>
          <w:rFonts w:ascii="Times New Roman" w:hAnsi="Times New Roman" w:cs="Times New Roman"/>
          <w:sz w:val="24"/>
          <w:szCs w:val="24"/>
          <w:lang w:eastAsia="en-US"/>
        </w:rPr>
      </w:pPr>
    </w:p>
    <w:p w14:paraId="5EFD16CC" w14:textId="3B153896" w:rsidR="00910FD0" w:rsidRPr="00424EE5" w:rsidRDefault="002C41DB" w:rsidP="00424EE5">
      <w:pPr>
        <w:jc w:val="both"/>
        <w:rPr>
          <w:rFonts w:ascii="Times New Roman" w:hAnsi="Times New Roman" w:cs="Times New Roman"/>
          <w:sz w:val="24"/>
          <w:szCs w:val="24"/>
          <w:lang w:eastAsia="en-US"/>
        </w:rPr>
      </w:pPr>
      <w:r w:rsidRPr="00424EE5">
        <w:rPr>
          <w:rFonts w:ascii="Times New Roman" w:hAnsi="Times New Roman" w:cs="Times New Roman"/>
          <w:sz w:val="24"/>
          <w:szCs w:val="24"/>
          <w:lang w:eastAsia="en-US"/>
        </w:rPr>
        <w:t>As a result,</w:t>
      </w:r>
      <w:r w:rsidR="00E56672" w:rsidRPr="00424EE5">
        <w:rPr>
          <w:rFonts w:ascii="Times New Roman" w:hAnsi="Times New Roman" w:cs="Times New Roman"/>
          <w:sz w:val="24"/>
          <w:szCs w:val="24"/>
          <w:lang w:eastAsia="en-US"/>
        </w:rPr>
        <w:t xml:space="preserve"> </w:t>
      </w:r>
      <w:r w:rsidR="0022715E" w:rsidRPr="00424EE5">
        <w:rPr>
          <w:rFonts w:ascii="Times New Roman" w:hAnsi="Times New Roman" w:cs="Times New Roman"/>
          <w:sz w:val="24"/>
          <w:szCs w:val="24"/>
          <w:lang w:eastAsia="en-US"/>
        </w:rPr>
        <w:t>we</w:t>
      </w:r>
      <w:r w:rsidR="00A81D43" w:rsidRPr="00424EE5">
        <w:rPr>
          <w:rFonts w:ascii="Times New Roman" w:hAnsi="Times New Roman" w:cs="Times New Roman"/>
          <w:sz w:val="24"/>
          <w:szCs w:val="24"/>
          <w:lang w:eastAsia="en-US"/>
        </w:rPr>
        <w:t xml:space="preserve"> had to present</w:t>
      </w:r>
      <w:r w:rsidR="00BC3ADA" w:rsidRPr="00424EE5">
        <w:rPr>
          <w:rFonts w:ascii="Times New Roman" w:hAnsi="Times New Roman" w:cs="Times New Roman"/>
          <w:sz w:val="24"/>
          <w:szCs w:val="24"/>
          <w:lang w:eastAsia="en-US"/>
        </w:rPr>
        <w:t xml:space="preserve"> our </w:t>
      </w:r>
      <w:r w:rsidR="00EF292D" w:rsidRPr="00424EE5">
        <w:rPr>
          <w:rFonts w:ascii="Times New Roman" w:hAnsi="Times New Roman" w:cs="Times New Roman"/>
          <w:sz w:val="24"/>
          <w:szCs w:val="24"/>
          <w:lang w:eastAsia="en-US"/>
        </w:rPr>
        <w:t>Mid Project Presentation</w:t>
      </w:r>
      <w:r w:rsidR="00A81D43" w:rsidRPr="00424EE5">
        <w:rPr>
          <w:rFonts w:ascii="Times New Roman" w:hAnsi="Times New Roman" w:cs="Times New Roman"/>
          <w:sz w:val="24"/>
          <w:szCs w:val="24"/>
          <w:lang w:eastAsia="en-US"/>
        </w:rPr>
        <w:t xml:space="preserve"> to our </w:t>
      </w:r>
      <w:r w:rsidR="009D5D55" w:rsidRPr="00424EE5">
        <w:rPr>
          <w:rFonts w:ascii="Times New Roman" w:hAnsi="Times New Roman" w:cs="Times New Roman"/>
          <w:sz w:val="24"/>
          <w:szCs w:val="24"/>
          <w:lang w:eastAsia="en-US"/>
        </w:rPr>
        <w:t xml:space="preserve">project </w:t>
      </w:r>
      <w:r w:rsidR="00A81D43" w:rsidRPr="00424EE5">
        <w:rPr>
          <w:rFonts w:ascii="Times New Roman" w:hAnsi="Times New Roman" w:cs="Times New Roman"/>
          <w:sz w:val="24"/>
          <w:szCs w:val="24"/>
          <w:lang w:eastAsia="en-US"/>
        </w:rPr>
        <w:t xml:space="preserve">advisor, </w:t>
      </w:r>
      <w:r w:rsidR="00C63267" w:rsidRPr="00424EE5">
        <w:rPr>
          <w:rFonts w:ascii="Times New Roman" w:hAnsi="Times New Roman" w:cs="Times New Roman"/>
          <w:sz w:val="24"/>
          <w:szCs w:val="24"/>
          <w:lang w:eastAsia="en-US"/>
        </w:rPr>
        <w:t>Anjali de Silva, during Week 12 instead.</w:t>
      </w:r>
    </w:p>
    <w:p w14:paraId="0A0F1A13" w14:textId="77777777" w:rsidR="009D5D55" w:rsidRPr="00424EE5" w:rsidRDefault="009D5D55" w:rsidP="00424EE5">
      <w:pPr>
        <w:jc w:val="both"/>
        <w:rPr>
          <w:rFonts w:ascii="Times New Roman" w:hAnsi="Times New Roman" w:cs="Times New Roman"/>
          <w:sz w:val="24"/>
          <w:szCs w:val="24"/>
          <w:lang w:eastAsia="en-US"/>
        </w:rPr>
      </w:pPr>
    </w:p>
    <w:p w14:paraId="2FE468EE" w14:textId="5A4B292F" w:rsidR="009D5D55" w:rsidRPr="00424EE5" w:rsidRDefault="009D5D55" w:rsidP="00424EE5">
      <w:pPr>
        <w:jc w:val="both"/>
        <w:rPr>
          <w:rFonts w:ascii="Times New Roman" w:hAnsi="Times New Roman" w:cs="Times New Roman"/>
          <w:sz w:val="24"/>
          <w:szCs w:val="24"/>
          <w:lang w:eastAsia="en-US"/>
        </w:rPr>
      </w:pPr>
      <w:r w:rsidRPr="00424EE5">
        <w:rPr>
          <w:rFonts w:ascii="Times New Roman" w:hAnsi="Times New Roman" w:cs="Times New Roman"/>
          <w:sz w:val="24"/>
          <w:szCs w:val="24"/>
          <w:lang w:eastAsia="en-US"/>
        </w:rPr>
        <w:t>No other milestones or deliverables changed occurred</w:t>
      </w:r>
      <w:r w:rsidR="00EB3F47" w:rsidRPr="00424EE5">
        <w:rPr>
          <w:rFonts w:ascii="Times New Roman" w:hAnsi="Times New Roman" w:cs="Times New Roman"/>
          <w:sz w:val="24"/>
          <w:szCs w:val="24"/>
          <w:lang w:eastAsia="en-US"/>
        </w:rPr>
        <w:t xml:space="preserve"> and all the remaining project objectives were completed as planned.</w:t>
      </w:r>
    </w:p>
    <w:p w14:paraId="46989C22" w14:textId="77777777" w:rsidR="001104B6" w:rsidRDefault="001104B6" w:rsidP="00910FD0">
      <w:pPr>
        <w:rPr>
          <w:lang w:eastAsia="en-US"/>
        </w:rPr>
      </w:pPr>
    </w:p>
    <w:p w14:paraId="16EE1633" w14:textId="707EB3C8" w:rsidR="001104B6" w:rsidRDefault="001104B6" w:rsidP="001104B6">
      <w:pPr>
        <w:pStyle w:val="Heading2"/>
      </w:pPr>
      <w:bookmarkStart w:id="6" w:name="_Toc211595142"/>
      <w:r w:rsidRPr="001104B6">
        <w:t>What Caused the Changes</w:t>
      </w:r>
      <w:bookmarkEnd w:id="6"/>
    </w:p>
    <w:p w14:paraId="03B4C280" w14:textId="230E14A9" w:rsidR="001104B6" w:rsidRPr="00DA08E0" w:rsidRDefault="001104B6" w:rsidP="00DA08E0">
      <w:pPr>
        <w:jc w:val="both"/>
        <w:rPr>
          <w:rFonts w:ascii="Times New Roman" w:hAnsi="Times New Roman" w:cs="Times New Roman"/>
          <w:sz w:val="24"/>
          <w:szCs w:val="24"/>
          <w:lang w:eastAsia="en-US"/>
        </w:rPr>
      </w:pPr>
      <w:r w:rsidRPr="00DA08E0">
        <w:rPr>
          <w:rFonts w:ascii="Times New Roman" w:hAnsi="Times New Roman" w:cs="Times New Roman"/>
          <w:sz w:val="24"/>
          <w:szCs w:val="24"/>
          <w:lang w:eastAsia="en-US"/>
        </w:rPr>
        <w:t xml:space="preserve">The changes were primarily due to the client unavailability during mid project </w:t>
      </w:r>
      <w:r w:rsidR="00C36769" w:rsidRPr="00DA08E0">
        <w:rPr>
          <w:rFonts w:ascii="Times New Roman" w:hAnsi="Times New Roman" w:cs="Times New Roman"/>
          <w:sz w:val="24"/>
          <w:szCs w:val="24"/>
          <w:lang w:eastAsia="en-US"/>
        </w:rPr>
        <w:t xml:space="preserve">presentation. </w:t>
      </w:r>
      <w:r w:rsidR="001B3A1D" w:rsidRPr="00DA08E0">
        <w:rPr>
          <w:rFonts w:ascii="Times New Roman" w:hAnsi="Times New Roman" w:cs="Times New Roman"/>
          <w:sz w:val="24"/>
          <w:szCs w:val="24"/>
          <w:lang w:eastAsia="en-US"/>
        </w:rPr>
        <w:t>Despite</w:t>
      </w:r>
      <w:r w:rsidR="00C36769" w:rsidRPr="00DA08E0">
        <w:rPr>
          <w:rFonts w:ascii="Times New Roman" w:hAnsi="Times New Roman" w:cs="Times New Roman"/>
          <w:sz w:val="24"/>
          <w:szCs w:val="24"/>
          <w:lang w:eastAsia="en-US"/>
        </w:rPr>
        <w:t xml:space="preserve"> mu</w:t>
      </w:r>
      <w:r w:rsidR="001B3A1D" w:rsidRPr="00DA08E0">
        <w:rPr>
          <w:rFonts w:ascii="Times New Roman" w:hAnsi="Times New Roman" w:cs="Times New Roman"/>
          <w:sz w:val="24"/>
          <w:szCs w:val="24"/>
          <w:lang w:eastAsia="en-US"/>
        </w:rPr>
        <w:t xml:space="preserve">ltiple communication attempts, the client was unable to attend </w:t>
      </w:r>
      <w:r w:rsidR="00B75973" w:rsidRPr="00DA08E0">
        <w:rPr>
          <w:rFonts w:ascii="Times New Roman" w:hAnsi="Times New Roman" w:cs="Times New Roman"/>
          <w:sz w:val="24"/>
          <w:szCs w:val="24"/>
          <w:lang w:eastAsia="en-US"/>
        </w:rPr>
        <w:t>so the team was advised to present to our project advisor</w:t>
      </w:r>
      <w:r w:rsidR="009F7FA2" w:rsidRPr="00DA08E0">
        <w:rPr>
          <w:rFonts w:ascii="Times New Roman" w:hAnsi="Times New Roman" w:cs="Times New Roman"/>
          <w:sz w:val="24"/>
          <w:szCs w:val="24"/>
          <w:lang w:eastAsia="en-US"/>
        </w:rPr>
        <w:t xml:space="preserve"> to maintain the project progress and meet the academic requirements. </w:t>
      </w:r>
    </w:p>
    <w:p w14:paraId="7368760A" w14:textId="77777777" w:rsidR="009F7FA2" w:rsidRDefault="009F7FA2" w:rsidP="001104B6">
      <w:pPr>
        <w:rPr>
          <w:lang w:eastAsia="en-US"/>
        </w:rPr>
      </w:pPr>
    </w:p>
    <w:p w14:paraId="2E53381F" w14:textId="5F6F5F66" w:rsidR="009F7FA2" w:rsidRDefault="009F7FA2" w:rsidP="006E65B9">
      <w:pPr>
        <w:pStyle w:val="Heading2"/>
      </w:pPr>
      <w:bookmarkStart w:id="7" w:name="_Toc211595143"/>
      <w:r w:rsidRPr="009F7FA2">
        <w:t>How the Changes Were Negotiated and Recorded</w:t>
      </w:r>
      <w:bookmarkEnd w:id="7"/>
    </w:p>
    <w:p w14:paraId="32F47F25" w14:textId="12750799" w:rsidR="00424EE5" w:rsidRPr="00DA08E0" w:rsidRDefault="004C0128" w:rsidP="00DA08E0">
      <w:pPr>
        <w:jc w:val="both"/>
        <w:rPr>
          <w:rFonts w:ascii="Times New Roman" w:hAnsi="Times New Roman" w:cs="Times New Roman"/>
          <w:sz w:val="24"/>
          <w:szCs w:val="24"/>
          <w:lang w:eastAsia="en-US"/>
        </w:rPr>
      </w:pPr>
      <w:r w:rsidRPr="00DA08E0">
        <w:rPr>
          <w:rFonts w:ascii="Times New Roman" w:hAnsi="Times New Roman" w:cs="Times New Roman"/>
          <w:sz w:val="24"/>
          <w:szCs w:val="24"/>
          <w:lang w:eastAsia="en-US"/>
        </w:rPr>
        <w:t>The team</w:t>
      </w:r>
      <w:r w:rsidR="00A51617" w:rsidRPr="00DA08E0">
        <w:rPr>
          <w:rFonts w:ascii="Times New Roman" w:hAnsi="Times New Roman" w:cs="Times New Roman"/>
          <w:sz w:val="24"/>
          <w:szCs w:val="24"/>
          <w:lang w:eastAsia="en-US"/>
        </w:rPr>
        <w:t xml:space="preserve"> </w:t>
      </w:r>
      <w:r w:rsidR="008E0E59" w:rsidRPr="00DA08E0">
        <w:rPr>
          <w:rFonts w:ascii="Times New Roman" w:hAnsi="Times New Roman" w:cs="Times New Roman"/>
          <w:sz w:val="24"/>
          <w:szCs w:val="24"/>
          <w:lang w:eastAsia="en-US"/>
        </w:rPr>
        <w:t>notified</w:t>
      </w:r>
      <w:r w:rsidR="00A51617" w:rsidRPr="00DA08E0">
        <w:rPr>
          <w:rFonts w:ascii="Times New Roman" w:hAnsi="Times New Roman" w:cs="Times New Roman"/>
          <w:sz w:val="24"/>
          <w:szCs w:val="24"/>
          <w:lang w:eastAsia="en-US"/>
        </w:rPr>
        <w:t xml:space="preserve"> both the client and advisor about the issues</w:t>
      </w:r>
      <w:r w:rsidR="008E0E59" w:rsidRPr="00DA08E0">
        <w:rPr>
          <w:rFonts w:ascii="Times New Roman" w:hAnsi="Times New Roman" w:cs="Times New Roman"/>
          <w:sz w:val="24"/>
          <w:szCs w:val="24"/>
          <w:lang w:eastAsia="en-US"/>
        </w:rPr>
        <w:t xml:space="preserve">. The advisor approved conducting </w:t>
      </w:r>
      <w:r w:rsidR="00424EE5" w:rsidRPr="00DA08E0">
        <w:rPr>
          <w:rFonts w:ascii="Times New Roman" w:hAnsi="Times New Roman" w:cs="Times New Roman"/>
          <w:sz w:val="24"/>
          <w:szCs w:val="24"/>
          <w:lang w:eastAsia="en-US"/>
        </w:rPr>
        <w:t xml:space="preserve">the mid project presentation to her. The situation and outcome were </w:t>
      </w:r>
      <w:r w:rsidR="00B25D58" w:rsidRPr="00DA08E0">
        <w:rPr>
          <w:rFonts w:ascii="Times New Roman" w:hAnsi="Times New Roman" w:cs="Times New Roman"/>
          <w:sz w:val="24"/>
          <w:szCs w:val="24"/>
          <w:lang w:eastAsia="en-US"/>
        </w:rPr>
        <w:t>recorded</w:t>
      </w:r>
      <w:r w:rsidR="00424EE5" w:rsidRPr="00DA08E0">
        <w:rPr>
          <w:rFonts w:ascii="Times New Roman" w:hAnsi="Times New Roman" w:cs="Times New Roman"/>
          <w:sz w:val="24"/>
          <w:szCs w:val="24"/>
          <w:lang w:eastAsia="en-US"/>
        </w:rPr>
        <w:t xml:space="preserve"> in the meeting minutes and individual logs of week 12. </w:t>
      </w:r>
    </w:p>
    <w:p w14:paraId="709322EC" w14:textId="77777777" w:rsidR="00424EE5" w:rsidRPr="00DA08E0" w:rsidRDefault="00424EE5" w:rsidP="00DA08E0">
      <w:pPr>
        <w:jc w:val="both"/>
        <w:rPr>
          <w:rFonts w:ascii="Times New Roman" w:hAnsi="Times New Roman" w:cs="Times New Roman"/>
          <w:sz w:val="24"/>
          <w:szCs w:val="24"/>
          <w:lang w:eastAsia="en-US"/>
        </w:rPr>
      </w:pPr>
    </w:p>
    <w:p w14:paraId="26ECB52D" w14:textId="2BB95950" w:rsidR="00424EE5" w:rsidRDefault="00424EE5" w:rsidP="00424EE5">
      <w:pPr>
        <w:pStyle w:val="Heading2"/>
      </w:pPr>
      <w:bookmarkStart w:id="8" w:name="_Toc211595144"/>
      <w:r>
        <w:t>Impact of those Changes</w:t>
      </w:r>
      <w:bookmarkEnd w:id="8"/>
      <w:r>
        <w:t xml:space="preserve"> </w:t>
      </w:r>
    </w:p>
    <w:p w14:paraId="20E672C4" w14:textId="2EB12876" w:rsidR="009F7FA2" w:rsidRDefault="00424EE5" w:rsidP="00424EE5">
      <w:r>
        <w:t>Prese</w:t>
      </w:r>
      <w:r w:rsidR="00DA08E0">
        <w:t xml:space="preserve">nting to the advisor instead of the </w:t>
      </w:r>
      <w:r w:rsidR="004A72C5">
        <w:t xml:space="preserve">client did not significantly impact the project scope or timeline. The feedback from advisor was highly </w:t>
      </w:r>
      <w:r w:rsidR="006E65B9">
        <w:t>valuable in refining the forecast models and improving the dashboard.</w:t>
      </w:r>
    </w:p>
    <w:p w14:paraId="2A0983C3" w14:textId="77777777" w:rsidR="006E65B9" w:rsidRDefault="006E65B9" w:rsidP="00424EE5"/>
    <w:p w14:paraId="7B64543A" w14:textId="77777777" w:rsidR="006E65B9" w:rsidRDefault="006E65B9" w:rsidP="00424EE5"/>
    <w:p w14:paraId="47A16BDA" w14:textId="77777777" w:rsidR="006E65B9" w:rsidRDefault="006E65B9" w:rsidP="00424EE5"/>
    <w:p w14:paraId="7BFA5476" w14:textId="77777777" w:rsidR="006E65B9" w:rsidRDefault="006E65B9" w:rsidP="00424EE5"/>
    <w:p w14:paraId="58659859" w14:textId="77777777" w:rsidR="006E65B9" w:rsidRDefault="006E65B9" w:rsidP="00424EE5"/>
    <w:p w14:paraId="2AEC2C8B" w14:textId="77777777" w:rsidR="006E65B9" w:rsidRDefault="006E65B9" w:rsidP="00424EE5"/>
    <w:p w14:paraId="553D8EA7" w14:textId="77777777" w:rsidR="006E65B9" w:rsidRDefault="006E65B9" w:rsidP="00424EE5"/>
    <w:p w14:paraId="69F3B7E3" w14:textId="77777777" w:rsidR="006E65B9" w:rsidRDefault="006E65B9" w:rsidP="00424EE5"/>
    <w:p w14:paraId="18AB29F3" w14:textId="77777777" w:rsidR="006E65B9" w:rsidRDefault="006E65B9" w:rsidP="00424EE5"/>
    <w:p w14:paraId="19C38E9B" w14:textId="77777777" w:rsidR="006E65B9" w:rsidRDefault="006E65B9" w:rsidP="00424EE5"/>
    <w:p w14:paraId="5ADD2FA3" w14:textId="77777777" w:rsidR="006E65B9" w:rsidRDefault="006E65B9" w:rsidP="00424EE5"/>
    <w:p w14:paraId="348C1C3E" w14:textId="77777777" w:rsidR="006E65B9" w:rsidRDefault="006E65B9" w:rsidP="00424EE5"/>
    <w:p w14:paraId="4FA7EE6D" w14:textId="77777777" w:rsidR="006E65B9" w:rsidRDefault="006E65B9" w:rsidP="00424EE5"/>
    <w:p w14:paraId="619207BD" w14:textId="77777777" w:rsidR="006E65B9" w:rsidRDefault="006E65B9" w:rsidP="00424EE5"/>
    <w:p w14:paraId="39587C35" w14:textId="77777777" w:rsidR="006E65B9" w:rsidRDefault="006E65B9" w:rsidP="00424EE5"/>
    <w:p w14:paraId="64E54F7A" w14:textId="77777777" w:rsidR="006E65B9" w:rsidRDefault="006E65B9" w:rsidP="00424EE5"/>
    <w:p w14:paraId="0AE8BF42" w14:textId="77777777" w:rsidR="006E65B9" w:rsidRDefault="006E65B9" w:rsidP="00424EE5"/>
    <w:p w14:paraId="3834D90C" w14:textId="6AE4EAF7" w:rsidR="006E65B9" w:rsidRDefault="00E442F9" w:rsidP="00DC4C42">
      <w:pPr>
        <w:pStyle w:val="Heading1"/>
      </w:pPr>
      <w:bookmarkStart w:id="9" w:name="_Toc211595145"/>
      <w:r w:rsidRPr="00E442F9">
        <w:t>Methodology</w:t>
      </w:r>
      <w:bookmarkEnd w:id="9"/>
    </w:p>
    <w:p w14:paraId="69F118EA" w14:textId="77777777" w:rsidR="006646FD" w:rsidRDefault="006646FD" w:rsidP="00424EE5"/>
    <w:p w14:paraId="6FE59CF2" w14:textId="044E3793" w:rsidR="00A36F16" w:rsidRDefault="006646FD" w:rsidP="00424EE5">
      <w:pPr>
        <w:rPr>
          <w:rFonts w:ascii="Times New Roman" w:hAnsi="Times New Roman" w:cs="Times New Roman"/>
          <w:sz w:val="24"/>
          <w:szCs w:val="24"/>
        </w:rPr>
      </w:pPr>
      <w:r w:rsidRPr="00DC4C42">
        <w:rPr>
          <w:rFonts w:ascii="Times New Roman" w:hAnsi="Times New Roman" w:cs="Times New Roman"/>
          <w:sz w:val="24"/>
          <w:szCs w:val="24"/>
        </w:rPr>
        <w:t xml:space="preserve">The </w:t>
      </w:r>
      <w:r w:rsidR="00017BD1" w:rsidRPr="00DC4C42">
        <w:rPr>
          <w:rFonts w:ascii="Times New Roman" w:hAnsi="Times New Roman" w:cs="Times New Roman"/>
          <w:sz w:val="24"/>
          <w:szCs w:val="24"/>
        </w:rPr>
        <w:t>project</w:t>
      </w:r>
      <w:r w:rsidRPr="00DC4C42">
        <w:rPr>
          <w:rFonts w:ascii="Times New Roman" w:hAnsi="Times New Roman" w:cs="Times New Roman"/>
          <w:sz w:val="24"/>
          <w:szCs w:val="24"/>
        </w:rPr>
        <w:t xml:space="preserve"> </w:t>
      </w:r>
      <w:r w:rsidR="00017BD1" w:rsidRPr="00DC4C42">
        <w:rPr>
          <w:rFonts w:ascii="Times New Roman" w:hAnsi="Times New Roman" w:cs="Times New Roman"/>
          <w:sz w:val="24"/>
          <w:szCs w:val="24"/>
        </w:rPr>
        <w:t xml:space="preserve">initially developed the Agile Methodology as outline in the proposal. </w:t>
      </w:r>
      <w:r w:rsidR="00261285" w:rsidRPr="00DC4C42">
        <w:rPr>
          <w:rFonts w:ascii="Times New Roman" w:hAnsi="Times New Roman" w:cs="Times New Roman"/>
          <w:sz w:val="24"/>
          <w:szCs w:val="24"/>
        </w:rPr>
        <w:t xml:space="preserve">Agile was chosen for </w:t>
      </w:r>
      <w:r w:rsidR="00DC4C42" w:rsidRPr="00DC4C42">
        <w:rPr>
          <w:rFonts w:ascii="Times New Roman" w:hAnsi="Times New Roman" w:cs="Times New Roman"/>
          <w:sz w:val="24"/>
          <w:szCs w:val="24"/>
        </w:rPr>
        <w:t>its</w:t>
      </w:r>
      <w:r w:rsidR="00261285" w:rsidRPr="00DC4C42">
        <w:rPr>
          <w:rFonts w:ascii="Times New Roman" w:hAnsi="Times New Roman" w:cs="Times New Roman"/>
          <w:sz w:val="24"/>
          <w:szCs w:val="24"/>
        </w:rPr>
        <w:t xml:space="preserve"> </w:t>
      </w:r>
      <w:r w:rsidR="00FB0EA1" w:rsidRPr="00DC4C42">
        <w:rPr>
          <w:rFonts w:ascii="Times New Roman" w:hAnsi="Times New Roman" w:cs="Times New Roman"/>
          <w:sz w:val="24"/>
          <w:szCs w:val="24"/>
        </w:rPr>
        <w:t>flexibility</w:t>
      </w:r>
      <w:r w:rsidR="00261285" w:rsidRPr="00DC4C42">
        <w:rPr>
          <w:rFonts w:ascii="Times New Roman" w:hAnsi="Times New Roman" w:cs="Times New Roman"/>
          <w:sz w:val="24"/>
          <w:szCs w:val="24"/>
        </w:rPr>
        <w:t xml:space="preserve"> and iterative </w:t>
      </w:r>
      <w:r w:rsidR="00FB0EA1" w:rsidRPr="00DC4C42">
        <w:rPr>
          <w:rFonts w:ascii="Times New Roman" w:hAnsi="Times New Roman" w:cs="Times New Roman"/>
          <w:sz w:val="24"/>
          <w:szCs w:val="24"/>
        </w:rPr>
        <w:t>nature</w:t>
      </w:r>
      <w:r w:rsidR="00261285" w:rsidRPr="00DC4C42">
        <w:rPr>
          <w:rFonts w:ascii="Times New Roman" w:hAnsi="Times New Roman" w:cs="Times New Roman"/>
          <w:sz w:val="24"/>
          <w:szCs w:val="24"/>
        </w:rPr>
        <w:t xml:space="preserve">, which was </w:t>
      </w:r>
      <w:r w:rsidR="00FB0EA1" w:rsidRPr="00DC4C42">
        <w:rPr>
          <w:rFonts w:ascii="Times New Roman" w:hAnsi="Times New Roman" w:cs="Times New Roman"/>
          <w:sz w:val="24"/>
          <w:szCs w:val="24"/>
        </w:rPr>
        <w:t>essential</w:t>
      </w:r>
      <w:r w:rsidR="00261285" w:rsidRPr="00DC4C42">
        <w:rPr>
          <w:rFonts w:ascii="Times New Roman" w:hAnsi="Times New Roman" w:cs="Times New Roman"/>
          <w:sz w:val="24"/>
          <w:szCs w:val="24"/>
        </w:rPr>
        <w:t xml:space="preserve"> for data driven projects </w:t>
      </w:r>
      <w:r w:rsidR="00F97629" w:rsidRPr="00DC4C42">
        <w:rPr>
          <w:rFonts w:ascii="Times New Roman" w:hAnsi="Times New Roman" w:cs="Times New Roman"/>
          <w:sz w:val="24"/>
          <w:szCs w:val="24"/>
        </w:rPr>
        <w:t xml:space="preserve">which </w:t>
      </w:r>
      <w:r w:rsidR="00FB0EA1" w:rsidRPr="00DC4C42">
        <w:rPr>
          <w:rFonts w:ascii="Times New Roman" w:hAnsi="Times New Roman" w:cs="Times New Roman"/>
          <w:sz w:val="24"/>
          <w:szCs w:val="24"/>
        </w:rPr>
        <w:t>requires</w:t>
      </w:r>
      <w:r w:rsidR="00F97629" w:rsidRPr="00DC4C42">
        <w:rPr>
          <w:rFonts w:ascii="Times New Roman" w:hAnsi="Times New Roman" w:cs="Times New Roman"/>
          <w:sz w:val="24"/>
          <w:szCs w:val="24"/>
        </w:rPr>
        <w:t xml:space="preserve"> </w:t>
      </w:r>
      <w:proofErr w:type="spellStart"/>
      <w:r w:rsidR="00F97629" w:rsidRPr="00DC4C42">
        <w:rPr>
          <w:rFonts w:ascii="Times New Roman" w:hAnsi="Times New Roman" w:cs="Times New Roman"/>
          <w:sz w:val="24"/>
          <w:szCs w:val="24"/>
        </w:rPr>
        <w:t>regualer</w:t>
      </w:r>
      <w:proofErr w:type="spellEnd"/>
      <w:r w:rsidR="00F97629" w:rsidRPr="00DC4C42">
        <w:rPr>
          <w:rFonts w:ascii="Times New Roman" w:hAnsi="Times New Roman" w:cs="Times New Roman"/>
          <w:sz w:val="24"/>
          <w:szCs w:val="24"/>
        </w:rPr>
        <w:t xml:space="preserve"> feedback</w:t>
      </w:r>
      <w:r w:rsidR="00FB0EA1" w:rsidRPr="00DC4C42">
        <w:rPr>
          <w:rFonts w:ascii="Times New Roman" w:hAnsi="Times New Roman" w:cs="Times New Roman"/>
          <w:sz w:val="24"/>
          <w:szCs w:val="24"/>
        </w:rPr>
        <w:t>.</w:t>
      </w:r>
      <w:r w:rsidR="00ED5BB0">
        <w:rPr>
          <w:rFonts w:ascii="Times New Roman" w:hAnsi="Times New Roman" w:cs="Times New Roman"/>
          <w:sz w:val="24"/>
          <w:szCs w:val="24"/>
        </w:rPr>
        <w:t xml:space="preserve"> </w:t>
      </w:r>
      <w:r w:rsidR="007C5810">
        <w:rPr>
          <w:rFonts w:ascii="Times New Roman" w:hAnsi="Times New Roman" w:cs="Times New Roman"/>
          <w:sz w:val="24"/>
          <w:szCs w:val="24"/>
        </w:rPr>
        <w:t xml:space="preserve"> However, due to limited client engagement, the team relied primarily on the weekly meetings with the project advisor </w:t>
      </w:r>
      <w:r w:rsidR="00321A8C">
        <w:rPr>
          <w:rFonts w:ascii="Times New Roman" w:hAnsi="Times New Roman" w:cs="Times New Roman"/>
          <w:sz w:val="24"/>
          <w:szCs w:val="24"/>
        </w:rPr>
        <w:t>for progress review.</w:t>
      </w:r>
      <w:r w:rsidR="00C42AF9">
        <w:rPr>
          <w:rFonts w:ascii="Times New Roman" w:hAnsi="Times New Roman" w:cs="Times New Roman"/>
          <w:sz w:val="24"/>
          <w:szCs w:val="24"/>
        </w:rPr>
        <w:t xml:space="preserve"> These meeting with the advisor acted as the checkpoints for evaluation deliverables and </w:t>
      </w:r>
      <w:r w:rsidR="00A36F16">
        <w:rPr>
          <w:rFonts w:ascii="Times New Roman" w:hAnsi="Times New Roman" w:cs="Times New Roman"/>
          <w:sz w:val="24"/>
          <w:szCs w:val="24"/>
        </w:rPr>
        <w:t>resolving</w:t>
      </w:r>
      <w:r w:rsidR="00C42AF9">
        <w:rPr>
          <w:rFonts w:ascii="Times New Roman" w:hAnsi="Times New Roman" w:cs="Times New Roman"/>
          <w:sz w:val="24"/>
          <w:szCs w:val="24"/>
        </w:rPr>
        <w:t xml:space="preserve"> techn</w:t>
      </w:r>
      <w:r w:rsidR="00A36F16">
        <w:rPr>
          <w:rFonts w:ascii="Times New Roman" w:hAnsi="Times New Roman" w:cs="Times New Roman"/>
          <w:sz w:val="24"/>
          <w:szCs w:val="24"/>
        </w:rPr>
        <w:t xml:space="preserve">ical challenges. This adjustment maintained the collaborative nature of Agile but replaced client sprints with advisor feedback. </w:t>
      </w:r>
    </w:p>
    <w:p w14:paraId="4A141BD3" w14:textId="77777777" w:rsidR="00A36F16" w:rsidRDefault="00A36F16" w:rsidP="00424EE5">
      <w:pPr>
        <w:rPr>
          <w:rFonts w:ascii="Times New Roman" w:hAnsi="Times New Roman" w:cs="Times New Roman"/>
          <w:sz w:val="24"/>
          <w:szCs w:val="24"/>
        </w:rPr>
      </w:pPr>
    </w:p>
    <w:p w14:paraId="18460BB4" w14:textId="2A987088" w:rsidR="00B76790" w:rsidRDefault="00B76790" w:rsidP="00B76790">
      <w:pPr>
        <w:pStyle w:val="Heading2"/>
      </w:pPr>
      <w:bookmarkStart w:id="10" w:name="_Toc211595146"/>
      <w:r w:rsidRPr="00E442F9">
        <w:t>Methodology</w:t>
      </w:r>
      <w:r>
        <w:t xml:space="preserve"> Changes</w:t>
      </w:r>
      <w:bookmarkEnd w:id="10"/>
    </w:p>
    <w:p w14:paraId="3B4B18E3" w14:textId="758E6AC5" w:rsidR="00A36F16" w:rsidRDefault="00B76790" w:rsidP="00424EE5">
      <w:pPr>
        <w:rPr>
          <w:rFonts w:ascii="Times New Roman" w:hAnsi="Times New Roman" w:cs="Times New Roman"/>
          <w:sz w:val="24"/>
          <w:szCs w:val="24"/>
        </w:rPr>
      </w:pPr>
      <w:r>
        <w:rPr>
          <w:rFonts w:ascii="Times New Roman" w:hAnsi="Times New Roman" w:cs="Times New Roman"/>
          <w:sz w:val="24"/>
          <w:szCs w:val="24"/>
        </w:rPr>
        <w:t xml:space="preserve">There were no changes made </w:t>
      </w:r>
      <w:r w:rsidR="00BF1262">
        <w:rPr>
          <w:rFonts w:ascii="Times New Roman" w:hAnsi="Times New Roman" w:cs="Times New Roman"/>
          <w:sz w:val="24"/>
          <w:szCs w:val="24"/>
        </w:rPr>
        <w:t xml:space="preserve">to the </w:t>
      </w:r>
      <w:r>
        <w:rPr>
          <w:rFonts w:ascii="Times New Roman" w:hAnsi="Times New Roman" w:cs="Times New Roman"/>
          <w:sz w:val="24"/>
          <w:szCs w:val="24"/>
        </w:rPr>
        <w:t xml:space="preserve"> methodology</w:t>
      </w:r>
      <w:r w:rsidR="00CC5369">
        <w:rPr>
          <w:rFonts w:ascii="Times New Roman" w:hAnsi="Times New Roman" w:cs="Times New Roman"/>
          <w:sz w:val="24"/>
          <w:szCs w:val="24"/>
        </w:rPr>
        <w:t xml:space="preserve"> </w:t>
      </w:r>
      <w:r w:rsidR="00BF1262">
        <w:rPr>
          <w:rFonts w:ascii="Times New Roman" w:hAnsi="Times New Roman" w:cs="Times New Roman"/>
          <w:sz w:val="24"/>
          <w:szCs w:val="24"/>
        </w:rPr>
        <w:t>except</w:t>
      </w:r>
      <w:r w:rsidR="00CC5369">
        <w:rPr>
          <w:rFonts w:ascii="Times New Roman" w:hAnsi="Times New Roman" w:cs="Times New Roman"/>
          <w:sz w:val="24"/>
          <w:szCs w:val="24"/>
        </w:rPr>
        <w:t xml:space="preserve">, instead of getting feedback from the client each sprint, the team </w:t>
      </w:r>
      <w:r w:rsidR="00BF1262">
        <w:rPr>
          <w:rFonts w:ascii="Times New Roman" w:hAnsi="Times New Roman" w:cs="Times New Roman"/>
          <w:sz w:val="24"/>
          <w:szCs w:val="24"/>
        </w:rPr>
        <w:t xml:space="preserve">received feedback from the advisor. </w:t>
      </w:r>
    </w:p>
    <w:p w14:paraId="513CD900" w14:textId="77777777" w:rsidR="00BF1262" w:rsidRDefault="00BF1262" w:rsidP="00424EE5">
      <w:pPr>
        <w:rPr>
          <w:rFonts w:ascii="Times New Roman" w:hAnsi="Times New Roman" w:cs="Times New Roman"/>
          <w:sz w:val="24"/>
          <w:szCs w:val="24"/>
        </w:rPr>
      </w:pPr>
    </w:p>
    <w:p w14:paraId="758D22CE" w14:textId="77777777" w:rsidR="00BF1262" w:rsidRDefault="00BF1262" w:rsidP="00424EE5">
      <w:pPr>
        <w:rPr>
          <w:rFonts w:ascii="Times New Roman" w:hAnsi="Times New Roman" w:cs="Times New Roman"/>
          <w:sz w:val="24"/>
          <w:szCs w:val="24"/>
        </w:rPr>
      </w:pPr>
    </w:p>
    <w:p w14:paraId="5894CB4B" w14:textId="4C6A4EB0" w:rsidR="00BF1262" w:rsidRDefault="007F787A" w:rsidP="00FE42A2">
      <w:pPr>
        <w:pStyle w:val="Heading2"/>
      </w:pPr>
      <w:bookmarkStart w:id="11" w:name="_Toc211595147"/>
      <w:r w:rsidRPr="007F787A">
        <w:t>Reflection on Methodology</w:t>
      </w:r>
      <w:bookmarkEnd w:id="11"/>
    </w:p>
    <w:p w14:paraId="1EC4EADA" w14:textId="77777777" w:rsidR="007F787A" w:rsidRDefault="007F787A" w:rsidP="00424EE5">
      <w:pPr>
        <w:rPr>
          <w:rFonts w:ascii="Times New Roman" w:hAnsi="Times New Roman" w:cs="Times New Roman"/>
          <w:sz w:val="24"/>
          <w:szCs w:val="24"/>
        </w:rPr>
      </w:pPr>
    </w:p>
    <w:p w14:paraId="566672FB" w14:textId="30E338D9" w:rsidR="007F787A" w:rsidRDefault="007F787A" w:rsidP="00424EE5">
      <w:pPr>
        <w:rPr>
          <w:rFonts w:ascii="Times New Roman" w:hAnsi="Times New Roman" w:cs="Times New Roman"/>
          <w:sz w:val="24"/>
          <w:szCs w:val="24"/>
        </w:rPr>
      </w:pPr>
      <w:r>
        <w:rPr>
          <w:rFonts w:ascii="Times New Roman" w:hAnsi="Times New Roman" w:cs="Times New Roman"/>
          <w:sz w:val="24"/>
          <w:szCs w:val="24"/>
        </w:rPr>
        <w:t>Overall, this methodology is proven to be very efficient</w:t>
      </w:r>
      <w:r w:rsidR="00386B03">
        <w:rPr>
          <w:rFonts w:ascii="Times New Roman" w:hAnsi="Times New Roman" w:cs="Times New Roman"/>
          <w:sz w:val="24"/>
          <w:szCs w:val="24"/>
        </w:rPr>
        <w:t xml:space="preserve"> as the iterative feedback</w:t>
      </w:r>
      <w:r w:rsidR="00A9210E">
        <w:rPr>
          <w:rFonts w:ascii="Times New Roman" w:hAnsi="Times New Roman" w:cs="Times New Roman"/>
          <w:sz w:val="24"/>
          <w:szCs w:val="24"/>
        </w:rPr>
        <w:t xml:space="preserve"> process helped refine models and improve dashboard clarity while also maintaining strong documentation. </w:t>
      </w:r>
      <w:r w:rsidR="000007A4">
        <w:rPr>
          <w:rFonts w:ascii="Times New Roman" w:hAnsi="Times New Roman" w:cs="Times New Roman"/>
          <w:sz w:val="24"/>
          <w:szCs w:val="24"/>
        </w:rPr>
        <w:t>In reflection, this methodology was well suited for the technical and academic demands of the project</w:t>
      </w:r>
      <w:r w:rsidR="00FE42A2">
        <w:rPr>
          <w:rFonts w:ascii="Times New Roman" w:hAnsi="Times New Roman" w:cs="Times New Roman"/>
          <w:sz w:val="24"/>
          <w:szCs w:val="24"/>
        </w:rPr>
        <w:t xml:space="preserve">. </w:t>
      </w:r>
    </w:p>
    <w:p w14:paraId="5C2E0CD4" w14:textId="77777777" w:rsidR="00FE42A2" w:rsidRDefault="00FE42A2" w:rsidP="00424EE5">
      <w:pPr>
        <w:rPr>
          <w:rFonts w:ascii="Times New Roman" w:hAnsi="Times New Roman" w:cs="Times New Roman"/>
          <w:sz w:val="24"/>
          <w:szCs w:val="24"/>
        </w:rPr>
      </w:pPr>
    </w:p>
    <w:p w14:paraId="264CCDCB" w14:textId="77777777" w:rsidR="00FE42A2" w:rsidRDefault="00FE42A2" w:rsidP="00424EE5">
      <w:pPr>
        <w:rPr>
          <w:rFonts w:ascii="Times New Roman" w:hAnsi="Times New Roman" w:cs="Times New Roman"/>
          <w:sz w:val="24"/>
          <w:szCs w:val="24"/>
        </w:rPr>
      </w:pPr>
    </w:p>
    <w:p w14:paraId="1D1E84EB" w14:textId="77777777" w:rsidR="00FE42A2" w:rsidRDefault="00FE42A2" w:rsidP="00424EE5">
      <w:pPr>
        <w:rPr>
          <w:rFonts w:ascii="Times New Roman" w:hAnsi="Times New Roman" w:cs="Times New Roman"/>
          <w:sz w:val="24"/>
          <w:szCs w:val="24"/>
        </w:rPr>
      </w:pPr>
    </w:p>
    <w:p w14:paraId="7BFC96FF" w14:textId="77777777" w:rsidR="00FE42A2" w:rsidRDefault="00FE42A2" w:rsidP="00424EE5">
      <w:pPr>
        <w:rPr>
          <w:rFonts w:ascii="Times New Roman" w:hAnsi="Times New Roman" w:cs="Times New Roman"/>
          <w:sz w:val="24"/>
          <w:szCs w:val="24"/>
        </w:rPr>
      </w:pPr>
    </w:p>
    <w:p w14:paraId="53E9F8B7" w14:textId="77777777" w:rsidR="00FE42A2" w:rsidRDefault="00FE42A2" w:rsidP="00424EE5">
      <w:pPr>
        <w:rPr>
          <w:rFonts w:ascii="Times New Roman" w:hAnsi="Times New Roman" w:cs="Times New Roman"/>
          <w:sz w:val="24"/>
          <w:szCs w:val="24"/>
        </w:rPr>
      </w:pPr>
    </w:p>
    <w:p w14:paraId="1B06D4A9" w14:textId="77777777" w:rsidR="00FE42A2" w:rsidRDefault="00FE42A2" w:rsidP="00424EE5">
      <w:pPr>
        <w:rPr>
          <w:rFonts w:ascii="Times New Roman" w:hAnsi="Times New Roman" w:cs="Times New Roman"/>
          <w:sz w:val="24"/>
          <w:szCs w:val="24"/>
        </w:rPr>
      </w:pPr>
    </w:p>
    <w:p w14:paraId="0DCB2747" w14:textId="77777777" w:rsidR="00FE42A2" w:rsidRDefault="00FE42A2" w:rsidP="00424EE5">
      <w:pPr>
        <w:rPr>
          <w:rFonts w:ascii="Times New Roman" w:hAnsi="Times New Roman" w:cs="Times New Roman"/>
          <w:sz w:val="24"/>
          <w:szCs w:val="24"/>
        </w:rPr>
      </w:pPr>
    </w:p>
    <w:p w14:paraId="55ED3E87" w14:textId="77777777" w:rsidR="00FE42A2" w:rsidRDefault="00FE42A2" w:rsidP="00424EE5">
      <w:pPr>
        <w:rPr>
          <w:rFonts w:ascii="Times New Roman" w:hAnsi="Times New Roman" w:cs="Times New Roman"/>
          <w:sz w:val="24"/>
          <w:szCs w:val="24"/>
        </w:rPr>
      </w:pPr>
    </w:p>
    <w:p w14:paraId="3EB267B9" w14:textId="77777777" w:rsidR="00FE42A2" w:rsidRDefault="00FE42A2" w:rsidP="00424EE5">
      <w:pPr>
        <w:rPr>
          <w:rFonts w:ascii="Times New Roman" w:hAnsi="Times New Roman" w:cs="Times New Roman"/>
          <w:sz w:val="24"/>
          <w:szCs w:val="24"/>
        </w:rPr>
      </w:pPr>
    </w:p>
    <w:p w14:paraId="475468B0" w14:textId="77777777" w:rsidR="00FE42A2" w:rsidRDefault="00FE42A2" w:rsidP="00424EE5">
      <w:pPr>
        <w:rPr>
          <w:rFonts w:ascii="Times New Roman" w:hAnsi="Times New Roman" w:cs="Times New Roman"/>
          <w:sz w:val="24"/>
          <w:szCs w:val="24"/>
        </w:rPr>
      </w:pPr>
    </w:p>
    <w:p w14:paraId="34194A89" w14:textId="77777777" w:rsidR="00FE42A2" w:rsidRDefault="00FE42A2" w:rsidP="00424EE5">
      <w:pPr>
        <w:rPr>
          <w:rFonts w:ascii="Times New Roman" w:hAnsi="Times New Roman" w:cs="Times New Roman"/>
          <w:sz w:val="24"/>
          <w:szCs w:val="24"/>
        </w:rPr>
      </w:pPr>
    </w:p>
    <w:p w14:paraId="33CB8D7C" w14:textId="77777777" w:rsidR="00FE42A2" w:rsidRDefault="00FE42A2" w:rsidP="00424EE5">
      <w:pPr>
        <w:rPr>
          <w:rFonts w:ascii="Times New Roman" w:hAnsi="Times New Roman" w:cs="Times New Roman"/>
          <w:sz w:val="24"/>
          <w:szCs w:val="24"/>
        </w:rPr>
      </w:pPr>
    </w:p>
    <w:p w14:paraId="418B6729" w14:textId="77777777" w:rsidR="00FE42A2" w:rsidRDefault="00FE42A2" w:rsidP="00424EE5">
      <w:pPr>
        <w:rPr>
          <w:rFonts w:ascii="Times New Roman" w:hAnsi="Times New Roman" w:cs="Times New Roman"/>
          <w:sz w:val="24"/>
          <w:szCs w:val="24"/>
        </w:rPr>
      </w:pPr>
    </w:p>
    <w:p w14:paraId="7AC9BF6B" w14:textId="77777777" w:rsidR="00FE42A2" w:rsidRDefault="00FE42A2" w:rsidP="00424EE5">
      <w:pPr>
        <w:rPr>
          <w:rFonts w:ascii="Times New Roman" w:hAnsi="Times New Roman" w:cs="Times New Roman"/>
          <w:sz w:val="24"/>
          <w:szCs w:val="24"/>
        </w:rPr>
      </w:pPr>
    </w:p>
    <w:p w14:paraId="1D2E3FBE" w14:textId="77777777" w:rsidR="00FE42A2" w:rsidRDefault="00FE42A2" w:rsidP="00424EE5">
      <w:pPr>
        <w:rPr>
          <w:rFonts w:ascii="Times New Roman" w:hAnsi="Times New Roman" w:cs="Times New Roman"/>
          <w:sz w:val="24"/>
          <w:szCs w:val="24"/>
        </w:rPr>
      </w:pPr>
    </w:p>
    <w:p w14:paraId="14D71A1E" w14:textId="77777777" w:rsidR="00FE42A2" w:rsidRDefault="00FE42A2" w:rsidP="00424EE5">
      <w:pPr>
        <w:rPr>
          <w:rFonts w:ascii="Times New Roman" w:hAnsi="Times New Roman" w:cs="Times New Roman"/>
          <w:sz w:val="24"/>
          <w:szCs w:val="24"/>
        </w:rPr>
      </w:pPr>
    </w:p>
    <w:p w14:paraId="0FDB9D0A" w14:textId="77777777" w:rsidR="00FE42A2" w:rsidRDefault="00FE42A2" w:rsidP="00424EE5">
      <w:pPr>
        <w:rPr>
          <w:rFonts w:ascii="Times New Roman" w:hAnsi="Times New Roman" w:cs="Times New Roman"/>
          <w:sz w:val="24"/>
          <w:szCs w:val="24"/>
        </w:rPr>
      </w:pPr>
    </w:p>
    <w:p w14:paraId="5D5F985E" w14:textId="77777777" w:rsidR="00FE42A2" w:rsidRDefault="00FE42A2" w:rsidP="00FE42A2">
      <w:pPr>
        <w:pStyle w:val="Heading1"/>
      </w:pPr>
      <w:bookmarkStart w:id="12" w:name="_Toc211595148"/>
      <w:r w:rsidRPr="00FE42A2">
        <w:t>Testing</w:t>
      </w:r>
      <w:bookmarkEnd w:id="12"/>
    </w:p>
    <w:p w14:paraId="247DD287" w14:textId="77777777" w:rsidR="00FE42A2" w:rsidRPr="00FE42A2" w:rsidRDefault="00FE42A2" w:rsidP="00FE42A2">
      <w:pPr>
        <w:rPr>
          <w:lang w:eastAsia="en-US"/>
        </w:rPr>
      </w:pPr>
    </w:p>
    <w:p w14:paraId="376537CC" w14:textId="77777777" w:rsidR="00FE42A2" w:rsidRPr="00FE42A2" w:rsidRDefault="00FE42A2" w:rsidP="00FE42A2">
      <w:pPr>
        <w:pStyle w:val="Heading2"/>
      </w:pPr>
      <w:bookmarkStart w:id="13" w:name="_Toc211595149"/>
      <w:r w:rsidRPr="00FE42A2">
        <w:t>How Testing Was Done</w:t>
      </w:r>
      <w:bookmarkEnd w:id="13"/>
    </w:p>
    <w:p w14:paraId="411A6B4B" w14:textId="77777777" w:rsidR="00FE42A2" w:rsidRPr="00FE42A2" w:rsidRDefault="00FE42A2" w:rsidP="00FE42A2">
      <w:pPr>
        <w:rPr>
          <w:rFonts w:ascii="Times New Roman" w:hAnsi="Times New Roman" w:cs="Times New Roman"/>
          <w:sz w:val="24"/>
          <w:szCs w:val="24"/>
        </w:rPr>
      </w:pPr>
    </w:p>
    <w:p w14:paraId="2D930273" w14:textId="6A84AF51" w:rsidR="00FE42A2" w:rsidRPr="00FE42A2" w:rsidRDefault="00FE42A2" w:rsidP="00FE42A2">
      <w:pPr>
        <w:rPr>
          <w:rFonts w:ascii="Times New Roman" w:hAnsi="Times New Roman" w:cs="Times New Roman"/>
          <w:sz w:val="24"/>
          <w:szCs w:val="24"/>
        </w:rPr>
      </w:pPr>
      <w:r w:rsidRPr="00FE42A2">
        <w:rPr>
          <w:rFonts w:ascii="Times New Roman" w:hAnsi="Times New Roman" w:cs="Times New Roman"/>
          <w:sz w:val="24"/>
          <w:szCs w:val="24"/>
        </w:rPr>
        <w:t>Testing covered data validation, model performance, and dashboard functionality, carried out progressively through</w:t>
      </w:r>
      <w:r w:rsidR="000B70C9">
        <w:rPr>
          <w:rFonts w:ascii="Times New Roman" w:hAnsi="Times New Roman" w:cs="Times New Roman"/>
          <w:sz w:val="24"/>
          <w:szCs w:val="24"/>
        </w:rPr>
        <w:t>out the project</w:t>
      </w:r>
      <w:r w:rsidRPr="00FE42A2">
        <w:rPr>
          <w:rFonts w:ascii="Times New Roman" w:hAnsi="Times New Roman" w:cs="Times New Roman"/>
          <w:sz w:val="24"/>
          <w:szCs w:val="24"/>
        </w:rPr>
        <w:t>.</w:t>
      </w:r>
    </w:p>
    <w:p w14:paraId="7BD1C652" w14:textId="77777777" w:rsidR="00FE42A2" w:rsidRPr="00FE42A2" w:rsidRDefault="00FE42A2" w:rsidP="00FE42A2">
      <w:pPr>
        <w:rPr>
          <w:rFonts w:ascii="Times New Roman" w:hAnsi="Times New Roman" w:cs="Times New Roman"/>
          <w:sz w:val="24"/>
          <w:szCs w:val="24"/>
        </w:rPr>
      </w:pPr>
    </w:p>
    <w:p w14:paraId="633DC891" w14:textId="77777777" w:rsidR="004247A6" w:rsidRDefault="00FE42A2" w:rsidP="004247A6">
      <w:pPr>
        <w:pStyle w:val="ListParagraph"/>
        <w:numPr>
          <w:ilvl w:val="0"/>
          <w:numId w:val="2"/>
        </w:numPr>
        <w:rPr>
          <w:rFonts w:ascii="Times New Roman" w:hAnsi="Times New Roman" w:cs="Times New Roman"/>
          <w:sz w:val="24"/>
          <w:szCs w:val="24"/>
        </w:rPr>
      </w:pPr>
      <w:r w:rsidRPr="000B70C9">
        <w:rPr>
          <w:rFonts w:ascii="Times New Roman" w:hAnsi="Times New Roman" w:cs="Times New Roman"/>
          <w:sz w:val="24"/>
          <w:szCs w:val="24"/>
        </w:rPr>
        <w:t>Model Testing:</w:t>
      </w:r>
    </w:p>
    <w:p w14:paraId="45D99429" w14:textId="4E970A6F" w:rsidR="000B70C9" w:rsidRPr="004247A6" w:rsidRDefault="009F3AEC" w:rsidP="004247A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w:t>
      </w:r>
      <w:r w:rsidR="00FE42A2" w:rsidRPr="004247A6">
        <w:rPr>
          <w:rFonts w:ascii="Times New Roman" w:hAnsi="Times New Roman" w:cs="Times New Roman"/>
          <w:sz w:val="24"/>
          <w:szCs w:val="24"/>
        </w:rPr>
        <w:t xml:space="preserve">ccuracy metrics </w:t>
      </w:r>
      <w:r>
        <w:rPr>
          <w:rFonts w:ascii="Times New Roman" w:hAnsi="Times New Roman" w:cs="Times New Roman"/>
          <w:sz w:val="24"/>
          <w:szCs w:val="24"/>
        </w:rPr>
        <w:t xml:space="preserve">like </w:t>
      </w:r>
      <w:r w:rsidR="00FE42A2" w:rsidRPr="004247A6">
        <w:rPr>
          <w:rFonts w:ascii="Times New Roman" w:hAnsi="Times New Roman" w:cs="Times New Roman"/>
          <w:sz w:val="24"/>
          <w:szCs w:val="24"/>
        </w:rPr>
        <w:t>MAE, RMSE, MAPE</w:t>
      </w:r>
      <w:r>
        <w:rPr>
          <w:rFonts w:ascii="Times New Roman" w:hAnsi="Times New Roman" w:cs="Times New Roman"/>
          <w:sz w:val="24"/>
          <w:szCs w:val="24"/>
        </w:rPr>
        <w:t xml:space="preserve"> </w:t>
      </w:r>
      <w:r w:rsidR="00FE42A2" w:rsidRPr="004247A6">
        <w:rPr>
          <w:rFonts w:ascii="Times New Roman" w:hAnsi="Times New Roman" w:cs="Times New Roman"/>
          <w:sz w:val="24"/>
          <w:szCs w:val="24"/>
        </w:rPr>
        <w:t>to compare ARIMA, SARIMAX, and VAR models.</w:t>
      </w:r>
    </w:p>
    <w:p w14:paraId="704B4A42" w14:textId="58BCF9D3" w:rsidR="00FE42A2" w:rsidRPr="004247A6" w:rsidRDefault="00FE42A2" w:rsidP="00FE42A2">
      <w:pPr>
        <w:pStyle w:val="ListParagraph"/>
        <w:numPr>
          <w:ilvl w:val="0"/>
          <w:numId w:val="3"/>
        </w:numPr>
        <w:rPr>
          <w:rFonts w:ascii="Times New Roman" w:hAnsi="Times New Roman" w:cs="Times New Roman"/>
          <w:sz w:val="24"/>
          <w:szCs w:val="24"/>
        </w:rPr>
      </w:pPr>
      <w:r w:rsidRPr="00FE42A2">
        <w:rPr>
          <w:rFonts w:ascii="Times New Roman" w:hAnsi="Times New Roman" w:cs="Times New Roman"/>
          <w:sz w:val="24"/>
          <w:szCs w:val="24"/>
        </w:rPr>
        <w:t>Evaluated seasonality</w:t>
      </w:r>
      <w:r w:rsidR="009F3AEC">
        <w:rPr>
          <w:rFonts w:ascii="Times New Roman" w:hAnsi="Times New Roman" w:cs="Times New Roman"/>
          <w:sz w:val="24"/>
          <w:szCs w:val="24"/>
        </w:rPr>
        <w:t xml:space="preserve"> </w:t>
      </w:r>
      <w:r w:rsidRPr="00FE42A2">
        <w:rPr>
          <w:rFonts w:ascii="Times New Roman" w:hAnsi="Times New Roman" w:cs="Times New Roman"/>
          <w:sz w:val="24"/>
          <w:szCs w:val="24"/>
        </w:rPr>
        <w:t>trend accuracy for forecast reliability.</w:t>
      </w:r>
    </w:p>
    <w:p w14:paraId="4D43D852" w14:textId="517FF62A" w:rsidR="00FE42A2" w:rsidRPr="004247A6" w:rsidRDefault="00FE42A2" w:rsidP="00FE42A2">
      <w:pPr>
        <w:pStyle w:val="ListParagraph"/>
        <w:numPr>
          <w:ilvl w:val="0"/>
          <w:numId w:val="2"/>
        </w:numPr>
        <w:rPr>
          <w:rFonts w:ascii="Times New Roman" w:hAnsi="Times New Roman" w:cs="Times New Roman"/>
          <w:sz w:val="24"/>
          <w:szCs w:val="24"/>
        </w:rPr>
      </w:pPr>
      <w:r w:rsidRPr="004247A6">
        <w:rPr>
          <w:rFonts w:ascii="Times New Roman" w:hAnsi="Times New Roman" w:cs="Times New Roman"/>
          <w:sz w:val="24"/>
          <w:szCs w:val="24"/>
        </w:rPr>
        <w:t>Data Testing:</w:t>
      </w:r>
    </w:p>
    <w:p w14:paraId="3ECE9376" w14:textId="6B708A5F" w:rsidR="00FE42A2" w:rsidRPr="004247A6" w:rsidRDefault="00FE42A2" w:rsidP="004247A6">
      <w:pPr>
        <w:pStyle w:val="ListParagraph"/>
        <w:numPr>
          <w:ilvl w:val="0"/>
          <w:numId w:val="3"/>
        </w:numPr>
        <w:rPr>
          <w:rFonts w:ascii="Times New Roman" w:hAnsi="Times New Roman" w:cs="Times New Roman"/>
          <w:sz w:val="24"/>
          <w:szCs w:val="24"/>
        </w:rPr>
      </w:pPr>
      <w:r w:rsidRPr="004247A6">
        <w:rPr>
          <w:rFonts w:ascii="Times New Roman" w:hAnsi="Times New Roman" w:cs="Times New Roman"/>
          <w:sz w:val="24"/>
          <w:szCs w:val="24"/>
        </w:rPr>
        <w:t>Validated dataset consistency, handled missing values, and removed outliers through Python scripts.</w:t>
      </w:r>
    </w:p>
    <w:p w14:paraId="7D168533" w14:textId="63B92E55" w:rsidR="00FE42A2" w:rsidRPr="004247A6" w:rsidRDefault="00FE42A2" w:rsidP="004247A6">
      <w:pPr>
        <w:pStyle w:val="ListParagraph"/>
        <w:numPr>
          <w:ilvl w:val="0"/>
          <w:numId w:val="2"/>
        </w:numPr>
        <w:rPr>
          <w:rFonts w:ascii="Times New Roman" w:hAnsi="Times New Roman" w:cs="Times New Roman"/>
          <w:sz w:val="24"/>
          <w:szCs w:val="24"/>
        </w:rPr>
      </w:pPr>
      <w:r w:rsidRPr="004247A6">
        <w:rPr>
          <w:rFonts w:ascii="Times New Roman" w:hAnsi="Times New Roman" w:cs="Times New Roman"/>
          <w:sz w:val="24"/>
          <w:szCs w:val="24"/>
        </w:rPr>
        <w:t>Dashboard Testing:</w:t>
      </w:r>
    </w:p>
    <w:p w14:paraId="11D2A821" w14:textId="4496A64D" w:rsidR="00FE42A2" w:rsidRPr="00B6709C" w:rsidRDefault="00B6709C" w:rsidP="00FE42A2">
      <w:pPr>
        <w:pStyle w:val="ListParagraph"/>
        <w:numPr>
          <w:ilvl w:val="0"/>
          <w:numId w:val="3"/>
        </w:numPr>
        <w:rPr>
          <w:rFonts w:ascii="Times New Roman" w:hAnsi="Times New Roman" w:cs="Times New Roman"/>
          <w:sz w:val="24"/>
          <w:szCs w:val="24"/>
        </w:rPr>
      </w:pPr>
      <w:r w:rsidRPr="00B6709C">
        <w:rPr>
          <w:rFonts w:ascii="Times New Roman" w:hAnsi="Times New Roman" w:cs="Times New Roman"/>
          <w:sz w:val="24"/>
          <w:szCs w:val="24"/>
        </w:rPr>
        <w:t>F</w:t>
      </w:r>
      <w:r w:rsidR="00FE42A2" w:rsidRPr="00B6709C">
        <w:rPr>
          <w:rFonts w:ascii="Times New Roman" w:hAnsi="Times New Roman" w:cs="Times New Roman"/>
          <w:sz w:val="24"/>
          <w:szCs w:val="24"/>
        </w:rPr>
        <w:t>orecast visual updates, a</w:t>
      </w:r>
      <w:r>
        <w:rPr>
          <w:rFonts w:ascii="Times New Roman" w:hAnsi="Times New Roman" w:cs="Times New Roman"/>
          <w:sz w:val="24"/>
          <w:szCs w:val="24"/>
        </w:rPr>
        <w:t xml:space="preserve">nd verified filters </w:t>
      </w:r>
    </w:p>
    <w:p w14:paraId="5988A406" w14:textId="77777777" w:rsidR="00FE42A2" w:rsidRPr="00FE42A2" w:rsidRDefault="00FE42A2" w:rsidP="00B6709C">
      <w:pPr>
        <w:pStyle w:val="Heading2"/>
      </w:pPr>
      <w:bookmarkStart w:id="14" w:name="_Toc211595150"/>
      <w:r w:rsidRPr="00FE42A2">
        <w:t>When and Who</w:t>
      </w:r>
      <w:bookmarkEnd w:id="14"/>
    </w:p>
    <w:p w14:paraId="6A095032" w14:textId="77777777" w:rsidR="00FE42A2" w:rsidRPr="00FE42A2" w:rsidRDefault="00FE42A2" w:rsidP="00FE42A2">
      <w:pPr>
        <w:rPr>
          <w:rFonts w:ascii="Times New Roman" w:hAnsi="Times New Roman" w:cs="Times New Roman"/>
          <w:sz w:val="24"/>
          <w:szCs w:val="24"/>
        </w:rPr>
      </w:pPr>
    </w:p>
    <w:p w14:paraId="02567C17" w14:textId="77777777" w:rsidR="00FE42A2" w:rsidRPr="00FE42A2" w:rsidRDefault="00FE42A2" w:rsidP="00FE42A2">
      <w:pPr>
        <w:rPr>
          <w:rFonts w:ascii="Times New Roman" w:hAnsi="Times New Roman" w:cs="Times New Roman"/>
          <w:sz w:val="24"/>
          <w:szCs w:val="24"/>
        </w:rPr>
      </w:pPr>
      <w:r w:rsidRPr="00FE42A2">
        <w:rPr>
          <w:rFonts w:ascii="Times New Roman" w:hAnsi="Times New Roman" w:cs="Times New Roman"/>
          <w:sz w:val="24"/>
          <w:szCs w:val="24"/>
        </w:rPr>
        <w:t>Testing was conducted between Weeks 6 and 14.</w:t>
      </w:r>
    </w:p>
    <w:p w14:paraId="1BD518F7" w14:textId="77777777" w:rsidR="00FE42A2" w:rsidRPr="00FE42A2" w:rsidRDefault="00FE42A2" w:rsidP="00FE42A2">
      <w:pPr>
        <w:rPr>
          <w:rFonts w:ascii="Times New Roman" w:hAnsi="Times New Roman" w:cs="Times New Roman"/>
          <w:sz w:val="24"/>
          <w:szCs w:val="24"/>
        </w:rPr>
      </w:pPr>
    </w:p>
    <w:p w14:paraId="142E9F54" w14:textId="3F77EA69" w:rsidR="00B6709C" w:rsidRDefault="00FE42A2" w:rsidP="00FE42A2">
      <w:pPr>
        <w:rPr>
          <w:rFonts w:ascii="Times New Roman" w:hAnsi="Times New Roman" w:cs="Times New Roman"/>
          <w:sz w:val="24"/>
          <w:szCs w:val="24"/>
        </w:rPr>
      </w:pPr>
      <w:r w:rsidRPr="00FE42A2">
        <w:rPr>
          <w:rFonts w:ascii="Times New Roman" w:hAnsi="Times New Roman" w:cs="Times New Roman"/>
          <w:sz w:val="24"/>
          <w:szCs w:val="24"/>
        </w:rPr>
        <w:t xml:space="preserve">Gowtham R Panicker: </w:t>
      </w:r>
      <w:r w:rsidR="00B6709C" w:rsidRPr="00FE42A2">
        <w:rPr>
          <w:rFonts w:ascii="Times New Roman" w:hAnsi="Times New Roman" w:cs="Times New Roman"/>
          <w:sz w:val="24"/>
          <w:szCs w:val="24"/>
        </w:rPr>
        <w:t>Led model performance testing and statistical evaluation.</w:t>
      </w:r>
    </w:p>
    <w:p w14:paraId="755FAFEB" w14:textId="4C2886E8" w:rsidR="00B6709C" w:rsidRDefault="00B6709C" w:rsidP="00FE42A2">
      <w:pPr>
        <w:rPr>
          <w:rFonts w:ascii="Times New Roman" w:hAnsi="Times New Roman" w:cs="Times New Roman"/>
          <w:sz w:val="24"/>
          <w:szCs w:val="24"/>
        </w:rPr>
      </w:pPr>
      <w:r w:rsidRPr="00FE42A2">
        <w:rPr>
          <w:rFonts w:ascii="Times New Roman" w:hAnsi="Times New Roman" w:cs="Times New Roman"/>
          <w:sz w:val="24"/>
          <w:szCs w:val="24"/>
        </w:rPr>
        <w:t>Shivam Arora:</w:t>
      </w:r>
      <w:r>
        <w:rPr>
          <w:rFonts w:ascii="Times New Roman" w:hAnsi="Times New Roman" w:cs="Times New Roman"/>
          <w:sz w:val="24"/>
          <w:szCs w:val="24"/>
        </w:rPr>
        <w:t xml:space="preserve"> </w:t>
      </w:r>
      <w:r w:rsidRPr="00FE42A2">
        <w:rPr>
          <w:rFonts w:ascii="Times New Roman" w:hAnsi="Times New Roman" w:cs="Times New Roman"/>
          <w:sz w:val="24"/>
          <w:szCs w:val="24"/>
        </w:rPr>
        <w:t>Focused on dashboard verification and validation of data accuracy.</w:t>
      </w:r>
    </w:p>
    <w:p w14:paraId="0F899094" w14:textId="2FE602FB" w:rsidR="00B6709C" w:rsidRDefault="00B6709C" w:rsidP="00B6709C">
      <w:pPr>
        <w:rPr>
          <w:rFonts w:ascii="Times New Roman" w:hAnsi="Times New Roman" w:cs="Times New Roman"/>
          <w:sz w:val="24"/>
          <w:szCs w:val="24"/>
        </w:rPr>
      </w:pPr>
      <w:r w:rsidRPr="00FE42A2">
        <w:rPr>
          <w:rFonts w:ascii="Times New Roman" w:hAnsi="Times New Roman" w:cs="Times New Roman"/>
          <w:sz w:val="24"/>
          <w:szCs w:val="24"/>
        </w:rPr>
        <w:t xml:space="preserve">Lakshya Mann: </w:t>
      </w:r>
      <w:r>
        <w:rPr>
          <w:rFonts w:ascii="Times New Roman" w:hAnsi="Times New Roman" w:cs="Times New Roman"/>
          <w:sz w:val="24"/>
          <w:szCs w:val="24"/>
        </w:rPr>
        <w:t xml:space="preserve">Helped Shivam and Gowtham in both tasks. </w:t>
      </w:r>
    </w:p>
    <w:p w14:paraId="6C36E5F4" w14:textId="77777777" w:rsidR="00037A69" w:rsidRDefault="00037A69" w:rsidP="00B6709C">
      <w:pPr>
        <w:rPr>
          <w:rFonts w:ascii="Times New Roman" w:hAnsi="Times New Roman" w:cs="Times New Roman"/>
          <w:sz w:val="24"/>
          <w:szCs w:val="24"/>
        </w:rPr>
      </w:pPr>
    </w:p>
    <w:p w14:paraId="48B2C3F2" w14:textId="0967761D" w:rsidR="00037A69" w:rsidRDefault="00037A69" w:rsidP="0009677B">
      <w:pPr>
        <w:pStyle w:val="Heading2"/>
      </w:pPr>
      <w:bookmarkStart w:id="15" w:name="_Toc211595151"/>
      <w:r>
        <w:t>Evidence of Testing</w:t>
      </w:r>
      <w:bookmarkEnd w:id="15"/>
      <w:r>
        <w:t xml:space="preserve"> </w:t>
      </w:r>
    </w:p>
    <w:p w14:paraId="481DD2B7" w14:textId="77777777" w:rsidR="0009677B" w:rsidRDefault="0009677B" w:rsidP="00B6709C">
      <w:pPr>
        <w:rPr>
          <w:rFonts w:ascii="Times New Roman" w:hAnsi="Times New Roman" w:cs="Times New Roman"/>
          <w:sz w:val="24"/>
          <w:szCs w:val="24"/>
        </w:rPr>
      </w:pPr>
    </w:p>
    <w:p w14:paraId="53DA882D" w14:textId="0D022B55" w:rsidR="00037A69" w:rsidRDefault="00037A69" w:rsidP="00B6709C">
      <w:pPr>
        <w:rPr>
          <w:rFonts w:ascii="Times New Roman" w:hAnsi="Times New Roman" w:cs="Times New Roman"/>
          <w:sz w:val="24"/>
          <w:szCs w:val="24"/>
        </w:rPr>
      </w:pPr>
      <w:r>
        <w:rPr>
          <w:rFonts w:ascii="Times New Roman" w:hAnsi="Times New Roman" w:cs="Times New Roman"/>
          <w:sz w:val="24"/>
          <w:szCs w:val="24"/>
        </w:rPr>
        <w:t xml:space="preserve">Scripts, Model Comparison, dashboard screenshots </w:t>
      </w:r>
      <w:r w:rsidR="00054E31">
        <w:rPr>
          <w:rFonts w:ascii="Times New Roman" w:hAnsi="Times New Roman" w:cs="Times New Roman"/>
          <w:sz w:val="24"/>
          <w:szCs w:val="24"/>
        </w:rPr>
        <w:t>and deliverable documentation provided in the Appendices</w:t>
      </w:r>
      <w:r w:rsidR="0009677B">
        <w:rPr>
          <w:rFonts w:ascii="Times New Roman" w:hAnsi="Times New Roman" w:cs="Times New Roman"/>
          <w:sz w:val="24"/>
          <w:szCs w:val="24"/>
        </w:rPr>
        <w:t xml:space="preserve"> of this document</w:t>
      </w:r>
      <w:r w:rsidR="00054E31">
        <w:rPr>
          <w:rFonts w:ascii="Times New Roman" w:hAnsi="Times New Roman" w:cs="Times New Roman"/>
          <w:sz w:val="24"/>
          <w:szCs w:val="24"/>
        </w:rPr>
        <w:t xml:space="preserve">. </w:t>
      </w:r>
    </w:p>
    <w:p w14:paraId="20DAD72E" w14:textId="77777777" w:rsidR="0009677B" w:rsidRDefault="0009677B" w:rsidP="00B6709C">
      <w:pPr>
        <w:rPr>
          <w:rFonts w:ascii="Times New Roman" w:hAnsi="Times New Roman" w:cs="Times New Roman"/>
          <w:sz w:val="24"/>
          <w:szCs w:val="24"/>
        </w:rPr>
      </w:pPr>
    </w:p>
    <w:p w14:paraId="2D8D7447" w14:textId="2B208123" w:rsidR="0009677B" w:rsidRDefault="0009677B" w:rsidP="00B25D58">
      <w:pPr>
        <w:pStyle w:val="Heading2"/>
      </w:pPr>
      <w:bookmarkStart w:id="16" w:name="_Toc211595152"/>
      <w:r>
        <w:t>Reflection On Testing</w:t>
      </w:r>
      <w:bookmarkEnd w:id="16"/>
      <w:r>
        <w:t xml:space="preserve"> </w:t>
      </w:r>
    </w:p>
    <w:p w14:paraId="38DF3317" w14:textId="77777777" w:rsidR="0009677B" w:rsidRDefault="0009677B" w:rsidP="00B6709C">
      <w:pPr>
        <w:rPr>
          <w:rFonts w:ascii="Times New Roman" w:hAnsi="Times New Roman" w:cs="Times New Roman"/>
          <w:sz w:val="24"/>
          <w:szCs w:val="24"/>
        </w:rPr>
      </w:pPr>
    </w:p>
    <w:p w14:paraId="55F4D071" w14:textId="49745CE6" w:rsidR="0009677B" w:rsidRDefault="0009677B" w:rsidP="00B6709C">
      <w:pPr>
        <w:rPr>
          <w:rFonts w:ascii="Times New Roman" w:hAnsi="Times New Roman" w:cs="Times New Roman"/>
          <w:sz w:val="24"/>
          <w:szCs w:val="24"/>
        </w:rPr>
      </w:pPr>
      <w:r>
        <w:rPr>
          <w:rFonts w:ascii="Times New Roman" w:hAnsi="Times New Roman" w:cs="Times New Roman"/>
          <w:sz w:val="24"/>
          <w:szCs w:val="24"/>
        </w:rPr>
        <w:t xml:space="preserve">Testing confirmed that all the models </w:t>
      </w:r>
      <w:r w:rsidR="007873CE">
        <w:rPr>
          <w:rFonts w:ascii="Times New Roman" w:hAnsi="Times New Roman" w:cs="Times New Roman"/>
          <w:sz w:val="24"/>
          <w:szCs w:val="24"/>
        </w:rPr>
        <w:t>produced reliable and in</w:t>
      </w:r>
      <w:r w:rsidR="00793ED1">
        <w:rPr>
          <w:rFonts w:ascii="Times New Roman" w:hAnsi="Times New Roman" w:cs="Times New Roman"/>
          <w:sz w:val="24"/>
          <w:szCs w:val="24"/>
        </w:rPr>
        <w:t>terpretable forecasts. The dashboards performed seamlessly</w:t>
      </w:r>
      <w:r w:rsidR="00B25D58">
        <w:rPr>
          <w:rFonts w:ascii="Times New Roman" w:hAnsi="Times New Roman" w:cs="Times New Roman"/>
          <w:sz w:val="24"/>
          <w:szCs w:val="24"/>
        </w:rPr>
        <w:t xml:space="preserve"> as well. Overall testing validated the project’s reliability and scalability while enhancing the team’s understanding of predictive analytics and time series validation. </w:t>
      </w:r>
    </w:p>
    <w:p w14:paraId="07720E2D" w14:textId="77777777" w:rsidR="00B25D58" w:rsidRDefault="00B25D58" w:rsidP="00B6709C">
      <w:pPr>
        <w:rPr>
          <w:rFonts w:ascii="Times New Roman" w:hAnsi="Times New Roman" w:cs="Times New Roman"/>
          <w:sz w:val="24"/>
          <w:szCs w:val="24"/>
        </w:rPr>
      </w:pPr>
    </w:p>
    <w:p w14:paraId="53839436" w14:textId="77777777" w:rsidR="00B25D58" w:rsidRDefault="00B25D58" w:rsidP="00B6709C">
      <w:pPr>
        <w:rPr>
          <w:rFonts w:ascii="Times New Roman" w:hAnsi="Times New Roman" w:cs="Times New Roman"/>
          <w:sz w:val="24"/>
          <w:szCs w:val="24"/>
        </w:rPr>
      </w:pPr>
    </w:p>
    <w:p w14:paraId="3088F5E0" w14:textId="77777777" w:rsidR="00B25D58" w:rsidRDefault="00B25D58" w:rsidP="00B6709C">
      <w:pPr>
        <w:rPr>
          <w:rFonts w:ascii="Times New Roman" w:hAnsi="Times New Roman" w:cs="Times New Roman"/>
          <w:sz w:val="24"/>
          <w:szCs w:val="24"/>
        </w:rPr>
      </w:pPr>
    </w:p>
    <w:p w14:paraId="5FDBE711" w14:textId="77777777" w:rsidR="00B25D58" w:rsidRDefault="00B25D58" w:rsidP="00B6709C">
      <w:pPr>
        <w:rPr>
          <w:rFonts w:ascii="Times New Roman" w:hAnsi="Times New Roman" w:cs="Times New Roman"/>
          <w:sz w:val="24"/>
          <w:szCs w:val="24"/>
        </w:rPr>
      </w:pPr>
    </w:p>
    <w:p w14:paraId="335DE5B0" w14:textId="601EC839" w:rsidR="00B25D58" w:rsidRDefault="00B25D58" w:rsidP="006D4E94">
      <w:pPr>
        <w:pStyle w:val="Heading1"/>
      </w:pPr>
      <w:bookmarkStart w:id="17" w:name="_Toc211595153"/>
      <w:r>
        <w:t xml:space="preserve">Team Reflection: </w:t>
      </w:r>
      <w:r w:rsidR="00D3130B" w:rsidRPr="00D3130B">
        <w:t>Skills at Start vs Skills Gained</w:t>
      </w:r>
      <w:bookmarkEnd w:id="17"/>
    </w:p>
    <w:p w14:paraId="11093289" w14:textId="77777777" w:rsidR="00D3130B" w:rsidRDefault="00D3130B" w:rsidP="00B6709C">
      <w:pPr>
        <w:rPr>
          <w:rFonts w:ascii="Times New Roman" w:hAnsi="Times New Roman" w:cs="Times New Roman"/>
          <w:sz w:val="24"/>
          <w:szCs w:val="24"/>
        </w:rPr>
      </w:pPr>
    </w:p>
    <w:p w14:paraId="69CBC0B1" w14:textId="65A40240" w:rsidR="006D4E94" w:rsidRPr="006D4E94" w:rsidRDefault="005F2329" w:rsidP="006D4E94">
      <w:pPr>
        <w:pStyle w:val="Heading2"/>
      </w:pPr>
      <w:bookmarkStart w:id="18" w:name="_Toc211595154"/>
      <w:r>
        <w:t>Ini</w:t>
      </w:r>
      <w:r w:rsidR="00A90E8F">
        <w:t>tial Skills</w:t>
      </w:r>
      <w:bookmarkEnd w:id="18"/>
    </w:p>
    <w:p w14:paraId="6055FE3B" w14:textId="1186FB84" w:rsidR="00A90E8F" w:rsidRDefault="00A90E8F" w:rsidP="00103884">
      <w:pPr>
        <w:jc w:val="both"/>
        <w:rPr>
          <w:rFonts w:ascii="Times New Roman" w:hAnsi="Times New Roman" w:cs="Times New Roman"/>
          <w:sz w:val="24"/>
          <w:szCs w:val="24"/>
        </w:rPr>
      </w:pPr>
      <w:r>
        <w:rPr>
          <w:rFonts w:ascii="Times New Roman" w:hAnsi="Times New Roman" w:cs="Times New Roman"/>
          <w:sz w:val="24"/>
          <w:szCs w:val="24"/>
        </w:rPr>
        <w:t>At the project’s start, the team had:</w:t>
      </w:r>
    </w:p>
    <w:p w14:paraId="2BAF5B53" w14:textId="77777777" w:rsidR="006D4E94" w:rsidRDefault="006D4E94" w:rsidP="00103884">
      <w:pPr>
        <w:jc w:val="both"/>
        <w:rPr>
          <w:rFonts w:ascii="Times New Roman" w:hAnsi="Times New Roman" w:cs="Times New Roman"/>
          <w:sz w:val="24"/>
          <w:szCs w:val="24"/>
        </w:rPr>
      </w:pPr>
    </w:p>
    <w:p w14:paraId="7A952BAD" w14:textId="1A28264E" w:rsidR="00A90E8F" w:rsidRDefault="00A90E8F" w:rsidP="00103884">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Basic knowledge of Pytho</w:t>
      </w:r>
      <w:r w:rsidR="00B06B32">
        <w:rPr>
          <w:rFonts w:ascii="Times New Roman" w:hAnsi="Times New Roman" w:cs="Times New Roman"/>
          <w:sz w:val="24"/>
          <w:szCs w:val="24"/>
        </w:rPr>
        <w:t>n.</w:t>
      </w:r>
    </w:p>
    <w:p w14:paraId="11117EAD" w14:textId="11523483" w:rsidR="00B06B32" w:rsidRDefault="00B06B32" w:rsidP="00103884">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Introductory understanding of Power BI dashboards.</w:t>
      </w:r>
    </w:p>
    <w:p w14:paraId="76A9BA2E" w14:textId="1CCA3B34" w:rsidR="00B06B32" w:rsidRDefault="00B06B32" w:rsidP="00103884">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Limited Exposure to real world forecasting and large data handling.</w:t>
      </w:r>
    </w:p>
    <w:p w14:paraId="6941C4B3" w14:textId="77777777" w:rsidR="00B06B32" w:rsidRDefault="00B06B32" w:rsidP="006D4E94">
      <w:pPr>
        <w:pStyle w:val="Heading2"/>
      </w:pPr>
    </w:p>
    <w:p w14:paraId="4C46CC8E" w14:textId="6C79214F" w:rsidR="00B06B32" w:rsidRDefault="006D4E94" w:rsidP="006D4E94">
      <w:pPr>
        <w:pStyle w:val="Heading2"/>
      </w:pPr>
      <w:bookmarkStart w:id="19" w:name="_Toc211595155"/>
      <w:r w:rsidRPr="006D4E94">
        <w:t>Skills Developed During the Project</w:t>
      </w:r>
      <w:bookmarkEnd w:id="19"/>
    </w:p>
    <w:p w14:paraId="5C24394C" w14:textId="49DE9DC9" w:rsidR="006D4E94" w:rsidRPr="00103884" w:rsidRDefault="006D4E94" w:rsidP="00103884">
      <w:pPr>
        <w:jc w:val="both"/>
        <w:rPr>
          <w:rFonts w:ascii="Times New Roman" w:hAnsi="Times New Roman" w:cs="Times New Roman"/>
          <w:sz w:val="24"/>
          <w:szCs w:val="24"/>
          <w:lang w:eastAsia="en-US"/>
        </w:rPr>
      </w:pPr>
      <w:r w:rsidRPr="00103884">
        <w:rPr>
          <w:rFonts w:ascii="Times New Roman" w:hAnsi="Times New Roman" w:cs="Times New Roman"/>
          <w:sz w:val="24"/>
          <w:szCs w:val="24"/>
          <w:lang w:eastAsia="en-US"/>
        </w:rPr>
        <w:t>Over the course of this project, the team has developed:</w:t>
      </w:r>
    </w:p>
    <w:p w14:paraId="599C4BF4" w14:textId="77777777" w:rsidR="006D4E94" w:rsidRPr="00103884" w:rsidRDefault="006D4E94" w:rsidP="00103884">
      <w:pPr>
        <w:jc w:val="both"/>
        <w:rPr>
          <w:rFonts w:ascii="Times New Roman" w:hAnsi="Times New Roman" w:cs="Times New Roman"/>
          <w:sz w:val="24"/>
          <w:szCs w:val="24"/>
          <w:lang w:eastAsia="en-US"/>
        </w:rPr>
      </w:pPr>
    </w:p>
    <w:p w14:paraId="0515AEAC" w14:textId="60292400" w:rsidR="006D4E94" w:rsidRPr="00103884" w:rsidRDefault="006D4E94" w:rsidP="00103884">
      <w:pPr>
        <w:pStyle w:val="ListParagraph"/>
        <w:numPr>
          <w:ilvl w:val="0"/>
          <w:numId w:val="1"/>
        </w:numPr>
        <w:spacing w:line="276" w:lineRule="auto"/>
        <w:jc w:val="both"/>
        <w:rPr>
          <w:rFonts w:ascii="Times New Roman" w:hAnsi="Times New Roman" w:cs="Times New Roman"/>
          <w:sz w:val="24"/>
          <w:szCs w:val="24"/>
        </w:rPr>
      </w:pPr>
      <w:r w:rsidRPr="00103884">
        <w:rPr>
          <w:rFonts w:ascii="Times New Roman" w:hAnsi="Times New Roman" w:cs="Times New Roman"/>
          <w:sz w:val="24"/>
          <w:szCs w:val="24"/>
        </w:rPr>
        <w:t xml:space="preserve">Strong technical skills in ARIMA, SARIMAX, FOREST and VAR modelling </w:t>
      </w:r>
    </w:p>
    <w:p w14:paraId="129606CA" w14:textId="1A87549D" w:rsidR="006D4E94" w:rsidRPr="00103884" w:rsidRDefault="006D4E94" w:rsidP="00103884">
      <w:pPr>
        <w:pStyle w:val="ListParagraph"/>
        <w:numPr>
          <w:ilvl w:val="0"/>
          <w:numId w:val="1"/>
        </w:numPr>
        <w:spacing w:line="276" w:lineRule="auto"/>
        <w:jc w:val="both"/>
        <w:rPr>
          <w:rFonts w:ascii="Times New Roman" w:hAnsi="Times New Roman" w:cs="Times New Roman"/>
          <w:sz w:val="24"/>
          <w:szCs w:val="24"/>
        </w:rPr>
      </w:pPr>
      <w:r w:rsidRPr="00103884">
        <w:rPr>
          <w:rFonts w:ascii="Times New Roman" w:hAnsi="Times New Roman" w:cs="Times New Roman"/>
          <w:sz w:val="24"/>
          <w:szCs w:val="24"/>
        </w:rPr>
        <w:t xml:space="preserve">Data processing, cleaning and transformation using </w:t>
      </w:r>
      <w:r w:rsidR="00AA0E54" w:rsidRPr="00103884">
        <w:rPr>
          <w:rFonts w:ascii="Times New Roman" w:hAnsi="Times New Roman" w:cs="Times New Roman"/>
          <w:sz w:val="24"/>
          <w:szCs w:val="24"/>
        </w:rPr>
        <w:t>Python</w:t>
      </w:r>
      <w:r w:rsidRPr="00103884">
        <w:rPr>
          <w:rFonts w:ascii="Times New Roman" w:hAnsi="Times New Roman" w:cs="Times New Roman"/>
          <w:sz w:val="24"/>
          <w:szCs w:val="24"/>
        </w:rPr>
        <w:t>.</w:t>
      </w:r>
    </w:p>
    <w:p w14:paraId="4415D7A3" w14:textId="2468DAEA" w:rsidR="00AA0E54" w:rsidRPr="00103884" w:rsidRDefault="00AA0E54" w:rsidP="00103884">
      <w:pPr>
        <w:pStyle w:val="ListParagraph"/>
        <w:numPr>
          <w:ilvl w:val="0"/>
          <w:numId w:val="1"/>
        </w:numPr>
        <w:spacing w:line="276" w:lineRule="auto"/>
        <w:jc w:val="both"/>
        <w:rPr>
          <w:rFonts w:ascii="Times New Roman" w:hAnsi="Times New Roman" w:cs="Times New Roman"/>
          <w:sz w:val="24"/>
          <w:szCs w:val="24"/>
        </w:rPr>
      </w:pPr>
      <w:r w:rsidRPr="00103884">
        <w:rPr>
          <w:rFonts w:ascii="Times New Roman" w:hAnsi="Times New Roman" w:cs="Times New Roman"/>
          <w:sz w:val="24"/>
          <w:szCs w:val="24"/>
        </w:rPr>
        <w:t>Dashboard Design and data validation in Power BI.</w:t>
      </w:r>
    </w:p>
    <w:p w14:paraId="3B4C1CE3" w14:textId="272C4F72" w:rsidR="00AA0E54" w:rsidRPr="00103884" w:rsidRDefault="00AA0E54" w:rsidP="00103884">
      <w:pPr>
        <w:pStyle w:val="ListParagraph"/>
        <w:numPr>
          <w:ilvl w:val="0"/>
          <w:numId w:val="1"/>
        </w:numPr>
        <w:spacing w:line="276" w:lineRule="auto"/>
        <w:jc w:val="both"/>
        <w:rPr>
          <w:rFonts w:ascii="Times New Roman" w:hAnsi="Times New Roman" w:cs="Times New Roman"/>
          <w:sz w:val="24"/>
          <w:szCs w:val="24"/>
        </w:rPr>
      </w:pPr>
      <w:r w:rsidRPr="00103884">
        <w:rPr>
          <w:rFonts w:ascii="Times New Roman" w:hAnsi="Times New Roman" w:cs="Times New Roman"/>
          <w:sz w:val="24"/>
          <w:szCs w:val="24"/>
        </w:rPr>
        <w:t xml:space="preserve">Improved collaboration and communication through </w:t>
      </w:r>
      <w:r w:rsidR="003471DB" w:rsidRPr="00103884">
        <w:rPr>
          <w:rFonts w:ascii="Times New Roman" w:hAnsi="Times New Roman" w:cs="Times New Roman"/>
          <w:sz w:val="24"/>
          <w:szCs w:val="24"/>
        </w:rPr>
        <w:t>team and advisor.</w:t>
      </w:r>
    </w:p>
    <w:p w14:paraId="4E4897E6" w14:textId="780D9D65" w:rsidR="003471DB" w:rsidRPr="00103884" w:rsidRDefault="003471DB" w:rsidP="00103884">
      <w:pPr>
        <w:pStyle w:val="ListParagraph"/>
        <w:numPr>
          <w:ilvl w:val="0"/>
          <w:numId w:val="1"/>
        </w:numPr>
        <w:spacing w:line="276" w:lineRule="auto"/>
        <w:jc w:val="both"/>
        <w:rPr>
          <w:rFonts w:ascii="Times New Roman" w:hAnsi="Times New Roman" w:cs="Times New Roman"/>
          <w:sz w:val="24"/>
          <w:szCs w:val="24"/>
        </w:rPr>
      </w:pPr>
      <w:r w:rsidRPr="00103884">
        <w:rPr>
          <w:rFonts w:ascii="Times New Roman" w:hAnsi="Times New Roman" w:cs="Times New Roman"/>
          <w:sz w:val="24"/>
          <w:szCs w:val="24"/>
        </w:rPr>
        <w:t>Improved analytical thinking and project documentation aligned with aca</w:t>
      </w:r>
      <w:r w:rsidR="001662FF" w:rsidRPr="00103884">
        <w:rPr>
          <w:rFonts w:ascii="Times New Roman" w:hAnsi="Times New Roman" w:cs="Times New Roman"/>
          <w:sz w:val="24"/>
          <w:szCs w:val="24"/>
        </w:rPr>
        <w:t>demic stan</w:t>
      </w:r>
      <w:r w:rsidR="00AC6F9F" w:rsidRPr="00103884">
        <w:rPr>
          <w:rFonts w:ascii="Times New Roman" w:hAnsi="Times New Roman" w:cs="Times New Roman"/>
          <w:sz w:val="24"/>
          <w:szCs w:val="24"/>
        </w:rPr>
        <w:t>dards.</w:t>
      </w:r>
    </w:p>
    <w:p w14:paraId="1257E3FC" w14:textId="77777777" w:rsidR="00AC6F9F" w:rsidRPr="00103884" w:rsidRDefault="00AC6F9F" w:rsidP="00103884">
      <w:pPr>
        <w:jc w:val="both"/>
        <w:rPr>
          <w:rFonts w:ascii="Times New Roman" w:hAnsi="Times New Roman" w:cs="Times New Roman"/>
          <w:sz w:val="24"/>
          <w:szCs w:val="24"/>
        </w:rPr>
      </w:pPr>
    </w:p>
    <w:p w14:paraId="248D0579" w14:textId="4A074A49" w:rsidR="00AC6F9F" w:rsidRPr="00103884" w:rsidRDefault="00AC6F9F" w:rsidP="00103884">
      <w:pPr>
        <w:jc w:val="both"/>
        <w:rPr>
          <w:rFonts w:ascii="Times New Roman" w:hAnsi="Times New Roman" w:cs="Times New Roman"/>
          <w:sz w:val="24"/>
          <w:szCs w:val="24"/>
        </w:rPr>
      </w:pPr>
      <w:r w:rsidRPr="00103884">
        <w:rPr>
          <w:rFonts w:ascii="Times New Roman" w:hAnsi="Times New Roman" w:cs="Times New Roman"/>
          <w:sz w:val="24"/>
          <w:szCs w:val="24"/>
        </w:rPr>
        <w:t>The project allowed the team to connect theor</w:t>
      </w:r>
      <w:r w:rsidR="00264F75" w:rsidRPr="00103884">
        <w:rPr>
          <w:rFonts w:ascii="Times New Roman" w:hAnsi="Times New Roman" w:cs="Times New Roman"/>
          <w:sz w:val="24"/>
          <w:szCs w:val="24"/>
        </w:rPr>
        <w:t>etical knowledge with practical implementation, enhancing the readiness of the team for potential future professional data analysis and forecasting roles.</w:t>
      </w:r>
    </w:p>
    <w:p w14:paraId="06148968" w14:textId="77777777" w:rsidR="006D4E94" w:rsidRDefault="006D4E94" w:rsidP="00B06B32">
      <w:pPr>
        <w:rPr>
          <w:rFonts w:ascii="Times New Roman" w:hAnsi="Times New Roman" w:cs="Times New Roman"/>
          <w:sz w:val="24"/>
          <w:szCs w:val="24"/>
        </w:rPr>
      </w:pPr>
    </w:p>
    <w:p w14:paraId="1928F332" w14:textId="77777777" w:rsidR="00103884" w:rsidRDefault="00103884" w:rsidP="00B06B32">
      <w:pPr>
        <w:rPr>
          <w:rFonts w:ascii="Times New Roman" w:hAnsi="Times New Roman" w:cs="Times New Roman"/>
          <w:sz w:val="24"/>
          <w:szCs w:val="24"/>
        </w:rPr>
      </w:pPr>
    </w:p>
    <w:p w14:paraId="3D097DD3" w14:textId="77777777" w:rsidR="00103884" w:rsidRDefault="00103884" w:rsidP="00B06B32">
      <w:pPr>
        <w:rPr>
          <w:rFonts w:ascii="Times New Roman" w:hAnsi="Times New Roman" w:cs="Times New Roman"/>
          <w:sz w:val="24"/>
          <w:szCs w:val="24"/>
        </w:rPr>
      </w:pPr>
    </w:p>
    <w:p w14:paraId="4429D813" w14:textId="77777777" w:rsidR="00103884" w:rsidRDefault="00103884" w:rsidP="00B06B32">
      <w:pPr>
        <w:rPr>
          <w:rFonts w:ascii="Times New Roman" w:hAnsi="Times New Roman" w:cs="Times New Roman"/>
          <w:sz w:val="24"/>
          <w:szCs w:val="24"/>
        </w:rPr>
      </w:pPr>
    </w:p>
    <w:p w14:paraId="577B9719" w14:textId="77777777" w:rsidR="00103884" w:rsidRDefault="00103884" w:rsidP="00B06B32">
      <w:pPr>
        <w:rPr>
          <w:rFonts w:ascii="Times New Roman" w:hAnsi="Times New Roman" w:cs="Times New Roman"/>
          <w:sz w:val="24"/>
          <w:szCs w:val="24"/>
        </w:rPr>
      </w:pPr>
    </w:p>
    <w:p w14:paraId="7E93D32B" w14:textId="77777777" w:rsidR="00103884" w:rsidRDefault="00103884" w:rsidP="00B06B32">
      <w:pPr>
        <w:rPr>
          <w:rFonts w:ascii="Times New Roman" w:hAnsi="Times New Roman" w:cs="Times New Roman"/>
          <w:sz w:val="24"/>
          <w:szCs w:val="24"/>
        </w:rPr>
      </w:pPr>
    </w:p>
    <w:p w14:paraId="4797B46E" w14:textId="77777777" w:rsidR="00103884" w:rsidRDefault="00103884" w:rsidP="00B06B32">
      <w:pPr>
        <w:rPr>
          <w:rFonts w:ascii="Times New Roman" w:hAnsi="Times New Roman" w:cs="Times New Roman"/>
          <w:sz w:val="24"/>
          <w:szCs w:val="24"/>
        </w:rPr>
      </w:pPr>
    </w:p>
    <w:p w14:paraId="4FB9F2EE" w14:textId="77777777" w:rsidR="00103884" w:rsidRDefault="00103884" w:rsidP="00B06B32">
      <w:pPr>
        <w:rPr>
          <w:rFonts w:ascii="Times New Roman" w:hAnsi="Times New Roman" w:cs="Times New Roman"/>
          <w:sz w:val="24"/>
          <w:szCs w:val="24"/>
        </w:rPr>
      </w:pPr>
    </w:p>
    <w:p w14:paraId="20691595" w14:textId="77777777" w:rsidR="00103884" w:rsidRDefault="00103884" w:rsidP="00B06B32">
      <w:pPr>
        <w:rPr>
          <w:rFonts w:ascii="Times New Roman" w:hAnsi="Times New Roman" w:cs="Times New Roman"/>
          <w:sz w:val="24"/>
          <w:szCs w:val="24"/>
        </w:rPr>
      </w:pPr>
    </w:p>
    <w:p w14:paraId="5FCF871A" w14:textId="77777777" w:rsidR="00103884" w:rsidRDefault="00103884" w:rsidP="00B06B32">
      <w:pPr>
        <w:rPr>
          <w:rFonts w:ascii="Times New Roman" w:hAnsi="Times New Roman" w:cs="Times New Roman"/>
          <w:sz w:val="24"/>
          <w:szCs w:val="24"/>
        </w:rPr>
      </w:pPr>
    </w:p>
    <w:p w14:paraId="1A3F34DC" w14:textId="77777777" w:rsidR="00103884" w:rsidRDefault="00103884" w:rsidP="00B06B32">
      <w:pPr>
        <w:rPr>
          <w:rFonts w:ascii="Times New Roman" w:hAnsi="Times New Roman" w:cs="Times New Roman"/>
          <w:sz w:val="24"/>
          <w:szCs w:val="24"/>
        </w:rPr>
      </w:pPr>
    </w:p>
    <w:p w14:paraId="56F5E13D" w14:textId="77777777" w:rsidR="00103884" w:rsidRDefault="00103884" w:rsidP="00B06B32">
      <w:pPr>
        <w:rPr>
          <w:rFonts w:ascii="Times New Roman" w:hAnsi="Times New Roman" w:cs="Times New Roman"/>
          <w:sz w:val="24"/>
          <w:szCs w:val="24"/>
        </w:rPr>
      </w:pPr>
    </w:p>
    <w:p w14:paraId="631C7E58" w14:textId="77777777" w:rsidR="00103884" w:rsidRDefault="00103884" w:rsidP="00B06B32">
      <w:pPr>
        <w:rPr>
          <w:rFonts w:ascii="Times New Roman" w:hAnsi="Times New Roman" w:cs="Times New Roman"/>
          <w:sz w:val="24"/>
          <w:szCs w:val="24"/>
        </w:rPr>
      </w:pPr>
    </w:p>
    <w:p w14:paraId="2DAC8640" w14:textId="77777777" w:rsidR="00103884" w:rsidRDefault="00103884" w:rsidP="00B06B32">
      <w:pPr>
        <w:rPr>
          <w:rFonts w:ascii="Times New Roman" w:hAnsi="Times New Roman" w:cs="Times New Roman"/>
          <w:sz w:val="24"/>
          <w:szCs w:val="24"/>
        </w:rPr>
      </w:pPr>
    </w:p>
    <w:p w14:paraId="7C43C851" w14:textId="77777777" w:rsidR="00103884" w:rsidRDefault="00103884" w:rsidP="00B06B32">
      <w:pPr>
        <w:rPr>
          <w:rFonts w:ascii="Times New Roman" w:hAnsi="Times New Roman" w:cs="Times New Roman"/>
          <w:sz w:val="24"/>
          <w:szCs w:val="24"/>
        </w:rPr>
      </w:pPr>
    </w:p>
    <w:p w14:paraId="02B4AD1A" w14:textId="77777777" w:rsidR="00103884" w:rsidRDefault="00103884" w:rsidP="00B06B32">
      <w:pPr>
        <w:rPr>
          <w:rFonts w:ascii="Times New Roman" w:hAnsi="Times New Roman" w:cs="Times New Roman"/>
          <w:sz w:val="24"/>
          <w:szCs w:val="24"/>
        </w:rPr>
      </w:pPr>
    </w:p>
    <w:p w14:paraId="7BD26E1F" w14:textId="77777777" w:rsidR="00103884" w:rsidRDefault="00103884" w:rsidP="00B06B32">
      <w:pPr>
        <w:rPr>
          <w:rFonts w:ascii="Times New Roman" w:hAnsi="Times New Roman" w:cs="Times New Roman"/>
          <w:sz w:val="24"/>
          <w:szCs w:val="24"/>
        </w:rPr>
      </w:pPr>
    </w:p>
    <w:p w14:paraId="363461CE" w14:textId="77777777" w:rsidR="00103884" w:rsidRDefault="00103884" w:rsidP="00B06B32">
      <w:pPr>
        <w:rPr>
          <w:rFonts w:ascii="Times New Roman" w:hAnsi="Times New Roman" w:cs="Times New Roman"/>
          <w:sz w:val="24"/>
          <w:szCs w:val="24"/>
        </w:rPr>
      </w:pPr>
    </w:p>
    <w:p w14:paraId="0DB48673" w14:textId="042CC225" w:rsidR="00103884" w:rsidRDefault="00103884" w:rsidP="00103884">
      <w:pPr>
        <w:pStyle w:val="Heading1"/>
      </w:pPr>
      <w:bookmarkStart w:id="20" w:name="_Toc211595156"/>
      <w:r>
        <w:t>Conclusion</w:t>
      </w:r>
      <w:bookmarkEnd w:id="20"/>
      <w:r>
        <w:t xml:space="preserve"> </w:t>
      </w:r>
    </w:p>
    <w:p w14:paraId="29B4B04F" w14:textId="77777777" w:rsidR="00103884" w:rsidRDefault="00103884" w:rsidP="00103884">
      <w:pPr>
        <w:rPr>
          <w:lang w:eastAsia="en-US"/>
        </w:rPr>
      </w:pPr>
    </w:p>
    <w:p w14:paraId="0EC04592" w14:textId="0E2F5B21" w:rsidR="00103884" w:rsidRDefault="00103884" w:rsidP="00103884">
      <w:pPr>
        <w:rPr>
          <w:lang w:eastAsia="en-US"/>
        </w:rPr>
      </w:pPr>
      <w:r>
        <w:rPr>
          <w:lang w:eastAsia="en-US"/>
        </w:rPr>
        <w:t xml:space="preserve">The </w:t>
      </w:r>
      <w:proofErr w:type="spellStart"/>
      <w:r>
        <w:rPr>
          <w:lang w:eastAsia="en-US"/>
        </w:rPr>
        <w:t>FutureTourism.LSG</w:t>
      </w:r>
      <w:proofErr w:type="spellEnd"/>
      <w:r>
        <w:rPr>
          <w:lang w:eastAsia="en-US"/>
        </w:rPr>
        <w:t xml:space="preserve"> project successfully achieved it</w:t>
      </w:r>
      <w:r w:rsidR="0066363B">
        <w:rPr>
          <w:lang w:eastAsia="en-US"/>
        </w:rPr>
        <w:t xml:space="preserve">s objectives by delivering a complete, functional and accurate forecast system for New Zealand tourism data. </w:t>
      </w:r>
    </w:p>
    <w:p w14:paraId="0E0F8325" w14:textId="3E1B3086" w:rsidR="0066363B" w:rsidRDefault="0066363B" w:rsidP="00103884">
      <w:pPr>
        <w:rPr>
          <w:lang w:eastAsia="en-US"/>
        </w:rPr>
      </w:pPr>
      <w:r>
        <w:rPr>
          <w:lang w:eastAsia="en-US"/>
        </w:rPr>
        <w:t>Des</w:t>
      </w:r>
      <w:r w:rsidR="007C0A4A">
        <w:rPr>
          <w:lang w:eastAsia="en-US"/>
        </w:rPr>
        <w:t>pite the limited client interaction, consistent advisor support ensured the te</w:t>
      </w:r>
      <w:r w:rsidR="00B91A6E">
        <w:rPr>
          <w:lang w:eastAsia="en-US"/>
        </w:rPr>
        <w:t xml:space="preserve">am with strong academic and technical progress. </w:t>
      </w:r>
    </w:p>
    <w:p w14:paraId="7F6D6366" w14:textId="77777777" w:rsidR="00B91A6E" w:rsidRDefault="00B91A6E" w:rsidP="00103884">
      <w:pPr>
        <w:rPr>
          <w:lang w:eastAsia="en-US"/>
        </w:rPr>
      </w:pPr>
    </w:p>
    <w:p w14:paraId="52414054" w14:textId="22A2D9F6" w:rsidR="00B91A6E" w:rsidRDefault="00B91A6E" w:rsidP="00103884">
      <w:pPr>
        <w:rPr>
          <w:lang w:eastAsia="en-US"/>
        </w:rPr>
      </w:pPr>
      <w:r>
        <w:rPr>
          <w:lang w:eastAsia="en-US"/>
        </w:rPr>
        <w:t>The final outcome represents a detailed integration of data science, forecasting models and decision-making</w:t>
      </w:r>
      <w:r w:rsidR="00BA4F17">
        <w:rPr>
          <w:lang w:eastAsia="en-US"/>
        </w:rPr>
        <w:t xml:space="preserve"> dashboards</w:t>
      </w:r>
      <w:r w:rsidR="00BA4F17">
        <w:rPr>
          <w:lang w:eastAsia="en-US"/>
        </w:rPr>
        <w:tab/>
        <w:t>, demonstrating the team’s growth, collaboration and adaptability throughout the Capstone experience.</w:t>
      </w:r>
    </w:p>
    <w:p w14:paraId="2CCAA82F" w14:textId="77777777" w:rsidR="00BA4F17" w:rsidRDefault="00BA4F17" w:rsidP="00103884">
      <w:pPr>
        <w:rPr>
          <w:lang w:eastAsia="en-US"/>
        </w:rPr>
      </w:pPr>
    </w:p>
    <w:p w14:paraId="02206FF5" w14:textId="77777777" w:rsidR="00BA4F17" w:rsidRDefault="00BA4F17" w:rsidP="00103884">
      <w:pPr>
        <w:rPr>
          <w:lang w:eastAsia="en-US"/>
        </w:rPr>
      </w:pPr>
    </w:p>
    <w:p w14:paraId="3FC02ECA" w14:textId="77777777" w:rsidR="00BA4F17" w:rsidRDefault="00BA4F17" w:rsidP="00103884">
      <w:pPr>
        <w:rPr>
          <w:lang w:eastAsia="en-US"/>
        </w:rPr>
      </w:pPr>
    </w:p>
    <w:p w14:paraId="22C656C9" w14:textId="77777777" w:rsidR="00BA4F17" w:rsidRDefault="00BA4F17" w:rsidP="00103884">
      <w:pPr>
        <w:rPr>
          <w:lang w:eastAsia="en-US"/>
        </w:rPr>
      </w:pPr>
    </w:p>
    <w:p w14:paraId="3CFFE80E" w14:textId="77777777" w:rsidR="00BA4F17" w:rsidRDefault="00BA4F17" w:rsidP="00103884">
      <w:pPr>
        <w:rPr>
          <w:lang w:eastAsia="en-US"/>
        </w:rPr>
      </w:pPr>
    </w:p>
    <w:p w14:paraId="12778B01" w14:textId="77777777" w:rsidR="00BA4F17" w:rsidRDefault="00BA4F17" w:rsidP="00103884">
      <w:pPr>
        <w:rPr>
          <w:lang w:eastAsia="en-US"/>
        </w:rPr>
      </w:pPr>
    </w:p>
    <w:p w14:paraId="5168B529" w14:textId="77777777" w:rsidR="00BA4F17" w:rsidRDefault="00BA4F17" w:rsidP="00103884">
      <w:pPr>
        <w:rPr>
          <w:lang w:eastAsia="en-US"/>
        </w:rPr>
      </w:pPr>
    </w:p>
    <w:p w14:paraId="063005C2" w14:textId="77777777" w:rsidR="00BA4F17" w:rsidRDefault="00BA4F17" w:rsidP="00103884">
      <w:pPr>
        <w:rPr>
          <w:lang w:eastAsia="en-US"/>
        </w:rPr>
      </w:pPr>
    </w:p>
    <w:p w14:paraId="36CA42C5" w14:textId="77777777" w:rsidR="00BA4F17" w:rsidRDefault="00BA4F17" w:rsidP="00103884">
      <w:pPr>
        <w:rPr>
          <w:lang w:eastAsia="en-US"/>
        </w:rPr>
      </w:pPr>
    </w:p>
    <w:p w14:paraId="5950BA62" w14:textId="77777777" w:rsidR="00BA4F17" w:rsidRDefault="00BA4F17" w:rsidP="00103884">
      <w:pPr>
        <w:rPr>
          <w:lang w:eastAsia="en-US"/>
        </w:rPr>
      </w:pPr>
    </w:p>
    <w:p w14:paraId="0BB53DE1" w14:textId="77777777" w:rsidR="00BA4F17" w:rsidRDefault="00BA4F17" w:rsidP="00103884">
      <w:pPr>
        <w:rPr>
          <w:lang w:eastAsia="en-US"/>
        </w:rPr>
      </w:pPr>
    </w:p>
    <w:p w14:paraId="621B48CA" w14:textId="77777777" w:rsidR="00BA4F17" w:rsidRDefault="00BA4F17" w:rsidP="00103884">
      <w:pPr>
        <w:rPr>
          <w:lang w:eastAsia="en-US"/>
        </w:rPr>
      </w:pPr>
    </w:p>
    <w:p w14:paraId="43B969B5" w14:textId="77777777" w:rsidR="00BA4F17" w:rsidRDefault="00BA4F17" w:rsidP="00103884">
      <w:pPr>
        <w:rPr>
          <w:lang w:eastAsia="en-US"/>
        </w:rPr>
      </w:pPr>
    </w:p>
    <w:p w14:paraId="4D448410" w14:textId="77777777" w:rsidR="00BA4F17" w:rsidRDefault="00BA4F17" w:rsidP="00103884">
      <w:pPr>
        <w:rPr>
          <w:lang w:eastAsia="en-US"/>
        </w:rPr>
      </w:pPr>
    </w:p>
    <w:p w14:paraId="70ED0C75" w14:textId="77777777" w:rsidR="00BA4F17" w:rsidRDefault="00BA4F17" w:rsidP="00103884">
      <w:pPr>
        <w:rPr>
          <w:lang w:eastAsia="en-US"/>
        </w:rPr>
      </w:pPr>
    </w:p>
    <w:p w14:paraId="196A738B" w14:textId="77777777" w:rsidR="00BA4F17" w:rsidRDefault="00BA4F17" w:rsidP="00103884">
      <w:pPr>
        <w:rPr>
          <w:lang w:eastAsia="en-US"/>
        </w:rPr>
      </w:pPr>
    </w:p>
    <w:p w14:paraId="4B43FCD7" w14:textId="77777777" w:rsidR="00BA4F17" w:rsidRDefault="00BA4F17" w:rsidP="00103884">
      <w:pPr>
        <w:rPr>
          <w:lang w:eastAsia="en-US"/>
        </w:rPr>
      </w:pPr>
    </w:p>
    <w:p w14:paraId="7A5D693E" w14:textId="77777777" w:rsidR="00BA4F17" w:rsidRDefault="00BA4F17" w:rsidP="00103884">
      <w:pPr>
        <w:rPr>
          <w:lang w:eastAsia="en-US"/>
        </w:rPr>
      </w:pPr>
    </w:p>
    <w:p w14:paraId="239E12EF" w14:textId="77777777" w:rsidR="00BA4F17" w:rsidRDefault="00BA4F17" w:rsidP="00103884">
      <w:pPr>
        <w:rPr>
          <w:lang w:eastAsia="en-US"/>
        </w:rPr>
      </w:pPr>
    </w:p>
    <w:p w14:paraId="4C9BB942" w14:textId="77777777" w:rsidR="00BA4F17" w:rsidRDefault="00BA4F17" w:rsidP="00103884">
      <w:pPr>
        <w:rPr>
          <w:lang w:eastAsia="en-US"/>
        </w:rPr>
      </w:pPr>
    </w:p>
    <w:p w14:paraId="78365A83" w14:textId="77777777" w:rsidR="00BA4F17" w:rsidRDefault="00BA4F17" w:rsidP="00103884">
      <w:pPr>
        <w:rPr>
          <w:lang w:eastAsia="en-US"/>
        </w:rPr>
      </w:pPr>
    </w:p>
    <w:p w14:paraId="736FAE14" w14:textId="77777777" w:rsidR="00BA4F17" w:rsidRDefault="00BA4F17" w:rsidP="00103884">
      <w:pPr>
        <w:rPr>
          <w:lang w:eastAsia="en-US"/>
        </w:rPr>
      </w:pPr>
    </w:p>
    <w:p w14:paraId="36F9B969" w14:textId="77777777" w:rsidR="00BA4F17" w:rsidRDefault="00BA4F17" w:rsidP="00103884">
      <w:pPr>
        <w:rPr>
          <w:lang w:eastAsia="en-US"/>
        </w:rPr>
      </w:pPr>
    </w:p>
    <w:p w14:paraId="3E60397E" w14:textId="77777777" w:rsidR="00BA4F17" w:rsidRDefault="00BA4F17" w:rsidP="00103884">
      <w:pPr>
        <w:rPr>
          <w:lang w:eastAsia="en-US"/>
        </w:rPr>
      </w:pPr>
    </w:p>
    <w:p w14:paraId="32ED0CCA" w14:textId="77777777" w:rsidR="00BA4F17" w:rsidRDefault="00BA4F17" w:rsidP="00103884">
      <w:pPr>
        <w:rPr>
          <w:lang w:eastAsia="en-US"/>
        </w:rPr>
      </w:pPr>
    </w:p>
    <w:p w14:paraId="5217AE18" w14:textId="77777777" w:rsidR="00BA4F17" w:rsidRDefault="00BA4F17" w:rsidP="00103884">
      <w:pPr>
        <w:rPr>
          <w:lang w:eastAsia="en-US"/>
        </w:rPr>
      </w:pPr>
    </w:p>
    <w:p w14:paraId="247C9775" w14:textId="77777777" w:rsidR="00BA4F17" w:rsidRDefault="00BA4F17" w:rsidP="00103884">
      <w:pPr>
        <w:rPr>
          <w:lang w:eastAsia="en-US"/>
        </w:rPr>
      </w:pPr>
    </w:p>
    <w:p w14:paraId="3F79479C" w14:textId="77777777" w:rsidR="00BA4F17" w:rsidRDefault="00BA4F17" w:rsidP="00103884">
      <w:pPr>
        <w:rPr>
          <w:lang w:eastAsia="en-US"/>
        </w:rPr>
      </w:pPr>
    </w:p>
    <w:p w14:paraId="30D400E7" w14:textId="77777777" w:rsidR="00BA4F17" w:rsidRDefault="00BA4F17" w:rsidP="00103884">
      <w:pPr>
        <w:rPr>
          <w:lang w:eastAsia="en-US"/>
        </w:rPr>
      </w:pPr>
    </w:p>
    <w:p w14:paraId="5CE5D46E" w14:textId="77777777" w:rsidR="00BA4F17" w:rsidRDefault="00BA4F17" w:rsidP="00103884">
      <w:pPr>
        <w:rPr>
          <w:lang w:eastAsia="en-US"/>
        </w:rPr>
      </w:pPr>
    </w:p>
    <w:p w14:paraId="1AD30EDA" w14:textId="77777777" w:rsidR="00BA4F17" w:rsidRDefault="00BA4F17" w:rsidP="00103884">
      <w:pPr>
        <w:rPr>
          <w:lang w:eastAsia="en-US"/>
        </w:rPr>
      </w:pPr>
    </w:p>
    <w:p w14:paraId="0C3C9E28" w14:textId="77777777" w:rsidR="00BA4F17" w:rsidRDefault="00BA4F17" w:rsidP="00103884">
      <w:pPr>
        <w:rPr>
          <w:lang w:eastAsia="en-US"/>
        </w:rPr>
      </w:pPr>
    </w:p>
    <w:p w14:paraId="75E39200" w14:textId="77777777" w:rsidR="00BA4F17" w:rsidRDefault="00BA4F17" w:rsidP="00103884">
      <w:pPr>
        <w:rPr>
          <w:lang w:eastAsia="en-US"/>
        </w:rPr>
      </w:pPr>
    </w:p>
    <w:p w14:paraId="5973EA9B" w14:textId="77777777" w:rsidR="00BA4F17" w:rsidRDefault="00BA4F17" w:rsidP="00103884">
      <w:pPr>
        <w:rPr>
          <w:lang w:eastAsia="en-US"/>
        </w:rPr>
      </w:pPr>
    </w:p>
    <w:p w14:paraId="3BE6F391" w14:textId="77777777" w:rsidR="00BA4F17" w:rsidRDefault="00BA4F17" w:rsidP="00103884">
      <w:pPr>
        <w:rPr>
          <w:lang w:eastAsia="en-US"/>
        </w:rPr>
      </w:pPr>
    </w:p>
    <w:p w14:paraId="6E8C9252" w14:textId="77777777" w:rsidR="00BA4F17" w:rsidRDefault="00BA4F17" w:rsidP="00103884">
      <w:pPr>
        <w:rPr>
          <w:lang w:eastAsia="en-US"/>
        </w:rPr>
      </w:pPr>
    </w:p>
    <w:p w14:paraId="36A3261F" w14:textId="77777777" w:rsidR="00BA4F17" w:rsidRDefault="00BA4F17" w:rsidP="00103884">
      <w:pPr>
        <w:rPr>
          <w:lang w:eastAsia="en-US"/>
        </w:rPr>
      </w:pPr>
    </w:p>
    <w:p w14:paraId="3BBD5802" w14:textId="77777777" w:rsidR="00BA4F17" w:rsidRDefault="00BA4F17" w:rsidP="00103884">
      <w:pPr>
        <w:rPr>
          <w:lang w:eastAsia="en-US"/>
        </w:rPr>
      </w:pPr>
    </w:p>
    <w:p w14:paraId="398BF0BD" w14:textId="77777777" w:rsidR="00BA4F17" w:rsidRDefault="00BA4F17" w:rsidP="00103884">
      <w:pPr>
        <w:rPr>
          <w:lang w:eastAsia="en-US"/>
        </w:rPr>
      </w:pPr>
    </w:p>
    <w:p w14:paraId="073C2FE7" w14:textId="77777777" w:rsidR="004F189C" w:rsidRDefault="004F189C" w:rsidP="004F189C">
      <w:pPr>
        <w:jc w:val="both"/>
      </w:pPr>
    </w:p>
    <w:p w14:paraId="2B0676AE" w14:textId="77777777" w:rsidR="004F189C" w:rsidRDefault="004F189C" w:rsidP="004F189C">
      <w:pPr>
        <w:jc w:val="both"/>
      </w:pPr>
    </w:p>
    <w:p w14:paraId="3203A8CF" w14:textId="77777777" w:rsidR="004F189C" w:rsidRDefault="004F189C" w:rsidP="004F189C">
      <w:pPr>
        <w:jc w:val="both"/>
      </w:pPr>
    </w:p>
    <w:p w14:paraId="516FDE7F" w14:textId="77777777" w:rsidR="004F189C" w:rsidRDefault="004F189C" w:rsidP="004F189C">
      <w:pPr>
        <w:jc w:val="both"/>
      </w:pPr>
    </w:p>
    <w:p w14:paraId="4BB78B0C" w14:textId="77777777" w:rsidR="004F189C" w:rsidRDefault="004F189C" w:rsidP="004F189C">
      <w:pPr>
        <w:jc w:val="both"/>
      </w:pPr>
    </w:p>
    <w:p w14:paraId="5B5E2E30" w14:textId="77777777" w:rsidR="004F189C" w:rsidRDefault="004F189C" w:rsidP="004F189C">
      <w:pPr>
        <w:pStyle w:val="Heading1"/>
        <w:jc w:val="center"/>
      </w:pPr>
      <w:bookmarkStart w:id="21" w:name="_Toc211577538"/>
      <w:bookmarkStart w:id="22" w:name="_Toc211587141"/>
      <w:bookmarkStart w:id="23" w:name="_Toc211595157"/>
      <w:r>
        <w:t>Appendix A</w:t>
      </w:r>
      <w:bookmarkEnd w:id="21"/>
      <w:bookmarkEnd w:id="22"/>
      <w:bookmarkEnd w:id="23"/>
    </w:p>
    <w:p w14:paraId="471ED7AE" w14:textId="77777777" w:rsidR="004F189C" w:rsidRDefault="004F189C" w:rsidP="004F189C"/>
    <w:p w14:paraId="05450BCD" w14:textId="77777777" w:rsidR="004F189C" w:rsidRDefault="004F189C" w:rsidP="004F189C"/>
    <w:p w14:paraId="44E265EE" w14:textId="77777777" w:rsidR="004F189C" w:rsidRDefault="004F189C" w:rsidP="004F189C"/>
    <w:p w14:paraId="3C6D269D" w14:textId="77777777" w:rsidR="004F189C" w:rsidRDefault="004F189C" w:rsidP="004F189C"/>
    <w:p w14:paraId="426F35FE" w14:textId="77777777" w:rsidR="004F189C" w:rsidRDefault="004F189C" w:rsidP="004F189C"/>
    <w:p w14:paraId="3F772CC3" w14:textId="77777777" w:rsidR="004F189C" w:rsidRDefault="004F189C" w:rsidP="004F189C"/>
    <w:p w14:paraId="59FD065C" w14:textId="77777777" w:rsidR="004F189C" w:rsidRDefault="004F189C" w:rsidP="004F189C"/>
    <w:p w14:paraId="5AE9E93D" w14:textId="77777777" w:rsidR="004F189C" w:rsidRDefault="004F189C" w:rsidP="004F189C"/>
    <w:p w14:paraId="5AA59FA0" w14:textId="77777777" w:rsidR="004F189C" w:rsidRDefault="004F189C" w:rsidP="004F189C"/>
    <w:p w14:paraId="1EE9AE7E" w14:textId="77777777" w:rsidR="004F189C" w:rsidRDefault="004F189C" w:rsidP="004F189C"/>
    <w:p w14:paraId="05D7EACC" w14:textId="77777777" w:rsidR="004F189C" w:rsidRDefault="004F189C" w:rsidP="004F189C"/>
    <w:p w14:paraId="4757517A" w14:textId="77777777" w:rsidR="004F189C" w:rsidRDefault="004F189C" w:rsidP="004F189C"/>
    <w:p w14:paraId="7BDD8617" w14:textId="77777777" w:rsidR="004F189C" w:rsidRDefault="004F189C" w:rsidP="004F189C"/>
    <w:p w14:paraId="7C6E1936" w14:textId="77777777" w:rsidR="004F189C" w:rsidRDefault="004F189C" w:rsidP="004F189C"/>
    <w:p w14:paraId="26CA2C5F" w14:textId="77777777" w:rsidR="004F189C" w:rsidRDefault="004F189C" w:rsidP="004F189C"/>
    <w:p w14:paraId="351506D0" w14:textId="77777777" w:rsidR="004F189C" w:rsidRDefault="004F189C" w:rsidP="004F189C"/>
    <w:p w14:paraId="02B32C4A" w14:textId="77777777" w:rsidR="004F189C" w:rsidRDefault="004F189C" w:rsidP="004F189C"/>
    <w:p w14:paraId="2EB6B461" w14:textId="77777777" w:rsidR="004F189C" w:rsidRDefault="004F189C" w:rsidP="004F189C"/>
    <w:p w14:paraId="3232A823" w14:textId="77777777" w:rsidR="004F189C" w:rsidRDefault="004F189C" w:rsidP="004F189C"/>
    <w:p w14:paraId="5C69085A" w14:textId="77777777" w:rsidR="004F189C" w:rsidRDefault="004F189C" w:rsidP="004F189C"/>
    <w:p w14:paraId="44724308" w14:textId="77777777" w:rsidR="004F189C" w:rsidRDefault="004F189C" w:rsidP="004F189C"/>
    <w:p w14:paraId="6E8257AE" w14:textId="77777777" w:rsidR="004F189C" w:rsidRDefault="004F189C" w:rsidP="004F189C"/>
    <w:p w14:paraId="196A9CE2" w14:textId="77777777" w:rsidR="004F189C" w:rsidRDefault="004F189C" w:rsidP="004F189C"/>
    <w:p w14:paraId="2A114885" w14:textId="77777777" w:rsidR="004F189C" w:rsidRDefault="004F189C" w:rsidP="004F189C"/>
    <w:p w14:paraId="7417D58E" w14:textId="77777777" w:rsidR="004F189C" w:rsidRDefault="004F189C" w:rsidP="004F189C"/>
    <w:p w14:paraId="51688E1D" w14:textId="77777777" w:rsidR="004F189C" w:rsidRDefault="004F189C" w:rsidP="004F189C"/>
    <w:p w14:paraId="3320CD2C" w14:textId="77777777" w:rsidR="004F189C" w:rsidRDefault="004F189C" w:rsidP="004F189C"/>
    <w:p w14:paraId="0C6BD446" w14:textId="77777777" w:rsidR="004F189C" w:rsidRDefault="004F189C" w:rsidP="004F189C"/>
    <w:p w14:paraId="1FBB3941" w14:textId="77777777" w:rsidR="004F189C" w:rsidRDefault="004F189C" w:rsidP="004F189C"/>
    <w:p w14:paraId="6C903273" w14:textId="77777777" w:rsidR="004F189C" w:rsidRDefault="004F189C" w:rsidP="004F189C"/>
    <w:p w14:paraId="72EC5CB0" w14:textId="77777777" w:rsidR="004F189C" w:rsidRDefault="004F189C" w:rsidP="004F189C"/>
    <w:p w14:paraId="70ACAFF7" w14:textId="77777777" w:rsidR="004F189C" w:rsidRDefault="004F189C" w:rsidP="004F189C"/>
    <w:p w14:paraId="2BE78374" w14:textId="77777777" w:rsidR="004F189C" w:rsidRDefault="004F189C" w:rsidP="004F189C"/>
    <w:p w14:paraId="6BAAC232" w14:textId="77777777" w:rsidR="004F189C" w:rsidRDefault="004F189C" w:rsidP="004F189C"/>
    <w:p w14:paraId="10E8D5D4" w14:textId="77777777" w:rsidR="004F189C" w:rsidRDefault="004F189C" w:rsidP="004F189C"/>
    <w:p w14:paraId="4F5FDB97" w14:textId="77777777" w:rsidR="004F189C" w:rsidRDefault="004F189C" w:rsidP="004F189C"/>
    <w:p w14:paraId="2B7804D3" w14:textId="77777777" w:rsidR="004F189C" w:rsidRDefault="004F189C" w:rsidP="004F189C"/>
    <w:p w14:paraId="365DEBBE" w14:textId="70DAA549" w:rsidR="004F189C" w:rsidRDefault="009F3F9E" w:rsidP="004F189C">
      <w:r>
        <w:rPr>
          <w:noProof/>
        </w:rPr>
        <w:drawing>
          <wp:anchor distT="0" distB="0" distL="114300" distR="114300" simplePos="0" relativeHeight="251679232" behindDoc="0" locked="0" layoutInCell="1" allowOverlap="1" wp14:anchorId="0B54D581" wp14:editId="0DF0E2C5">
            <wp:simplePos x="0" y="0"/>
            <wp:positionH relativeFrom="margin">
              <wp:align>center</wp:align>
            </wp:positionH>
            <wp:positionV relativeFrom="paragraph">
              <wp:posOffset>6907</wp:posOffset>
            </wp:positionV>
            <wp:extent cx="3602900" cy="3632886"/>
            <wp:effectExtent l="0" t="0" r="0" b="5715"/>
            <wp:wrapSquare wrapText="bothSides"/>
            <wp:docPr id="1939442381"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381"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900" cy="3632886"/>
                    </a:xfrm>
                    <a:prstGeom prst="rect">
                      <a:avLst/>
                    </a:prstGeom>
                    <a:noFill/>
                    <a:ln>
                      <a:noFill/>
                    </a:ln>
                  </pic:spPr>
                </pic:pic>
              </a:graphicData>
            </a:graphic>
          </wp:anchor>
        </w:drawing>
      </w:r>
    </w:p>
    <w:p w14:paraId="4C29B0BD" w14:textId="7659DF5B" w:rsidR="004F189C" w:rsidRDefault="004F189C" w:rsidP="004F189C"/>
    <w:p w14:paraId="766E1EE5" w14:textId="77777777" w:rsidR="004F189C" w:rsidRDefault="004F189C" w:rsidP="004F189C"/>
    <w:p w14:paraId="79A42808" w14:textId="21205B90" w:rsidR="004F189C" w:rsidRDefault="004F189C" w:rsidP="004F189C"/>
    <w:p w14:paraId="29A0AA07" w14:textId="77777777" w:rsidR="004F189C" w:rsidRDefault="004F189C" w:rsidP="004F189C"/>
    <w:p w14:paraId="13A79068" w14:textId="77777777" w:rsidR="004F189C" w:rsidRDefault="004F189C" w:rsidP="004F189C"/>
    <w:p w14:paraId="1E5BB2A9" w14:textId="77777777" w:rsidR="004F189C" w:rsidRDefault="004F189C" w:rsidP="004F189C"/>
    <w:p w14:paraId="3EE1BECF" w14:textId="3E8D0540" w:rsidR="004F189C" w:rsidRDefault="004F189C" w:rsidP="004F189C">
      <w:pPr>
        <w:jc w:val="center"/>
        <w:rPr>
          <w:rFonts w:ascii="Times New Roman" w:hAnsi="Times New Roman" w:cs="Times New Roman"/>
          <w:sz w:val="24"/>
          <w:szCs w:val="24"/>
        </w:rPr>
      </w:pPr>
    </w:p>
    <w:p w14:paraId="7561D4A0" w14:textId="77777777" w:rsidR="004F189C" w:rsidRPr="00E22B66" w:rsidRDefault="004F189C" w:rsidP="004F189C">
      <w:pPr>
        <w:jc w:val="center"/>
        <w:rPr>
          <w:rFonts w:ascii="Times New Roman" w:hAnsi="Times New Roman" w:cs="Times New Roman"/>
          <w:sz w:val="24"/>
          <w:szCs w:val="24"/>
        </w:rPr>
      </w:pPr>
    </w:p>
    <w:p w14:paraId="270CE531" w14:textId="77777777" w:rsidR="009F3F9E" w:rsidRDefault="009F3F9E" w:rsidP="004F189C">
      <w:pPr>
        <w:jc w:val="center"/>
        <w:rPr>
          <w:rFonts w:ascii="Times New Roman" w:hAnsi="Times New Roman" w:cs="Times New Roman"/>
          <w:sz w:val="44"/>
          <w:szCs w:val="44"/>
        </w:rPr>
      </w:pPr>
    </w:p>
    <w:p w14:paraId="78F50AA1" w14:textId="77777777" w:rsidR="009F3F9E" w:rsidRDefault="009F3F9E" w:rsidP="004F189C">
      <w:pPr>
        <w:jc w:val="center"/>
        <w:rPr>
          <w:rFonts w:ascii="Times New Roman" w:hAnsi="Times New Roman" w:cs="Times New Roman"/>
          <w:sz w:val="44"/>
          <w:szCs w:val="44"/>
        </w:rPr>
      </w:pPr>
    </w:p>
    <w:p w14:paraId="4DF4B709" w14:textId="77777777" w:rsidR="009F3F9E" w:rsidRDefault="009F3F9E" w:rsidP="004F189C">
      <w:pPr>
        <w:jc w:val="center"/>
        <w:rPr>
          <w:rFonts w:ascii="Times New Roman" w:hAnsi="Times New Roman" w:cs="Times New Roman"/>
          <w:sz w:val="44"/>
          <w:szCs w:val="44"/>
        </w:rPr>
      </w:pPr>
    </w:p>
    <w:p w14:paraId="736F00D3" w14:textId="77777777" w:rsidR="009F3F9E" w:rsidRDefault="009F3F9E" w:rsidP="004F189C">
      <w:pPr>
        <w:jc w:val="center"/>
        <w:rPr>
          <w:rFonts w:ascii="Times New Roman" w:hAnsi="Times New Roman" w:cs="Times New Roman"/>
          <w:sz w:val="44"/>
          <w:szCs w:val="44"/>
        </w:rPr>
      </w:pPr>
    </w:p>
    <w:p w14:paraId="2DC79746" w14:textId="77777777" w:rsidR="009F3F9E" w:rsidRDefault="009F3F9E" w:rsidP="004F189C">
      <w:pPr>
        <w:jc w:val="center"/>
        <w:rPr>
          <w:rFonts w:ascii="Times New Roman" w:hAnsi="Times New Roman" w:cs="Times New Roman"/>
          <w:sz w:val="44"/>
          <w:szCs w:val="44"/>
        </w:rPr>
      </w:pPr>
    </w:p>
    <w:p w14:paraId="5D5C01DE" w14:textId="77777777" w:rsidR="009F3F9E" w:rsidRDefault="009F3F9E" w:rsidP="004F189C">
      <w:pPr>
        <w:jc w:val="center"/>
        <w:rPr>
          <w:rFonts w:ascii="Times New Roman" w:hAnsi="Times New Roman" w:cs="Times New Roman"/>
          <w:sz w:val="44"/>
          <w:szCs w:val="44"/>
        </w:rPr>
      </w:pPr>
    </w:p>
    <w:p w14:paraId="4526FEA1" w14:textId="5D032980" w:rsidR="004F189C" w:rsidRPr="00112868" w:rsidRDefault="004F189C" w:rsidP="004F189C">
      <w:pPr>
        <w:jc w:val="center"/>
        <w:rPr>
          <w:rFonts w:ascii="Times New Roman" w:hAnsi="Times New Roman" w:cs="Times New Roman"/>
          <w:sz w:val="44"/>
          <w:szCs w:val="44"/>
        </w:rPr>
      </w:pPr>
      <w:r w:rsidRPr="00112868">
        <w:rPr>
          <w:rFonts w:ascii="Times New Roman" w:hAnsi="Times New Roman" w:cs="Times New Roman"/>
          <w:sz w:val="44"/>
          <w:szCs w:val="44"/>
        </w:rPr>
        <w:t>New Zealand Tourism Forecasting</w:t>
      </w:r>
    </w:p>
    <w:p w14:paraId="04032DC0" w14:textId="77777777" w:rsidR="004F189C" w:rsidRPr="00B51C32" w:rsidRDefault="004F189C" w:rsidP="004F189C"/>
    <w:p w14:paraId="08FEC844" w14:textId="77777777" w:rsidR="004F189C" w:rsidRPr="0036525F" w:rsidRDefault="004F189C" w:rsidP="004F189C">
      <w:pPr>
        <w:jc w:val="center"/>
        <w:rPr>
          <w:rFonts w:ascii="Times New Roman" w:hAnsi="Times New Roman" w:cs="Times New Roman"/>
          <w:sz w:val="44"/>
          <w:szCs w:val="44"/>
        </w:rPr>
      </w:pPr>
      <w:r w:rsidRPr="0036525F">
        <w:rPr>
          <w:rFonts w:ascii="Times New Roman" w:hAnsi="Times New Roman" w:cs="Times New Roman"/>
          <w:sz w:val="44"/>
          <w:szCs w:val="44"/>
        </w:rPr>
        <w:t>Project Proposal</w:t>
      </w:r>
    </w:p>
    <w:p w14:paraId="31557DF2" w14:textId="77777777" w:rsidR="004F189C" w:rsidRPr="00B51C32" w:rsidRDefault="004F189C" w:rsidP="004F189C">
      <w:pPr>
        <w:jc w:val="both"/>
        <w:rPr>
          <w:rFonts w:ascii="Times New Roman" w:hAnsi="Times New Roman" w:cs="Times New Roman"/>
          <w:sz w:val="24"/>
          <w:szCs w:val="24"/>
        </w:rPr>
      </w:pPr>
    </w:p>
    <w:p w14:paraId="37CD6AF5" w14:textId="77777777" w:rsidR="004F189C" w:rsidRPr="00B51C32" w:rsidRDefault="004F189C" w:rsidP="004F189C">
      <w:pPr>
        <w:jc w:val="both"/>
        <w:rPr>
          <w:rFonts w:ascii="Times New Roman" w:hAnsi="Times New Roman" w:cs="Times New Roman"/>
          <w:sz w:val="24"/>
          <w:szCs w:val="24"/>
        </w:rPr>
      </w:pPr>
    </w:p>
    <w:p w14:paraId="15DEDB5F" w14:textId="77777777" w:rsidR="004F189C" w:rsidRDefault="004F189C" w:rsidP="004F189C">
      <w:pPr>
        <w:jc w:val="both"/>
        <w:rPr>
          <w:rFonts w:ascii="Times New Roman" w:hAnsi="Times New Roman" w:cs="Times New Roman"/>
          <w:sz w:val="24"/>
          <w:szCs w:val="24"/>
        </w:rPr>
      </w:pPr>
    </w:p>
    <w:p w14:paraId="0D6AC72D" w14:textId="77777777" w:rsidR="009F3F9E" w:rsidRDefault="009F3F9E" w:rsidP="004F189C">
      <w:pPr>
        <w:jc w:val="both"/>
        <w:rPr>
          <w:rFonts w:ascii="Times New Roman" w:hAnsi="Times New Roman" w:cs="Times New Roman"/>
          <w:sz w:val="24"/>
          <w:szCs w:val="24"/>
        </w:rPr>
      </w:pPr>
    </w:p>
    <w:p w14:paraId="2C282C4A" w14:textId="77777777" w:rsidR="009F3F9E" w:rsidRDefault="009F3F9E" w:rsidP="004F189C">
      <w:pPr>
        <w:jc w:val="both"/>
        <w:rPr>
          <w:rFonts w:ascii="Times New Roman" w:hAnsi="Times New Roman" w:cs="Times New Roman"/>
          <w:sz w:val="24"/>
          <w:szCs w:val="24"/>
        </w:rPr>
      </w:pPr>
    </w:p>
    <w:p w14:paraId="26989CDE" w14:textId="77777777" w:rsidR="009F3F9E" w:rsidRDefault="009F3F9E" w:rsidP="004F189C">
      <w:pPr>
        <w:jc w:val="both"/>
        <w:rPr>
          <w:rFonts w:ascii="Times New Roman" w:hAnsi="Times New Roman" w:cs="Times New Roman"/>
          <w:sz w:val="24"/>
          <w:szCs w:val="24"/>
        </w:rPr>
      </w:pPr>
    </w:p>
    <w:p w14:paraId="2C0320BF" w14:textId="77777777" w:rsidR="009F3F9E" w:rsidRDefault="009F3F9E" w:rsidP="004F189C">
      <w:pPr>
        <w:jc w:val="both"/>
        <w:rPr>
          <w:rFonts w:ascii="Times New Roman" w:hAnsi="Times New Roman" w:cs="Times New Roman"/>
          <w:sz w:val="24"/>
          <w:szCs w:val="24"/>
        </w:rPr>
      </w:pPr>
    </w:p>
    <w:p w14:paraId="59CF8A2E" w14:textId="77777777" w:rsidR="009F3F9E" w:rsidRDefault="009F3F9E" w:rsidP="004F189C">
      <w:pPr>
        <w:jc w:val="both"/>
        <w:rPr>
          <w:rFonts w:ascii="Times New Roman" w:hAnsi="Times New Roman" w:cs="Times New Roman"/>
          <w:sz w:val="24"/>
          <w:szCs w:val="24"/>
        </w:rPr>
      </w:pPr>
    </w:p>
    <w:p w14:paraId="41B7FA30" w14:textId="77777777" w:rsidR="009F3F9E" w:rsidRPr="00B51C32" w:rsidRDefault="009F3F9E" w:rsidP="004F189C">
      <w:pPr>
        <w:jc w:val="both"/>
        <w:rPr>
          <w:rFonts w:ascii="Times New Roman" w:hAnsi="Times New Roman" w:cs="Times New Roman"/>
          <w:sz w:val="24"/>
          <w:szCs w:val="24"/>
        </w:rPr>
      </w:pPr>
    </w:p>
    <w:p w14:paraId="21927B65" w14:textId="77777777" w:rsidR="004F189C" w:rsidRPr="00B51C32" w:rsidRDefault="004F189C" w:rsidP="004F189C">
      <w:pPr>
        <w:jc w:val="both"/>
        <w:rPr>
          <w:rFonts w:ascii="Times New Roman" w:hAnsi="Times New Roman" w:cs="Times New Roman"/>
          <w:sz w:val="24"/>
          <w:szCs w:val="24"/>
        </w:rPr>
      </w:pPr>
    </w:p>
    <w:p w14:paraId="0B9487CB" w14:textId="77777777" w:rsidR="004F189C" w:rsidRPr="00B51C32" w:rsidRDefault="004F189C" w:rsidP="004F189C">
      <w:pPr>
        <w:jc w:val="both"/>
        <w:rPr>
          <w:rFonts w:ascii="Times New Roman" w:hAnsi="Times New Roman" w:cs="Times New Roman"/>
          <w:sz w:val="24"/>
          <w:szCs w:val="24"/>
        </w:rPr>
      </w:pPr>
    </w:p>
    <w:p w14:paraId="5C2A2FC4" w14:textId="77777777" w:rsidR="004F189C" w:rsidRPr="00B51C32" w:rsidRDefault="004F189C" w:rsidP="004F189C">
      <w:pPr>
        <w:jc w:val="both"/>
        <w:rPr>
          <w:rFonts w:ascii="Times New Roman" w:hAnsi="Times New Roman" w:cs="Times New Roman"/>
          <w:sz w:val="24"/>
          <w:szCs w:val="24"/>
        </w:rPr>
      </w:pPr>
    </w:p>
    <w:p w14:paraId="597754CF" w14:textId="77777777" w:rsidR="004F189C" w:rsidRPr="00584F9A" w:rsidRDefault="004F189C" w:rsidP="004F189C">
      <w:pPr>
        <w:spacing w:after="160" w:line="278" w:lineRule="auto"/>
      </w:pPr>
      <w:r>
        <w:t xml:space="preserve">IT7510 Capstone Semester Two 2025 </w:t>
      </w:r>
    </w:p>
    <w:p w14:paraId="51FD6489" w14:textId="77777777" w:rsidR="004F189C" w:rsidRPr="00B51C32" w:rsidRDefault="004F189C" w:rsidP="004F189C">
      <w:pPr>
        <w:spacing w:after="158"/>
        <w:ind w:left="24"/>
        <w:jc w:val="both"/>
        <w:rPr>
          <w:rFonts w:ascii="Times New Roman" w:hAnsi="Times New Roman" w:cs="Times New Roman"/>
          <w:sz w:val="24"/>
          <w:szCs w:val="24"/>
        </w:rPr>
      </w:pPr>
      <w:r w:rsidRPr="00B51C32">
        <w:rPr>
          <w:rFonts w:ascii="Times New Roman" w:hAnsi="Times New Roman" w:cs="Times New Roman"/>
          <w:sz w:val="24"/>
          <w:szCs w:val="24"/>
        </w:rPr>
        <w:t xml:space="preserve">Project name: </w:t>
      </w:r>
      <w:proofErr w:type="spellStart"/>
      <w:r>
        <w:rPr>
          <w:rFonts w:ascii="Times New Roman" w:hAnsi="Times New Roman" w:cs="Times New Roman"/>
          <w:sz w:val="24"/>
          <w:szCs w:val="24"/>
        </w:rPr>
        <w:t>FutureTourism.LSG</w:t>
      </w:r>
      <w:proofErr w:type="spellEnd"/>
    </w:p>
    <w:p w14:paraId="0106C5B9" w14:textId="77777777" w:rsidR="004F189C" w:rsidRPr="00B51C32" w:rsidRDefault="004F189C" w:rsidP="004F189C">
      <w:pPr>
        <w:spacing w:after="203"/>
        <w:jc w:val="both"/>
        <w:rPr>
          <w:rFonts w:ascii="Times New Roman" w:hAnsi="Times New Roman" w:cs="Times New Roman"/>
          <w:sz w:val="24"/>
          <w:szCs w:val="24"/>
        </w:rPr>
      </w:pPr>
      <w:r w:rsidRPr="00B51C32">
        <w:rPr>
          <w:rFonts w:ascii="Times New Roman" w:hAnsi="Times New Roman" w:cs="Times New Roman"/>
          <w:sz w:val="24"/>
          <w:szCs w:val="24"/>
        </w:rPr>
        <w:t xml:space="preserve">Group name: LSG </w:t>
      </w:r>
    </w:p>
    <w:p w14:paraId="7BDBF789" w14:textId="77777777" w:rsidR="004F189C" w:rsidRPr="00B51C32" w:rsidRDefault="004F189C" w:rsidP="004F189C">
      <w:pPr>
        <w:spacing w:after="201"/>
        <w:jc w:val="both"/>
        <w:rPr>
          <w:rFonts w:ascii="Times New Roman" w:hAnsi="Times New Roman" w:cs="Times New Roman"/>
          <w:sz w:val="24"/>
          <w:szCs w:val="24"/>
        </w:rPr>
      </w:pPr>
      <w:r w:rsidRPr="00B51C32">
        <w:rPr>
          <w:rFonts w:ascii="Times New Roman" w:hAnsi="Times New Roman" w:cs="Times New Roman"/>
          <w:sz w:val="24"/>
          <w:szCs w:val="24"/>
        </w:rPr>
        <w:t xml:space="preserve">Name: Lakshya Mann, Shivam Arora, Gowtham R Panicker  </w:t>
      </w:r>
    </w:p>
    <w:p w14:paraId="40B43EDA" w14:textId="77777777" w:rsidR="004F189C" w:rsidRDefault="004F189C" w:rsidP="004F189C">
      <w:pPr>
        <w:spacing w:after="194"/>
        <w:ind w:left="24"/>
        <w:jc w:val="both"/>
        <w:rPr>
          <w:rFonts w:ascii="Times New Roman" w:hAnsi="Times New Roman" w:cs="Times New Roman"/>
          <w:sz w:val="24"/>
          <w:szCs w:val="24"/>
        </w:rPr>
      </w:pPr>
      <w:r w:rsidRPr="00B51C32">
        <w:rPr>
          <w:rFonts w:ascii="Times New Roman" w:hAnsi="Times New Roman" w:cs="Times New Roman"/>
          <w:sz w:val="24"/>
          <w:szCs w:val="24"/>
        </w:rPr>
        <w:t>Client Name: Dr. Trang Do</w:t>
      </w:r>
    </w:p>
    <w:p w14:paraId="5DDC0EC7" w14:textId="77777777" w:rsidR="004F189C" w:rsidRDefault="004F189C" w:rsidP="004F189C">
      <w:pPr>
        <w:spacing w:after="194"/>
        <w:ind w:left="24"/>
        <w:jc w:val="both"/>
        <w:rPr>
          <w:rFonts w:ascii="Times New Roman" w:hAnsi="Times New Roman" w:cs="Times New Roman"/>
          <w:sz w:val="24"/>
          <w:szCs w:val="24"/>
        </w:rPr>
      </w:pPr>
    </w:p>
    <w:p w14:paraId="4F817739" w14:textId="77777777" w:rsidR="009F3F9E" w:rsidRDefault="009F3F9E" w:rsidP="004F189C">
      <w:pPr>
        <w:spacing w:after="194"/>
        <w:ind w:left="24"/>
        <w:jc w:val="both"/>
        <w:rPr>
          <w:rFonts w:ascii="Times New Roman" w:hAnsi="Times New Roman" w:cs="Times New Roman"/>
          <w:sz w:val="24"/>
          <w:szCs w:val="24"/>
        </w:rPr>
      </w:pPr>
    </w:p>
    <w:p w14:paraId="272FAEDC" w14:textId="77777777" w:rsidR="009F3F9E" w:rsidRPr="001A1E3D" w:rsidRDefault="009F3F9E" w:rsidP="00414796">
      <w:pPr>
        <w:spacing w:after="194"/>
        <w:jc w:val="both"/>
        <w:rPr>
          <w:rFonts w:ascii="Times New Roman" w:hAnsi="Times New Roman" w:cs="Times New Roman"/>
          <w:sz w:val="24"/>
          <w:szCs w:val="24"/>
        </w:rPr>
      </w:pPr>
    </w:p>
    <w:sdt>
      <w:sdtPr>
        <w:rPr>
          <w:rFonts w:ascii="Arial" w:eastAsia="Arial" w:hAnsi="Arial" w:cs="Arial"/>
          <w:color w:val="auto"/>
          <w:sz w:val="22"/>
          <w:szCs w:val="22"/>
          <w:lang w:val="en-NZ" w:eastAsia="en-NZ"/>
        </w:rPr>
        <w:id w:val="-807940366"/>
        <w:docPartObj>
          <w:docPartGallery w:val="Table of Contents"/>
          <w:docPartUnique/>
        </w:docPartObj>
      </w:sdtPr>
      <w:sdtEndPr>
        <w:rPr>
          <w:b/>
          <w:bCs/>
        </w:rPr>
      </w:sdtEndPr>
      <w:sdtContent>
        <w:p w14:paraId="5E2FE379" w14:textId="77777777" w:rsidR="004F189C" w:rsidRPr="00B51C32" w:rsidRDefault="004F189C" w:rsidP="004F189C">
          <w:pPr>
            <w:pStyle w:val="TOCHeading"/>
            <w:rPr>
              <w:lang w:val="en-NZ"/>
            </w:rPr>
          </w:pPr>
          <w:r w:rsidRPr="00B51C32">
            <w:rPr>
              <w:lang w:val="en-NZ"/>
            </w:rPr>
            <w:t>Table of Contents</w:t>
          </w:r>
        </w:p>
        <w:p w14:paraId="6E368A79"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r w:rsidRPr="00B51C32">
            <w:fldChar w:fldCharType="begin"/>
          </w:r>
          <w:r w:rsidRPr="00B51C32">
            <w:instrText xml:space="preserve"> TOC \o "1-3" \h \z \u </w:instrText>
          </w:r>
          <w:r w:rsidRPr="00B51C32">
            <w:fldChar w:fldCharType="separate"/>
          </w:r>
          <w:hyperlink w:anchor="_Toc211577526" w:history="1">
            <w:r w:rsidRPr="00F62F2D">
              <w:rPr>
                <w:rStyle w:val="Hyperlink"/>
                <w:noProof/>
              </w:rPr>
              <w:t>What the Project Is</w:t>
            </w:r>
            <w:r>
              <w:rPr>
                <w:noProof/>
                <w:webHidden/>
              </w:rPr>
              <w:tab/>
            </w:r>
            <w:r>
              <w:rPr>
                <w:noProof/>
                <w:webHidden/>
              </w:rPr>
              <w:fldChar w:fldCharType="begin"/>
            </w:r>
            <w:r>
              <w:rPr>
                <w:noProof/>
                <w:webHidden/>
              </w:rPr>
              <w:instrText xml:space="preserve"> PAGEREF _Toc211577526 \h </w:instrText>
            </w:r>
            <w:r>
              <w:rPr>
                <w:noProof/>
                <w:webHidden/>
              </w:rPr>
            </w:r>
            <w:r>
              <w:rPr>
                <w:noProof/>
                <w:webHidden/>
              </w:rPr>
              <w:fldChar w:fldCharType="separate"/>
            </w:r>
            <w:r>
              <w:rPr>
                <w:noProof/>
                <w:webHidden/>
              </w:rPr>
              <w:t>3</w:t>
            </w:r>
            <w:r>
              <w:rPr>
                <w:noProof/>
                <w:webHidden/>
              </w:rPr>
              <w:fldChar w:fldCharType="end"/>
            </w:r>
          </w:hyperlink>
        </w:p>
        <w:p w14:paraId="3D6B24EA"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77527" w:history="1">
            <w:r w:rsidRPr="00F62F2D">
              <w:rPr>
                <w:rStyle w:val="Hyperlink"/>
                <w:noProof/>
              </w:rPr>
              <w:t>Milestones Completed / State of the Main Deliverables</w:t>
            </w:r>
            <w:r>
              <w:rPr>
                <w:noProof/>
                <w:webHidden/>
              </w:rPr>
              <w:tab/>
            </w:r>
            <w:r>
              <w:rPr>
                <w:noProof/>
                <w:webHidden/>
              </w:rPr>
              <w:fldChar w:fldCharType="begin"/>
            </w:r>
            <w:r>
              <w:rPr>
                <w:noProof/>
                <w:webHidden/>
              </w:rPr>
              <w:instrText xml:space="preserve"> PAGEREF _Toc211577527 \h </w:instrText>
            </w:r>
            <w:r>
              <w:rPr>
                <w:noProof/>
                <w:webHidden/>
              </w:rPr>
            </w:r>
            <w:r>
              <w:rPr>
                <w:noProof/>
                <w:webHidden/>
              </w:rPr>
              <w:fldChar w:fldCharType="separate"/>
            </w:r>
            <w:r>
              <w:rPr>
                <w:noProof/>
                <w:webHidden/>
              </w:rPr>
              <w:t>4</w:t>
            </w:r>
            <w:r>
              <w:rPr>
                <w:noProof/>
                <w:webHidden/>
              </w:rPr>
              <w:fldChar w:fldCharType="end"/>
            </w:r>
          </w:hyperlink>
        </w:p>
        <w:p w14:paraId="527400A5"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28" w:history="1">
            <w:r w:rsidRPr="00F62F2D">
              <w:rPr>
                <w:rStyle w:val="Hyperlink"/>
                <w:noProof/>
              </w:rPr>
              <w:t>Main Deliverables Completed</w:t>
            </w:r>
            <w:r>
              <w:rPr>
                <w:noProof/>
                <w:webHidden/>
              </w:rPr>
              <w:tab/>
            </w:r>
            <w:r>
              <w:rPr>
                <w:noProof/>
                <w:webHidden/>
              </w:rPr>
              <w:fldChar w:fldCharType="begin"/>
            </w:r>
            <w:r>
              <w:rPr>
                <w:noProof/>
                <w:webHidden/>
              </w:rPr>
              <w:instrText xml:space="preserve"> PAGEREF _Toc211577528 \h </w:instrText>
            </w:r>
            <w:r>
              <w:rPr>
                <w:noProof/>
                <w:webHidden/>
              </w:rPr>
            </w:r>
            <w:r>
              <w:rPr>
                <w:noProof/>
                <w:webHidden/>
              </w:rPr>
              <w:fldChar w:fldCharType="separate"/>
            </w:r>
            <w:r>
              <w:rPr>
                <w:noProof/>
                <w:webHidden/>
              </w:rPr>
              <w:t>4</w:t>
            </w:r>
            <w:r>
              <w:rPr>
                <w:noProof/>
                <w:webHidden/>
              </w:rPr>
              <w:fldChar w:fldCharType="end"/>
            </w:r>
          </w:hyperlink>
        </w:p>
        <w:p w14:paraId="47499966"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29" w:history="1">
            <w:r w:rsidRPr="00F62F2D">
              <w:rPr>
                <w:rStyle w:val="Hyperlink"/>
                <w:noProof/>
              </w:rPr>
              <w:t>Project Milestones Achieved</w:t>
            </w:r>
            <w:r>
              <w:rPr>
                <w:noProof/>
                <w:webHidden/>
              </w:rPr>
              <w:tab/>
            </w:r>
            <w:r>
              <w:rPr>
                <w:noProof/>
                <w:webHidden/>
              </w:rPr>
              <w:fldChar w:fldCharType="begin"/>
            </w:r>
            <w:r>
              <w:rPr>
                <w:noProof/>
                <w:webHidden/>
              </w:rPr>
              <w:instrText xml:space="preserve"> PAGEREF _Toc211577529 \h </w:instrText>
            </w:r>
            <w:r>
              <w:rPr>
                <w:noProof/>
                <w:webHidden/>
              </w:rPr>
            </w:r>
            <w:r>
              <w:rPr>
                <w:noProof/>
                <w:webHidden/>
              </w:rPr>
              <w:fldChar w:fldCharType="separate"/>
            </w:r>
            <w:r>
              <w:rPr>
                <w:noProof/>
                <w:webHidden/>
              </w:rPr>
              <w:t>4</w:t>
            </w:r>
            <w:r>
              <w:rPr>
                <w:noProof/>
                <w:webHidden/>
              </w:rPr>
              <w:fldChar w:fldCharType="end"/>
            </w:r>
          </w:hyperlink>
        </w:p>
        <w:p w14:paraId="6D8EC7A0"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77530" w:history="1">
            <w:r w:rsidRPr="00F62F2D">
              <w:rPr>
                <w:rStyle w:val="Hyperlink"/>
                <w:noProof/>
              </w:rPr>
              <w:t>Deliverables Agreed to Be Done After Week 16</w:t>
            </w:r>
            <w:r>
              <w:rPr>
                <w:noProof/>
                <w:webHidden/>
              </w:rPr>
              <w:tab/>
            </w:r>
            <w:r>
              <w:rPr>
                <w:noProof/>
                <w:webHidden/>
              </w:rPr>
              <w:fldChar w:fldCharType="begin"/>
            </w:r>
            <w:r>
              <w:rPr>
                <w:noProof/>
                <w:webHidden/>
              </w:rPr>
              <w:instrText xml:space="preserve"> PAGEREF _Toc211577530 \h </w:instrText>
            </w:r>
            <w:r>
              <w:rPr>
                <w:noProof/>
                <w:webHidden/>
              </w:rPr>
            </w:r>
            <w:r>
              <w:rPr>
                <w:noProof/>
                <w:webHidden/>
              </w:rPr>
              <w:fldChar w:fldCharType="separate"/>
            </w:r>
            <w:r>
              <w:rPr>
                <w:noProof/>
                <w:webHidden/>
              </w:rPr>
              <w:t>5</w:t>
            </w:r>
            <w:r>
              <w:rPr>
                <w:noProof/>
                <w:webHidden/>
              </w:rPr>
              <w:fldChar w:fldCharType="end"/>
            </w:r>
          </w:hyperlink>
        </w:p>
        <w:p w14:paraId="198D42B5"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77531" w:history="1">
            <w:r w:rsidRPr="00F62F2D">
              <w:rPr>
                <w:rStyle w:val="Hyperlink"/>
                <w:noProof/>
              </w:rPr>
              <w:t>How the Project Will Be Maintained After Week 17</w:t>
            </w:r>
            <w:r>
              <w:rPr>
                <w:noProof/>
                <w:webHidden/>
              </w:rPr>
              <w:tab/>
            </w:r>
            <w:r>
              <w:rPr>
                <w:noProof/>
                <w:webHidden/>
              </w:rPr>
              <w:fldChar w:fldCharType="begin"/>
            </w:r>
            <w:r>
              <w:rPr>
                <w:noProof/>
                <w:webHidden/>
              </w:rPr>
              <w:instrText xml:space="preserve"> PAGEREF _Toc211577531 \h </w:instrText>
            </w:r>
            <w:r>
              <w:rPr>
                <w:noProof/>
                <w:webHidden/>
              </w:rPr>
            </w:r>
            <w:r>
              <w:rPr>
                <w:noProof/>
                <w:webHidden/>
              </w:rPr>
              <w:fldChar w:fldCharType="separate"/>
            </w:r>
            <w:r>
              <w:rPr>
                <w:noProof/>
                <w:webHidden/>
              </w:rPr>
              <w:t>5</w:t>
            </w:r>
            <w:r>
              <w:rPr>
                <w:noProof/>
                <w:webHidden/>
              </w:rPr>
              <w:fldChar w:fldCharType="end"/>
            </w:r>
          </w:hyperlink>
        </w:p>
        <w:p w14:paraId="5B44DDB6"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77532" w:history="1">
            <w:r w:rsidRPr="00F62F2D">
              <w:rPr>
                <w:rStyle w:val="Hyperlink"/>
                <w:noProof/>
              </w:rPr>
              <w:t>Key Technologies Involved in the Project</w:t>
            </w:r>
            <w:r>
              <w:rPr>
                <w:noProof/>
                <w:webHidden/>
              </w:rPr>
              <w:tab/>
            </w:r>
            <w:r>
              <w:rPr>
                <w:noProof/>
                <w:webHidden/>
              </w:rPr>
              <w:fldChar w:fldCharType="begin"/>
            </w:r>
            <w:r>
              <w:rPr>
                <w:noProof/>
                <w:webHidden/>
              </w:rPr>
              <w:instrText xml:space="preserve"> PAGEREF _Toc211577532 \h </w:instrText>
            </w:r>
            <w:r>
              <w:rPr>
                <w:noProof/>
                <w:webHidden/>
              </w:rPr>
            </w:r>
            <w:r>
              <w:rPr>
                <w:noProof/>
                <w:webHidden/>
              </w:rPr>
              <w:fldChar w:fldCharType="separate"/>
            </w:r>
            <w:r>
              <w:rPr>
                <w:noProof/>
                <w:webHidden/>
              </w:rPr>
              <w:t>6</w:t>
            </w:r>
            <w:r>
              <w:rPr>
                <w:noProof/>
                <w:webHidden/>
              </w:rPr>
              <w:fldChar w:fldCharType="end"/>
            </w:r>
          </w:hyperlink>
        </w:p>
        <w:p w14:paraId="7BFA85A7"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77533" w:history="1">
            <w:r w:rsidRPr="00F62F2D">
              <w:rPr>
                <w:rStyle w:val="Hyperlink"/>
                <w:noProof/>
              </w:rPr>
              <w:t>Project Installation Instructions</w:t>
            </w:r>
            <w:r>
              <w:rPr>
                <w:noProof/>
                <w:webHidden/>
              </w:rPr>
              <w:tab/>
            </w:r>
            <w:r>
              <w:rPr>
                <w:noProof/>
                <w:webHidden/>
              </w:rPr>
              <w:fldChar w:fldCharType="begin"/>
            </w:r>
            <w:r>
              <w:rPr>
                <w:noProof/>
                <w:webHidden/>
              </w:rPr>
              <w:instrText xml:space="preserve"> PAGEREF _Toc211577533 \h </w:instrText>
            </w:r>
            <w:r>
              <w:rPr>
                <w:noProof/>
                <w:webHidden/>
              </w:rPr>
            </w:r>
            <w:r>
              <w:rPr>
                <w:noProof/>
                <w:webHidden/>
              </w:rPr>
              <w:fldChar w:fldCharType="separate"/>
            </w:r>
            <w:r>
              <w:rPr>
                <w:noProof/>
                <w:webHidden/>
              </w:rPr>
              <w:t>6</w:t>
            </w:r>
            <w:r>
              <w:rPr>
                <w:noProof/>
                <w:webHidden/>
              </w:rPr>
              <w:fldChar w:fldCharType="end"/>
            </w:r>
          </w:hyperlink>
        </w:p>
        <w:p w14:paraId="54E63F25"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34" w:history="1">
            <w:r w:rsidRPr="00F62F2D">
              <w:rPr>
                <w:rStyle w:val="Hyperlink"/>
                <w:noProof/>
              </w:rPr>
              <w:t>Project Hosting Information</w:t>
            </w:r>
            <w:r>
              <w:rPr>
                <w:noProof/>
                <w:webHidden/>
              </w:rPr>
              <w:tab/>
            </w:r>
            <w:r>
              <w:rPr>
                <w:noProof/>
                <w:webHidden/>
              </w:rPr>
              <w:fldChar w:fldCharType="begin"/>
            </w:r>
            <w:r>
              <w:rPr>
                <w:noProof/>
                <w:webHidden/>
              </w:rPr>
              <w:instrText xml:space="preserve"> PAGEREF _Toc211577534 \h </w:instrText>
            </w:r>
            <w:r>
              <w:rPr>
                <w:noProof/>
                <w:webHidden/>
              </w:rPr>
            </w:r>
            <w:r>
              <w:rPr>
                <w:noProof/>
                <w:webHidden/>
              </w:rPr>
              <w:fldChar w:fldCharType="separate"/>
            </w:r>
            <w:r>
              <w:rPr>
                <w:noProof/>
                <w:webHidden/>
              </w:rPr>
              <w:t>7</w:t>
            </w:r>
            <w:r>
              <w:rPr>
                <w:noProof/>
                <w:webHidden/>
              </w:rPr>
              <w:fldChar w:fldCharType="end"/>
            </w:r>
          </w:hyperlink>
        </w:p>
        <w:p w14:paraId="20114270"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77535" w:history="1">
            <w:r w:rsidRPr="00F62F2D">
              <w:rPr>
                <w:rStyle w:val="Hyperlink"/>
                <w:noProof/>
              </w:rPr>
              <w:t>User Manual Summary</w:t>
            </w:r>
            <w:r>
              <w:rPr>
                <w:noProof/>
                <w:webHidden/>
              </w:rPr>
              <w:tab/>
            </w:r>
            <w:r>
              <w:rPr>
                <w:noProof/>
                <w:webHidden/>
              </w:rPr>
              <w:fldChar w:fldCharType="begin"/>
            </w:r>
            <w:r>
              <w:rPr>
                <w:noProof/>
                <w:webHidden/>
              </w:rPr>
              <w:instrText xml:space="preserve"> PAGEREF _Toc211577535 \h </w:instrText>
            </w:r>
            <w:r>
              <w:rPr>
                <w:noProof/>
                <w:webHidden/>
              </w:rPr>
            </w:r>
            <w:r>
              <w:rPr>
                <w:noProof/>
                <w:webHidden/>
              </w:rPr>
              <w:fldChar w:fldCharType="separate"/>
            </w:r>
            <w:r>
              <w:rPr>
                <w:noProof/>
                <w:webHidden/>
              </w:rPr>
              <w:t>7</w:t>
            </w:r>
            <w:r>
              <w:rPr>
                <w:noProof/>
                <w:webHidden/>
              </w:rPr>
              <w:fldChar w:fldCharType="end"/>
            </w:r>
          </w:hyperlink>
        </w:p>
        <w:p w14:paraId="512E8DEA"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77536" w:history="1">
            <w:r w:rsidRPr="00F62F2D">
              <w:rPr>
                <w:rStyle w:val="Hyperlink"/>
                <w:noProof/>
              </w:rPr>
              <w:t>Additional Material Provided to the Client</w:t>
            </w:r>
            <w:r>
              <w:rPr>
                <w:noProof/>
                <w:webHidden/>
              </w:rPr>
              <w:tab/>
            </w:r>
            <w:r>
              <w:rPr>
                <w:noProof/>
                <w:webHidden/>
              </w:rPr>
              <w:fldChar w:fldCharType="begin"/>
            </w:r>
            <w:r>
              <w:rPr>
                <w:noProof/>
                <w:webHidden/>
              </w:rPr>
              <w:instrText xml:space="preserve"> PAGEREF _Toc211577536 \h </w:instrText>
            </w:r>
            <w:r>
              <w:rPr>
                <w:noProof/>
                <w:webHidden/>
              </w:rPr>
            </w:r>
            <w:r>
              <w:rPr>
                <w:noProof/>
                <w:webHidden/>
              </w:rPr>
              <w:fldChar w:fldCharType="separate"/>
            </w:r>
            <w:r>
              <w:rPr>
                <w:noProof/>
                <w:webHidden/>
              </w:rPr>
              <w:t>7</w:t>
            </w:r>
            <w:r>
              <w:rPr>
                <w:noProof/>
                <w:webHidden/>
              </w:rPr>
              <w:fldChar w:fldCharType="end"/>
            </w:r>
          </w:hyperlink>
        </w:p>
        <w:p w14:paraId="020731F0"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77537" w:history="1">
            <w:r w:rsidRPr="00F62F2D">
              <w:rPr>
                <w:rStyle w:val="Hyperlink"/>
                <w:noProof/>
              </w:rPr>
              <w:t>Conclusion</w:t>
            </w:r>
            <w:r>
              <w:rPr>
                <w:noProof/>
                <w:webHidden/>
              </w:rPr>
              <w:tab/>
            </w:r>
            <w:r>
              <w:rPr>
                <w:noProof/>
                <w:webHidden/>
              </w:rPr>
              <w:fldChar w:fldCharType="begin"/>
            </w:r>
            <w:r>
              <w:rPr>
                <w:noProof/>
                <w:webHidden/>
              </w:rPr>
              <w:instrText xml:space="preserve"> PAGEREF _Toc211577537 \h </w:instrText>
            </w:r>
            <w:r>
              <w:rPr>
                <w:noProof/>
                <w:webHidden/>
              </w:rPr>
            </w:r>
            <w:r>
              <w:rPr>
                <w:noProof/>
                <w:webHidden/>
              </w:rPr>
              <w:fldChar w:fldCharType="separate"/>
            </w:r>
            <w:r>
              <w:rPr>
                <w:noProof/>
                <w:webHidden/>
              </w:rPr>
              <w:t>8</w:t>
            </w:r>
            <w:r>
              <w:rPr>
                <w:noProof/>
                <w:webHidden/>
              </w:rPr>
              <w:fldChar w:fldCharType="end"/>
            </w:r>
          </w:hyperlink>
        </w:p>
        <w:p w14:paraId="69137530"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77538" w:history="1">
            <w:r w:rsidRPr="00F62F2D">
              <w:rPr>
                <w:rStyle w:val="Hyperlink"/>
                <w:noProof/>
              </w:rPr>
              <w:t>Appendix A</w:t>
            </w:r>
            <w:r>
              <w:rPr>
                <w:noProof/>
                <w:webHidden/>
              </w:rPr>
              <w:tab/>
            </w:r>
            <w:r>
              <w:rPr>
                <w:noProof/>
                <w:webHidden/>
              </w:rPr>
              <w:fldChar w:fldCharType="begin"/>
            </w:r>
            <w:r>
              <w:rPr>
                <w:noProof/>
                <w:webHidden/>
              </w:rPr>
              <w:instrText xml:space="preserve"> PAGEREF _Toc211577538 \h </w:instrText>
            </w:r>
            <w:r>
              <w:rPr>
                <w:noProof/>
                <w:webHidden/>
              </w:rPr>
            </w:r>
            <w:r>
              <w:rPr>
                <w:noProof/>
                <w:webHidden/>
              </w:rPr>
              <w:fldChar w:fldCharType="separate"/>
            </w:r>
            <w:r>
              <w:rPr>
                <w:noProof/>
                <w:webHidden/>
              </w:rPr>
              <w:t>9</w:t>
            </w:r>
            <w:r>
              <w:rPr>
                <w:noProof/>
                <w:webHidden/>
              </w:rPr>
              <w:fldChar w:fldCharType="end"/>
            </w:r>
          </w:hyperlink>
        </w:p>
        <w:p w14:paraId="2A83AAB4"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39" w:history="1">
            <w:r w:rsidRPr="00F62F2D">
              <w:rPr>
                <w:rStyle w:val="Hyperlink"/>
                <w:noProof/>
              </w:rPr>
              <w:t>Project Objective</w:t>
            </w:r>
            <w:r>
              <w:rPr>
                <w:noProof/>
                <w:webHidden/>
              </w:rPr>
              <w:tab/>
            </w:r>
            <w:r>
              <w:rPr>
                <w:noProof/>
                <w:webHidden/>
              </w:rPr>
              <w:fldChar w:fldCharType="begin"/>
            </w:r>
            <w:r>
              <w:rPr>
                <w:noProof/>
                <w:webHidden/>
              </w:rPr>
              <w:instrText xml:space="preserve"> PAGEREF _Toc211577539 \h </w:instrText>
            </w:r>
            <w:r>
              <w:rPr>
                <w:noProof/>
                <w:webHidden/>
              </w:rPr>
            </w:r>
            <w:r>
              <w:rPr>
                <w:noProof/>
                <w:webHidden/>
              </w:rPr>
              <w:fldChar w:fldCharType="separate"/>
            </w:r>
            <w:r>
              <w:rPr>
                <w:noProof/>
                <w:webHidden/>
              </w:rPr>
              <w:t>12</w:t>
            </w:r>
            <w:r>
              <w:rPr>
                <w:noProof/>
                <w:webHidden/>
              </w:rPr>
              <w:fldChar w:fldCharType="end"/>
            </w:r>
          </w:hyperlink>
        </w:p>
        <w:p w14:paraId="183873F7"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40" w:history="1">
            <w:r w:rsidRPr="00F62F2D">
              <w:rPr>
                <w:rStyle w:val="Hyperlink"/>
                <w:noProof/>
              </w:rPr>
              <w:t>Background to the client and problem they want solved</w:t>
            </w:r>
            <w:r>
              <w:rPr>
                <w:noProof/>
                <w:webHidden/>
              </w:rPr>
              <w:tab/>
            </w:r>
            <w:r>
              <w:rPr>
                <w:noProof/>
                <w:webHidden/>
              </w:rPr>
              <w:fldChar w:fldCharType="begin"/>
            </w:r>
            <w:r>
              <w:rPr>
                <w:noProof/>
                <w:webHidden/>
              </w:rPr>
              <w:instrText xml:space="preserve"> PAGEREF _Toc211577540 \h </w:instrText>
            </w:r>
            <w:r>
              <w:rPr>
                <w:noProof/>
                <w:webHidden/>
              </w:rPr>
            </w:r>
            <w:r>
              <w:rPr>
                <w:noProof/>
                <w:webHidden/>
              </w:rPr>
              <w:fldChar w:fldCharType="separate"/>
            </w:r>
            <w:r>
              <w:rPr>
                <w:noProof/>
                <w:webHidden/>
              </w:rPr>
              <w:t>12</w:t>
            </w:r>
            <w:r>
              <w:rPr>
                <w:noProof/>
                <w:webHidden/>
              </w:rPr>
              <w:fldChar w:fldCharType="end"/>
            </w:r>
          </w:hyperlink>
        </w:p>
        <w:p w14:paraId="48C58387"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41" w:history="1">
            <w:r w:rsidRPr="00F62F2D">
              <w:rPr>
                <w:rStyle w:val="Hyperlink"/>
                <w:noProof/>
              </w:rPr>
              <w:t>The Problem</w:t>
            </w:r>
            <w:r>
              <w:rPr>
                <w:noProof/>
                <w:webHidden/>
              </w:rPr>
              <w:tab/>
            </w:r>
            <w:r>
              <w:rPr>
                <w:noProof/>
                <w:webHidden/>
              </w:rPr>
              <w:fldChar w:fldCharType="begin"/>
            </w:r>
            <w:r>
              <w:rPr>
                <w:noProof/>
                <w:webHidden/>
              </w:rPr>
              <w:instrText xml:space="preserve"> PAGEREF _Toc211577541 \h </w:instrText>
            </w:r>
            <w:r>
              <w:rPr>
                <w:noProof/>
                <w:webHidden/>
              </w:rPr>
            </w:r>
            <w:r>
              <w:rPr>
                <w:noProof/>
                <w:webHidden/>
              </w:rPr>
              <w:fldChar w:fldCharType="separate"/>
            </w:r>
            <w:r>
              <w:rPr>
                <w:noProof/>
                <w:webHidden/>
              </w:rPr>
              <w:t>13</w:t>
            </w:r>
            <w:r>
              <w:rPr>
                <w:noProof/>
                <w:webHidden/>
              </w:rPr>
              <w:fldChar w:fldCharType="end"/>
            </w:r>
          </w:hyperlink>
        </w:p>
        <w:p w14:paraId="5C539FBE"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42" w:history="1">
            <w:r w:rsidRPr="00F62F2D">
              <w:rPr>
                <w:rStyle w:val="Hyperlink"/>
                <w:noProof/>
              </w:rPr>
              <w:t>Deliverables</w:t>
            </w:r>
            <w:r>
              <w:rPr>
                <w:noProof/>
                <w:webHidden/>
              </w:rPr>
              <w:tab/>
            </w:r>
            <w:r>
              <w:rPr>
                <w:noProof/>
                <w:webHidden/>
              </w:rPr>
              <w:fldChar w:fldCharType="begin"/>
            </w:r>
            <w:r>
              <w:rPr>
                <w:noProof/>
                <w:webHidden/>
              </w:rPr>
              <w:instrText xml:space="preserve"> PAGEREF _Toc211577542 \h </w:instrText>
            </w:r>
            <w:r>
              <w:rPr>
                <w:noProof/>
                <w:webHidden/>
              </w:rPr>
            </w:r>
            <w:r>
              <w:rPr>
                <w:noProof/>
                <w:webHidden/>
              </w:rPr>
              <w:fldChar w:fldCharType="separate"/>
            </w:r>
            <w:r>
              <w:rPr>
                <w:noProof/>
                <w:webHidden/>
              </w:rPr>
              <w:t>13</w:t>
            </w:r>
            <w:r>
              <w:rPr>
                <w:noProof/>
                <w:webHidden/>
              </w:rPr>
              <w:fldChar w:fldCharType="end"/>
            </w:r>
          </w:hyperlink>
        </w:p>
        <w:p w14:paraId="0F2423BA"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43" w:history="1">
            <w:r w:rsidRPr="00F62F2D">
              <w:rPr>
                <w:rStyle w:val="Hyperlink"/>
                <w:noProof/>
              </w:rPr>
              <w:t>Project Scope</w:t>
            </w:r>
            <w:r>
              <w:rPr>
                <w:noProof/>
                <w:webHidden/>
              </w:rPr>
              <w:tab/>
            </w:r>
            <w:r>
              <w:rPr>
                <w:noProof/>
                <w:webHidden/>
              </w:rPr>
              <w:fldChar w:fldCharType="begin"/>
            </w:r>
            <w:r>
              <w:rPr>
                <w:noProof/>
                <w:webHidden/>
              </w:rPr>
              <w:instrText xml:space="preserve"> PAGEREF _Toc211577543 \h </w:instrText>
            </w:r>
            <w:r>
              <w:rPr>
                <w:noProof/>
                <w:webHidden/>
              </w:rPr>
            </w:r>
            <w:r>
              <w:rPr>
                <w:noProof/>
                <w:webHidden/>
              </w:rPr>
              <w:fldChar w:fldCharType="separate"/>
            </w:r>
            <w:r>
              <w:rPr>
                <w:noProof/>
                <w:webHidden/>
              </w:rPr>
              <w:t>14</w:t>
            </w:r>
            <w:r>
              <w:rPr>
                <w:noProof/>
                <w:webHidden/>
              </w:rPr>
              <w:fldChar w:fldCharType="end"/>
            </w:r>
          </w:hyperlink>
        </w:p>
        <w:p w14:paraId="787B5907"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44" w:history="1">
            <w:r w:rsidRPr="00F62F2D">
              <w:rPr>
                <w:rStyle w:val="Hyperlink"/>
                <w:noProof/>
              </w:rPr>
              <w:t>Project Plan</w:t>
            </w:r>
            <w:r>
              <w:rPr>
                <w:noProof/>
                <w:webHidden/>
              </w:rPr>
              <w:tab/>
            </w:r>
            <w:r>
              <w:rPr>
                <w:noProof/>
                <w:webHidden/>
              </w:rPr>
              <w:fldChar w:fldCharType="begin"/>
            </w:r>
            <w:r>
              <w:rPr>
                <w:noProof/>
                <w:webHidden/>
              </w:rPr>
              <w:instrText xml:space="preserve"> PAGEREF _Toc211577544 \h </w:instrText>
            </w:r>
            <w:r>
              <w:rPr>
                <w:noProof/>
                <w:webHidden/>
              </w:rPr>
            </w:r>
            <w:r>
              <w:rPr>
                <w:noProof/>
                <w:webHidden/>
              </w:rPr>
              <w:fldChar w:fldCharType="separate"/>
            </w:r>
            <w:r>
              <w:rPr>
                <w:noProof/>
                <w:webHidden/>
              </w:rPr>
              <w:t>15</w:t>
            </w:r>
            <w:r>
              <w:rPr>
                <w:noProof/>
                <w:webHidden/>
              </w:rPr>
              <w:fldChar w:fldCharType="end"/>
            </w:r>
          </w:hyperlink>
        </w:p>
        <w:p w14:paraId="2F13662B"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45" w:history="1">
            <w:r w:rsidRPr="00F62F2D">
              <w:rPr>
                <w:rStyle w:val="Hyperlink"/>
                <w:rFonts w:cs="Times New Roman"/>
                <w:noProof/>
              </w:rPr>
              <w:t>Methodology</w:t>
            </w:r>
            <w:r>
              <w:rPr>
                <w:noProof/>
                <w:webHidden/>
              </w:rPr>
              <w:tab/>
            </w:r>
            <w:r>
              <w:rPr>
                <w:noProof/>
                <w:webHidden/>
              </w:rPr>
              <w:fldChar w:fldCharType="begin"/>
            </w:r>
            <w:r>
              <w:rPr>
                <w:noProof/>
                <w:webHidden/>
              </w:rPr>
              <w:instrText xml:space="preserve"> PAGEREF _Toc211577545 \h </w:instrText>
            </w:r>
            <w:r>
              <w:rPr>
                <w:noProof/>
                <w:webHidden/>
              </w:rPr>
            </w:r>
            <w:r>
              <w:rPr>
                <w:noProof/>
                <w:webHidden/>
              </w:rPr>
              <w:fldChar w:fldCharType="separate"/>
            </w:r>
            <w:r>
              <w:rPr>
                <w:noProof/>
                <w:webHidden/>
              </w:rPr>
              <w:t>15</w:t>
            </w:r>
            <w:r>
              <w:rPr>
                <w:noProof/>
                <w:webHidden/>
              </w:rPr>
              <w:fldChar w:fldCharType="end"/>
            </w:r>
          </w:hyperlink>
        </w:p>
        <w:p w14:paraId="16434695"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77546" w:history="1">
            <w:r w:rsidRPr="00F62F2D">
              <w:rPr>
                <w:rStyle w:val="Hyperlink"/>
                <w:rFonts w:cs="Times New Roman"/>
                <w:noProof/>
              </w:rPr>
              <w:t>Agile Methodology</w:t>
            </w:r>
            <w:r>
              <w:rPr>
                <w:noProof/>
                <w:webHidden/>
              </w:rPr>
              <w:tab/>
            </w:r>
            <w:r>
              <w:rPr>
                <w:noProof/>
                <w:webHidden/>
              </w:rPr>
              <w:fldChar w:fldCharType="begin"/>
            </w:r>
            <w:r>
              <w:rPr>
                <w:noProof/>
                <w:webHidden/>
              </w:rPr>
              <w:instrText xml:space="preserve"> PAGEREF _Toc211577546 \h </w:instrText>
            </w:r>
            <w:r>
              <w:rPr>
                <w:noProof/>
                <w:webHidden/>
              </w:rPr>
            </w:r>
            <w:r>
              <w:rPr>
                <w:noProof/>
                <w:webHidden/>
              </w:rPr>
              <w:fldChar w:fldCharType="separate"/>
            </w:r>
            <w:r>
              <w:rPr>
                <w:noProof/>
                <w:webHidden/>
              </w:rPr>
              <w:t>15</w:t>
            </w:r>
            <w:r>
              <w:rPr>
                <w:noProof/>
                <w:webHidden/>
              </w:rPr>
              <w:fldChar w:fldCharType="end"/>
            </w:r>
          </w:hyperlink>
        </w:p>
        <w:p w14:paraId="2DF77621"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77547" w:history="1">
            <w:r w:rsidRPr="00F62F2D">
              <w:rPr>
                <w:rStyle w:val="Hyperlink"/>
                <w:rFonts w:cs="Times New Roman"/>
                <w:noProof/>
              </w:rPr>
              <w:t>Project Management Integration</w:t>
            </w:r>
            <w:r>
              <w:rPr>
                <w:noProof/>
                <w:webHidden/>
              </w:rPr>
              <w:tab/>
            </w:r>
            <w:r>
              <w:rPr>
                <w:noProof/>
                <w:webHidden/>
              </w:rPr>
              <w:fldChar w:fldCharType="begin"/>
            </w:r>
            <w:r>
              <w:rPr>
                <w:noProof/>
                <w:webHidden/>
              </w:rPr>
              <w:instrText xml:space="preserve"> PAGEREF _Toc211577547 \h </w:instrText>
            </w:r>
            <w:r>
              <w:rPr>
                <w:noProof/>
                <w:webHidden/>
              </w:rPr>
            </w:r>
            <w:r>
              <w:rPr>
                <w:noProof/>
                <w:webHidden/>
              </w:rPr>
              <w:fldChar w:fldCharType="separate"/>
            </w:r>
            <w:r>
              <w:rPr>
                <w:noProof/>
                <w:webHidden/>
              </w:rPr>
              <w:t>16</w:t>
            </w:r>
            <w:r>
              <w:rPr>
                <w:noProof/>
                <w:webHidden/>
              </w:rPr>
              <w:fldChar w:fldCharType="end"/>
            </w:r>
          </w:hyperlink>
        </w:p>
        <w:p w14:paraId="097BAC14"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77548" w:history="1">
            <w:r w:rsidRPr="00F62F2D">
              <w:rPr>
                <w:rStyle w:val="Hyperlink"/>
                <w:noProof/>
              </w:rPr>
              <w:t>Agile Implementation to the Project Deliverables</w:t>
            </w:r>
            <w:r>
              <w:rPr>
                <w:noProof/>
                <w:webHidden/>
              </w:rPr>
              <w:tab/>
            </w:r>
            <w:r>
              <w:rPr>
                <w:noProof/>
                <w:webHidden/>
              </w:rPr>
              <w:fldChar w:fldCharType="begin"/>
            </w:r>
            <w:r>
              <w:rPr>
                <w:noProof/>
                <w:webHidden/>
              </w:rPr>
              <w:instrText xml:space="preserve"> PAGEREF _Toc211577548 \h </w:instrText>
            </w:r>
            <w:r>
              <w:rPr>
                <w:noProof/>
                <w:webHidden/>
              </w:rPr>
            </w:r>
            <w:r>
              <w:rPr>
                <w:noProof/>
                <w:webHidden/>
              </w:rPr>
              <w:fldChar w:fldCharType="separate"/>
            </w:r>
            <w:r>
              <w:rPr>
                <w:noProof/>
                <w:webHidden/>
              </w:rPr>
              <w:t>16</w:t>
            </w:r>
            <w:r>
              <w:rPr>
                <w:noProof/>
                <w:webHidden/>
              </w:rPr>
              <w:fldChar w:fldCharType="end"/>
            </w:r>
          </w:hyperlink>
        </w:p>
        <w:p w14:paraId="688537CE"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77549" w:history="1">
            <w:r w:rsidRPr="00F62F2D">
              <w:rPr>
                <w:rStyle w:val="Hyperlink"/>
                <w:noProof/>
              </w:rPr>
              <w:t>Alternative Methodology: Waterfall Methodology</w:t>
            </w:r>
            <w:r>
              <w:rPr>
                <w:noProof/>
                <w:webHidden/>
              </w:rPr>
              <w:tab/>
            </w:r>
            <w:r>
              <w:rPr>
                <w:noProof/>
                <w:webHidden/>
              </w:rPr>
              <w:fldChar w:fldCharType="begin"/>
            </w:r>
            <w:r>
              <w:rPr>
                <w:noProof/>
                <w:webHidden/>
              </w:rPr>
              <w:instrText xml:space="preserve"> PAGEREF _Toc211577549 \h </w:instrText>
            </w:r>
            <w:r>
              <w:rPr>
                <w:noProof/>
                <w:webHidden/>
              </w:rPr>
            </w:r>
            <w:r>
              <w:rPr>
                <w:noProof/>
                <w:webHidden/>
              </w:rPr>
              <w:fldChar w:fldCharType="separate"/>
            </w:r>
            <w:r>
              <w:rPr>
                <w:noProof/>
                <w:webHidden/>
              </w:rPr>
              <w:t>18</w:t>
            </w:r>
            <w:r>
              <w:rPr>
                <w:noProof/>
                <w:webHidden/>
              </w:rPr>
              <w:fldChar w:fldCharType="end"/>
            </w:r>
          </w:hyperlink>
        </w:p>
        <w:p w14:paraId="59BAD10C"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50" w:history="1">
            <w:r w:rsidRPr="00F62F2D">
              <w:rPr>
                <w:rStyle w:val="Hyperlink"/>
                <w:rFonts w:cs="Times New Roman"/>
                <w:noProof/>
              </w:rPr>
              <w:t>Technologies</w:t>
            </w:r>
            <w:r>
              <w:rPr>
                <w:noProof/>
                <w:webHidden/>
              </w:rPr>
              <w:tab/>
            </w:r>
            <w:r>
              <w:rPr>
                <w:noProof/>
                <w:webHidden/>
              </w:rPr>
              <w:fldChar w:fldCharType="begin"/>
            </w:r>
            <w:r>
              <w:rPr>
                <w:noProof/>
                <w:webHidden/>
              </w:rPr>
              <w:instrText xml:space="preserve"> PAGEREF _Toc211577550 \h </w:instrText>
            </w:r>
            <w:r>
              <w:rPr>
                <w:noProof/>
                <w:webHidden/>
              </w:rPr>
            </w:r>
            <w:r>
              <w:rPr>
                <w:noProof/>
                <w:webHidden/>
              </w:rPr>
              <w:fldChar w:fldCharType="separate"/>
            </w:r>
            <w:r>
              <w:rPr>
                <w:noProof/>
                <w:webHidden/>
              </w:rPr>
              <w:t>20</w:t>
            </w:r>
            <w:r>
              <w:rPr>
                <w:noProof/>
                <w:webHidden/>
              </w:rPr>
              <w:fldChar w:fldCharType="end"/>
            </w:r>
          </w:hyperlink>
        </w:p>
        <w:p w14:paraId="6EF292D2"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51" w:history="1">
            <w:r w:rsidRPr="00F62F2D">
              <w:rPr>
                <w:rStyle w:val="Hyperlink"/>
                <w:rFonts w:cs="Times New Roman"/>
                <w:noProof/>
              </w:rPr>
              <w:t>Project Budget</w:t>
            </w:r>
            <w:r>
              <w:rPr>
                <w:noProof/>
                <w:webHidden/>
              </w:rPr>
              <w:tab/>
            </w:r>
            <w:r>
              <w:rPr>
                <w:noProof/>
                <w:webHidden/>
              </w:rPr>
              <w:fldChar w:fldCharType="begin"/>
            </w:r>
            <w:r>
              <w:rPr>
                <w:noProof/>
                <w:webHidden/>
              </w:rPr>
              <w:instrText xml:space="preserve"> PAGEREF _Toc211577551 \h </w:instrText>
            </w:r>
            <w:r>
              <w:rPr>
                <w:noProof/>
                <w:webHidden/>
              </w:rPr>
            </w:r>
            <w:r>
              <w:rPr>
                <w:noProof/>
                <w:webHidden/>
              </w:rPr>
              <w:fldChar w:fldCharType="separate"/>
            </w:r>
            <w:r>
              <w:rPr>
                <w:noProof/>
                <w:webHidden/>
              </w:rPr>
              <w:t>22</w:t>
            </w:r>
            <w:r>
              <w:rPr>
                <w:noProof/>
                <w:webHidden/>
              </w:rPr>
              <w:fldChar w:fldCharType="end"/>
            </w:r>
          </w:hyperlink>
        </w:p>
        <w:p w14:paraId="6AF77DD8"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52" w:history="1">
            <w:r w:rsidRPr="00F62F2D">
              <w:rPr>
                <w:rStyle w:val="Hyperlink"/>
                <w:noProof/>
              </w:rPr>
              <w:t>Project Personnel</w:t>
            </w:r>
            <w:r>
              <w:rPr>
                <w:noProof/>
                <w:webHidden/>
              </w:rPr>
              <w:tab/>
            </w:r>
            <w:r>
              <w:rPr>
                <w:noProof/>
                <w:webHidden/>
              </w:rPr>
              <w:fldChar w:fldCharType="begin"/>
            </w:r>
            <w:r>
              <w:rPr>
                <w:noProof/>
                <w:webHidden/>
              </w:rPr>
              <w:instrText xml:space="preserve"> PAGEREF _Toc211577552 \h </w:instrText>
            </w:r>
            <w:r>
              <w:rPr>
                <w:noProof/>
                <w:webHidden/>
              </w:rPr>
            </w:r>
            <w:r>
              <w:rPr>
                <w:noProof/>
                <w:webHidden/>
              </w:rPr>
              <w:fldChar w:fldCharType="separate"/>
            </w:r>
            <w:r>
              <w:rPr>
                <w:noProof/>
                <w:webHidden/>
              </w:rPr>
              <w:t>23</w:t>
            </w:r>
            <w:r>
              <w:rPr>
                <w:noProof/>
                <w:webHidden/>
              </w:rPr>
              <w:fldChar w:fldCharType="end"/>
            </w:r>
          </w:hyperlink>
        </w:p>
        <w:p w14:paraId="33A3B58A"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53" w:history="1">
            <w:r w:rsidRPr="00F62F2D">
              <w:rPr>
                <w:rStyle w:val="Hyperlink"/>
                <w:noProof/>
              </w:rPr>
              <w:t>Client</w:t>
            </w:r>
            <w:r>
              <w:rPr>
                <w:noProof/>
                <w:webHidden/>
              </w:rPr>
              <w:tab/>
            </w:r>
            <w:r>
              <w:rPr>
                <w:noProof/>
                <w:webHidden/>
              </w:rPr>
              <w:fldChar w:fldCharType="begin"/>
            </w:r>
            <w:r>
              <w:rPr>
                <w:noProof/>
                <w:webHidden/>
              </w:rPr>
              <w:instrText xml:space="preserve"> PAGEREF _Toc211577553 \h </w:instrText>
            </w:r>
            <w:r>
              <w:rPr>
                <w:noProof/>
                <w:webHidden/>
              </w:rPr>
            </w:r>
            <w:r>
              <w:rPr>
                <w:noProof/>
                <w:webHidden/>
              </w:rPr>
              <w:fldChar w:fldCharType="separate"/>
            </w:r>
            <w:r>
              <w:rPr>
                <w:noProof/>
                <w:webHidden/>
              </w:rPr>
              <w:t>23</w:t>
            </w:r>
            <w:r>
              <w:rPr>
                <w:noProof/>
                <w:webHidden/>
              </w:rPr>
              <w:fldChar w:fldCharType="end"/>
            </w:r>
          </w:hyperlink>
        </w:p>
        <w:p w14:paraId="2A784288"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54" w:history="1">
            <w:r w:rsidRPr="00F62F2D">
              <w:rPr>
                <w:rStyle w:val="Hyperlink"/>
                <w:rFonts w:cs="Times New Roman"/>
                <w:noProof/>
              </w:rPr>
              <w:t>Group Members</w:t>
            </w:r>
            <w:r>
              <w:rPr>
                <w:noProof/>
                <w:webHidden/>
              </w:rPr>
              <w:tab/>
            </w:r>
            <w:r>
              <w:rPr>
                <w:noProof/>
                <w:webHidden/>
              </w:rPr>
              <w:fldChar w:fldCharType="begin"/>
            </w:r>
            <w:r>
              <w:rPr>
                <w:noProof/>
                <w:webHidden/>
              </w:rPr>
              <w:instrText xml:space="preserve"> PAGEREF _Toc211577554 \h </w:instrText>
            </w:r>
            <w:r>
              <w:rPr>
                <w:noProof/>
                <w:webHidden/>
              </w:rPr>
            </w:r>
            <w:r>
              <w:rPr>
                <w:noProof/>
                <w:webHidden/>
              </w:rPr>
              <w:fldChar w:fldCharType="separate"/>
            </w:r>
            <w:r>
              <w:rPr>
                <w:noProof/>
                <w:webHidden/>
              </w:rPr>
              <w:t>23</w:t>
            </w:r>
            <w:r>
              <w:rPr>
                <w:noProof/>
                <w:webHidden/>
              </w:rPr>
              <w:fldChar w:fldCharType="end"/>
            </w:r>
          </w:hyperlink>
        </w:p>
        <w:p w14:paraId="629D1540"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55" w:history="1">
            <w:r w:rsidRPr="00F62F2D">
              <w:rPr>
                <w:rStyle w:val="Hyperlink"/>
                <w:rFonts w:cs="Times New Roman"/>
                <w:noProof/>
              </w:rPr>
              <w:t>Project Advisor</w:t>
            </w:r>
            <w:r>
              <w:rPr>
                <w:noProof/>
                <w:webHidden/>
              </w:rPr>
              <w:tab/>
            </w:r>
            <w:r>
              <w:rPr>
                <w:noProof/>
                <w:webHidden/>
              </w:rPr>
              <w:fldChar w:fldCharType="begin"/>
            </w:r>
            <w:r>
              <w:rPr>
                <w:noProof/>
                <w:webHidden/>
              </w:rPr>
              <w:instrText xml:space="preserve"> PAGEREF _Toc211577555 \h </w:instrText>
            </w:r>
            <w:r>
              <w:rPr>
                <w:noProof/>
                <w:webHidden/>
              </w:rPr>
            </w:r>
            <w:r>
              <w:rPr>
                <w:noProof/>
                <w:webHidden/>
              </w:rPr>
              <w:fldChar w:fldCharType="separate"/>
            </w:r>
            <w:r>
              <w:rPr>
                <w:noProof/>
                <w:webHidden/>
              </w:rPr>
              <w:t>24</w:t>
            </w:r>
            <w:r>
              <w:rPr>
                <w:noProof/>
                <w:webHidden/>
              </w:rPr>
              <w:fldChar w:fldCharType="end"/>
            </w:r>
          </w:hyperlink>
        </w:p>
        <w:p w14:paraId="3F451AC8"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56" w:history="1">
            <w:r w:rsidRPr="00F62F2D">
              <w:rPr>
                <w:rStyle w:val="Hyperlink"/>
                <w:rFonts w:cs="Times New Roman"/>
                <w:noProof/>
              </w:rPr>
              <w:t>RACI Assessment Matrix</w:t>
            </w:r>
            <w:r>
              <w:rPr>
                <w:noProof/>
                <w:webHidden/>
              </w:rPr>
              <w:tab/>
            </w:r>
            <w:r>
              <w:rPr>
                <w:noProof/>
                <w:webHidden/>
              </w:rPr>
              <w:fldChar w:fldCharType="begin"/>
            </w:r>
            <w:r>
              <w:rPr>
                <w:noProof/>
                <w:webHidden/>
              </w:rPr>
              <w:instrText xml:space="preserve"> PAGEREF _Toc211577556 \h </w:instrText>
            </w:r>
            <w:r>
              <w:rPr>
                <w:noProof/>
                <w:webHidden/>
              </w:rPr>
            </w:r>
            <w:r>
              <w:rPr>
                <w:noProof/>
                <w:webHidden/>
              </w:rPr>
              <w:fldChar w:fldCharType="separate"/>
            </w:r>
            <w:r>
              <w:rPr>
                <w:noProof/>
                <w:webHidden/>
              </w:rPr>
              <w:t>25</w:t>
            </w:r>
            <w:r>
              <w:rPr>
                <w:noProof/>
                <w:webHidden/>
              </w:rPr>
              <w:fldChar w:fldCharType="end"/>
            </w:r>
          </w:hyperlink>
        </w:p>
        <w:p w14:paraId="59213F06"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77557" w:history="1">
            <w:r w:rsidRPr="00F62F2D">
              <w:rPr>
                <w:rStyle w:val="Hyperlink"/>
                <w:noProof/>
              </w:rPr>
              <w:t>Discussion of Appendix C requirements.</w:t>
            </w:r>
            <w:r>
              <w:rPr>
                <w:noProof/>
                <w:webHidden/>
              </w:rPr>
              <w:tab/>
            </w:r>
            <w:r>
              <w:rPr>
                <w:noProof/>
                <w:webHidden/>
              </w:rPr>
              <w:fldChar w:fldCharType="begin"/>
            </w:r>
            <w:r>
              <w:rPr>
                <w:noProof/>
                <w:webHidden/>
              </w:rPr>
              <w:instrText xml:space="preserve"> PAGEREF _Toc211577557 \h </w:instrText>
            </w:r>
            <w:r>
              <w:rPr>
                <w:noProof/>
                <w:webHidden/>
              </w:rPr>
            </w:r>
            <w:r>
              <w:rPr>
                <w:noProof/>
                <w:webHidden/>
              </w:rPr>
              <w:fldChar w:fldCharType="separate"/>
            </w:r>
            <w:r>
              <w:rPr>
                <w:noProof/>
                <w:webHidden/>
              </w:rPr>
              <w:t>25</w:t>
            </w:r>
            <w:r>
              <w:rPr>
                <w:noProof/>
                <w:webHidden/>
              </w:rPr>
              <w:fldChar w:fldCharType="end"/>
            </w:r>
          </w:hyperlink>
        </w:p>
        <w:p w14:paraId="6B7BB73F"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77558" w:history="1">
            <w:r w:rsidRPr="00F62F2D">
              <w:rPr>
                <w:rStyle w:val="Hyperlink"/>
                <w:noProof/>
              </w:rPr>
              <w:t>Discussion of Appendix D requirements.</w:t>
            </w:r>
            <w:r>
              <w:rPr>
                <w:noProof/>
                <w:webHidden/>
              </w:rPr>
              <w:tab/>
            </w:r>
            <w:r>
              <w:rPr>
                <w:noProof/>
                <w:webHidden/>
              </w:rPr>
              <w:fldChar w:fldCharType="begin"/>
            </w:r>
            <w:r>
              <w:rPr>
                <w:noProof/>
                <w:webHidden/>
              </w:rPr>
              <w:instrText xml:space="preserve"> PAGEREF _Toc211577558 \h </w:instrText>
            </w:r>
            <w:r>
              <w:rPr>
                <w:noProof/>
                <w:webHidden/>
              </w:rPr>
            </w:r>
            <w:r>
              <w:rPr>
                <w:noProof/>
                <w:webHidden/>
              </w:rPr>
              <w:fldChar w:fldCharType="separate"/>
            </w:r>
            <w:r>
              <w:rPr>
                <w:noProof/>
                <w:webHidden/>
              </w:rPr>
              <w:t>26</w:t>
            </w:r>
            <w:r>
              <w:rPr>
                <w:noProof/>
                <w:webHidden/>
              </w:rPr>
              <w:fldChar w:fldCharType="end"/>
            </w:r>
          </w:hyperlink>
        </w:p>
        <w:p w14:paraId="0431E593"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59" w:history="1">
            <w:r w:rsidRPr="00F62F2D">
              <w:rPr>
                <w:rStyle w:val="Hyperlink"/>
                <w:rFonts w:cs="Times New Roman"/>
                <w:noProof/>
              </w:rPr>
              <w:t>Project Timeline and Milestones</w:t>
            </w:r>
            <w:r>
              <w:rPr>
                <w:noProof/>
                <w:webHidden/>
              </w:rPr>
              <w:tab/>
            </w:r>
            <w:r>
              <w:rPr>
                <w:noProof/>
                <w:webHidden/>
              </w:rPr>
              <w:fldChar w:fldCharType="begin"/>
            </w:r>
            <w:r>
              <w:rPr>
                <w:noProof/>
                <w:webHidden/>
              </w:rPr>
              <w:instrText xml:space="preserve"> PAGEREF _Toc211577559 \h </w:instrText>
            </w:r>
            <w:r>
              <w:rPr>
                <w:noProof/>
                <w:webHidden/>
              </w:rPr>
            </w:r>
            <w:r>
              <w:rPr>
                <w:noProof/>
                <w:webHidden/>
              </w:rPr>
              <w:fldChar w:fldCharType="separate"/>
            </w:r>
            <w:r>
              <w:rPr>
                <w:noProof/>
                <w:webHidden/>
              </w:rPr>
              <w:t>26</w:t>
            </w:r>
            <w:r>
              <w:rPr>
                <w:noProof/>
                <w:webHidden/>
              </w:rPr>
              <w:fldChar w:fldCharType="end"/>
            </w:r>
          </w:hyperlink>
        </w:p>
        <w:p w14:paraId="0940EB48"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0" w:history="1">
            <w:r w:rsidRPr="00F62F2D">
              <w:rPr>
                <w:rStyle w:val="Hyperlink"/>
                <w:rFonts w:cs="Times New Roman"/>
                <w:noProof/>
              </w:rPr>
              <w:t>Project Risk Analysis</w:t>
            </w:r>
            <w:r>
              <w:rPr>
                <w:noProof/>
                <w:webHidden/>
              </w:rPr>
              <w:tab/>
            </w:r>
            <w:r>
              <w:rPr>
                <w:noProof/>
                <w:webHidden/>
              </w:rPr>
              <w:fldChar w:fldCharType="begin"/>
            </w:r>
            <w:r>
              <w:rPr>
                <w:noProof/>
                <w:webHidden/>
              </w:rPr>
              <w:instrText xml:space="preserve"> PAGEREF _Toc211577560 \h </w:instrText>
            </w:r>
            <w:r>
              <w:rPr>
                <w:noProof/>
                <w:webHidden/>
              </w:rPr>
            </w:r>
            <w:r>
              <w:rPr>
                <w:noProof/>
                <w:webHidden/>
              </w:rPr>
              <w:fldChar w:fldCharType="separate"/>
            </w:r>
            <w:r>
              <w:rPr>
                <w:noProof/>
                <w:webHidden/>
              </w:rPr>
              <w:t>27</w:t>
            </w:r>
            <w:r>
              <w:rPr>
                <w:noProof/>
                <w:webHidden/>
              </w:rPr>
              <w:fldChar w:fldCharType="end"/>
            </w:r>
          </w:hyperlink>
        </w:p>
        <w:p w14:paraId="1A8EE973"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1" w:history="1">
            <w:r w:rsidRPr="00F62F2D">
              <w:rPr>
                <w:rStyle w:val="Hyperlink"/>
                <w:rFonts w:cs="Times New Roman"/>
                <w:noProof/>
              </w:rPr>
              <w:t>Risk Assessment Matrix</w:t>
            </w:r>
            <w:r>
              <w:rPr>
                <w:noProof/>
                <w:webHidden/>
              </w:rPr>
              <w:tab/>
            </w:r>
            <w:r>
              <w:rPr>
                <w:noProof/>
                <w:webHidden/>
              </w:rPr>
              <w:fldChar w:fldCharType="begin"/>
            </w:r>
            <w:r>
              <w:rPr>
                <w:noProof/>
                <w:webHidden/>
              </w:rPr>
              <w:instrText xml:space="preserve"> PAGEREF _Toc211577561 \h </w:instrText>
            </w:r>
            <w:r>
              <w:rPr>
                <w:noProof/>
                <w:webHidden/>
              </w:rPr>
            </w:r>
            <w:r>
              <w:rPr>
                <w:noProof/>
                <w:webHidden/>
              </w:rPr>
              <w:fldChar w:fldCharType="separate"/>
            </w:r>
            <w:r>
              <w:rPr>
                <w:noProof/>
                <w:webHidden/>
              </w:rPr>
              <w:t>28</w:t>
            </w:r>
            <w:r>
              <w:rPr>
                <w:noProof/>
                <w:webHidden/>
              </w:rPr>
              <w:fldChar w:fldCharType="end"/>
            </w:r>
          </w:hyperlink>
        </w:p>
        <w:p w14:paraId="779E8E68"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2" w:history="1">
            <w:r w:rsidRPr="00F62F2D">
              <w:rPr>
                <w:rStyle w:val="Hyperlink"/>
                <w:noProof/>
              </w:rPr>
              <w:t>References:</w:t>
            </w:r>
            <w:r>
              <w:rPr>
                <w:noProof/>
                <w:webHidden/>
              </w:rPr>
              <w:tab/>
            </w:r>
            <w:r>
              <w:rPr>
                <w:noProof/>
                <w:webHidden/>
              </w:rPr>
              <w:fldChar w:fldCharType="begin"/>
            </w:r>
            <w:r>
              <w:rPr>
                <w:noProof/>
                <w:webHidden/>
              </w:rPr>
              <w:instrText xml:space="preserve"> PAGEREF _Toc211577562 \h </w:instrText>
            </w:r>
            <w:r>
              <w:rPr>
                <w:noProof/>
                <w:webHidden/>
              </w:rPr>
            </w:r>
            <w:r>
              <w:rPr>
                <w:noProof/>
                <w:webHidden/>
              </w:rPr>
              <w:fldChar w:fldCharType="separate"/>
            </w:r>
            <w:r>
              <w:rPr>
                <w:noProof/>
                <w:webHidden/>
              </w:rPr>
              <w:t>32</w:t>
            </w:r>
            <w:r>
              <w:rPr>
                <w:noProof/>
                <w:webHidden/>
              </w:rPr>
              <w:fldChar w:fldCharType="end"/>
            </w:r>
          </w:hyperlink>
        </w:p>
        <w:p w14:paraId="18CA1D60"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3" w:history="1">
            <w:r w:rsidRPr="00F62F2D">
              <w:rPr>
                <w:rStyle w:val="Hyperlink"/>
                <w:noProof/>
              </w:rPr>
              <w:t>Appendices:</w:t>
            </w:r>
            <w:r>
              <w:rPr>
                <w:noProof/>
                <w:webHidden/>
              </w:rPr>
              <w:tab/>
            </w:r>
            <w:r>
              <w:rPr>
                <w:noProof/>
                <w:webHidden/>
              </w:rPr>
              <w:fldChar w:fldCharType="begin"/>
            </w:r>
            <w:r>
              <w:rPr>
                <w:noProof/>
                <w:webHidden/>
              </w:rPr>
              <w:instrText xml:space="preserve"> PAGEREF _Toc211577563 \h </w:instrText>
            </w:r>
            <w:r>
              <w:rPr>
                <w:noProof/>
                <w:webHidden/>
              </w:rPr>
            </w:r>
            <w:r>
              <w:rPr>
                <w:noProof/>
                <w:webHidden/>
              </w:rPr>
              <w:fldChar w:fldCharType="separate"/>
            </w:r>
            <w:r>
              <w:rPr>
                <w:noProof/>
                <w:webHidden/>
              </w:rPr>
              <w:t>33</w:t>
            </w:r>
            <w:r>
              <w:rPr>
                <w:noProof/>
                <w:webHidden/>
              </w:rPr>
              <w:fldChar w:fldCharType="end"/>
            </w:r>
          </w:hyperlink>
        </w:p>
        <w:p w14:paraId="1CD5AD71"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4" w:history="1">
            <w:r w:rsidRPr="00F62F2D">
              <w:rPr>
                <w:rStyle w:val="Hyperlink"/>
                <w:noProof/>
              </w:rPr>
              <w:t>Appendix A: Gantt Chart (Period One)</w:t>
            </w:r>
            <w:r>
              <w:rPr>
                <w:noProof/>
                <w:webHidden/>
              </w:rPr>
              <w:tab/>
            </w:r>
            <w:r>
              <w:rPr>
                <w:noProof/>
                <w:webHidden/>
              </w:rPr>
              <w:fldChar w:fldCharType="begin"/>
            </w:r>
            <w:r>
              <w:rPr>
                <w:noProof/>
                <w:webHidden/>
              </w:rPr>
              <w:instrText xml:space="preserve"> PAGEREF _Toc211577564 \h </w:instrText>
            </w:r>
            <w:r>
              <w:rPr>
                <w:noProof/>
                <w:webHidden/>
              </w:rPr>
            </w:r>
            <w:r>
              <w:rPr>
                <w:noProof/>
                <w:webHidden/>
              </w:rPr>
              <w:fldChar w:fldCharType="separate"/>
            </w:r>
            <w:r>
              <w:rPr>
                <w:noProof/>
                <w:webHidden/>
              </w:rPr>
              <w:t>33</w:t>
            </w:r>
            <w:r>
              <w:rPr>
                <w:noProof/>
                <w:webHidden/>
              </w:rPr>
              <w:fldChar w:fldCharType="end"/>
            </w:r>
          </w:hyperlink>
        </w:p>
        <w:p w14:paraId="4C6B790E"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5" w:history="1">
            <w:r w:rsidRPr="00F62F2D">
              <w:rPr>
                <w:rStyle w:val="Hyperlink"/>
                <w:noProof/>
              </w:rPr>
              <w:t>Appendix B: Gantt Chart (Period Two)</w:t>
            </w:r>
            <w:r>
              <w:rPr>
                <w:noProof/>
                <w:webHidden/>
              </w:rPr>
              <w:tab/>
            </w:r>
            <w:r>
              <w:rPr>
                <w:noProof/>
                <w:webHidden/>
              </w:rPr>
              <w:fldChar w:fldCharType="begin"/>
            </w:r>
            <w:r>
              <w:rPr>
                <w:noProof/>
                <w:webHidden/>
              </w:rPr>
              <w:instrText xml:space="preserve"> PAGEREF _Toc211577565 \h </w:instrText>
            </w:r>
            <w:r>
              <w:rPr>
                <w:noProof/>
                <w:webHidden/>
              </w:rPr>
            </w:r>
            <w:r>
              <w:rPr>
                <w:noProof/>
                <w:webHidden/>
              </w:rPr>
              <w:fldChar w:fldCharType="separate"/>
            </w:r>
            <w:r>
              <w:rPr>
                <w:noProof/>
                <w:webHidden/>
              </w:rPr>
              <w:t>34</w:t>
            </w:r>
            <w:r>
              <w:rPr>
                <w:noProof/>
                <w:webHidden/>
              </w:rPr>
              <w:fldChar w:fldCharType="end"/>
            </w:r>
          </w:hyperlink>
        </w:p>
        <w:p w14:paraId="520FDFFB"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6" w:history="1">
            <w:r w:rsidRPr="00F62F2D">
              <w:rPr>
                <w:rStyle w:val="Hyperlink"/>
                <w:noProof/>
              </w:rPr>
              <w:t>Appendix C: Client Contract</w:t>
            </w:r>
            <w:r>
              <w:rPr>
                <w:noProof/>
                <w:webHidden/>
              </w:rPr>
              <w:tab/>
            </w:r>
            <w:r>
              <w:rPr>
                <w:noProof/>
                <w:webHidden/>
              </w:rPr>
              <w:fldChar w:fldCharType="begin"/>
            </w:r>
            <w:r>
              <w:rPr>
                <w:noProof/>
                <w:webHidden/>
              </w:rPr>
              <w:instrText xml:space="preserve"> PAGEREF _Toc211577566 \h </w:instrText>
            </w:r>
            <w:r>
              <w:rPr>
                <w:noProof/>
                <w:webHidden/>
              </w:rPr>
            </w:r>
            <w:r>
              <w:rPr>
                <w:noProof/>
                <w:webHidden/>
              </w:rPr>
              <w:fldChar w:fldCharType="separate"/>
            </w:r>
            <w:r>
              <w:rPr>
                <w:noProof/>
                <w:webHidden/>
              </w:rPr>
              <w:t>36</w:t>
            </w:r>
            <w:r>
              <w:rPr>
                <w:noProof/>
                <w:webHidden/>
              </w:rPr>
              <w:fldChar w:fldCharType="end"/>
            </w:r>
          </w:hyperlink>
        </w:p>
        <w:p w14:paraId="46108E7A"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7" w:history="1">
            <w:r w:rsidRPr="00F62F2D">
              <w:rPr>
                <w:rStyle w:val="Hyperlink"/>
                <w:i/>
                <w:noProof/>
              </w:rPr>
              <w:t>IT7510 Project Client Contract</w:t>
            </w:r>
            <w:r>
              <w:rPr>
                <w:noProof/>
                <w:webHidden/>
              </w:rPr>
              <w:tab/>
            </w:r>
            <w:r>
              <w:rPr>
                <w:noProof/>
                <w:webHidden/>
              </w:rPr>
              <w:fldChar w:fldCharType="begin"/>
            </w:r>
            <w:r>
              <w:rPr>
                <w:noProof/>
                <w:webHidden/>
              </w:rPr>
              <w:instrText xml:space="preserve"> PAGEREF _Toc211577567 \h </w:instrText>
            </w:r>
            <w:r>
              <w:rPr>
                <w:noProof/>
                <w:webHidden/>
              </w:rPr>
            </w:r>
            <w:r>
              <w:rPr>
                <w:noProof/>
                <w:webHidden/>
              </w:rPr>
              <w:fldChar w:fldCharType="separate"/>
            </w:r>
            <w:r>
              <w:rPr>
                <w:noProof/>
                <w:webHidden/>
              </w:rPr>
              <w:t>36</w:t>
            </w:r>
            <w:r>
              <w:rPr>
                <w:noProof/>
                <w:webHidden/>
              </w:rPr>
              <w:fldChar w:fldCharType="end"/>
            </w:r>
          </w:hyperlink>
        </w:p>
        <w:p w14:paraId="0436C68D"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8" w:history="1">
            <w:r w:rsidRPr="00F62F2D">
              <w:rPr>
                <w:rStyle w:val="Hyperlink"/>
                <w:noProof/>
              </w:rPr>
              <w:t>Appendix D: Intellectual Property Rights</w:t>
            </w:r>
            <w:r>
              <w:rPr>
                <w:noProof/>
                <w:webHidden/>
              </w:rPr>
              <w:tab/>
            </w:r>
            <w:r>
              <w:rPr>
                <w:noProof/>
                <w:webHidden/>
              </w:rPr>
              <w:fldChar w:fldCharType="begin"/>
            </w:r>
            <w:r>
              <w:rPr>
                <w:noProof/>
                <w:webHidden/>
              </w:rPr>
              <w:instrText xml:space="preserve"> PAGEREF _Toc211577568 \h </w:instrText>
            </w:r>
            <w:r>
              <w:rPr>
                <w:noProof/>
                <w:webHidden/>
              </w:rPr>
            </w:r>
            <w:r>
              <w:rPr>
                <w:noProof/>
                <w:webHidden/>
              </w:rPr>
              <w:fldChar w:fldCharType="separate"/>
            </w:r>
            <w:r>
              <w:rPr>
                <w:noProof/>
                <w:webHidden/>
              </w:rPr>
              <w:t>39</w:t>
            </w:r>
            <w:r>
              <w:rPr>
                <w:noProof/>
                <w:webHidden/>
              </w:rPr>
              <w:fldChar w:fldCharType="end"/>
            </w:r>
          </w:hyperlink>
        </w:p>
        <w:p w14:paraId="446BB5BC"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7569" w:history="1">
            <w:r w:rsidRPr="00F62F2D">
              <w:rPr>
                <w:rStyle w:val="Hyperlink"/>
                <w:noProof/>
              </w:rPr>
              <w:t>Appendix E: Statement</w:t>
            </w:r>
            <w:r>
              <w:rPr>
                <w:noProof/>
                <w:webHidden/>
              </w:rPr>
              <w:tab/>
            </w:r>
            <w:r>
              <w:rPr>
                <w:noProof/>
                <w:webHidden/>
              </w:rPr>
              <w:fldChar w:fldCharType="begin"/>
            </w:r>
            <w:r>
              <w:rPr>
                <w:noProof/>
                <w:webHidden/>
              </w:rPr>
              <w:instrText xml:space="preserve"> PAGEREF _Toc211577569 \h </w:instrText>
            </w:r>
            <w:r>
              <w:rPr>
                <w:noProof/>
                <w:webHidden/>
              </w:rPr>
            </w:r>
            <w:r>
              <w:rPr>
                <w:noProof/>
                <w:webHidden/>
              </w:rPr>
              <w:fldChar w:fldCharType="separate"/>
            </w:r>
            <w:r>
              <w:rPr>
                <w:noProof/>
                <w:webHidden/>
              </w:rPr>
              <w:t>40</w:t>
            </w:r>
            <w:r>
              <w:rPr>
                <w:noProof/>
                <w:webHidden/>
              </w:rPr>
              <w:fldChar w:fldCharType="end"/>
            </w:r>
          </w:hyperlink>
        </w:p>
        <w:p w14:paraId="7327D512" w14:textId="77777777" w:rsidR="004F189C" w:rsidRDefault="004F189C" w:rsidP="004F189C">
          <w:pPr>
            <w:rPr>
              <w:b/>
              <w:bCs/>
            </w:rPr>
          </w:pPr>
          <w:r w:rsidRPr="00B51C32">
            <w:rPr>
              <w:b/>
              <w:bCs/>
            </w:rPr>
            <w:fldChar w:fldCharType="end"/>
          </w:r>
        </w:p>
        <w:p w14:paraId="5A260355" w14:textId="77777777" w:rsidR="004F189C" w:rsidRDefault="004F189C" w:rsidP="004F189C">
          <w:pPr>
            <w:rPr>
              <w:b/>
              <w:bCs/>
            </w:rPr>
          </w:pPr>
        </w:p>
        <w:p w14:paraId="7F5AAE04" w14:textId="77777777" w:rsidR="004F189C" w:rsidRDefault="004F189C" w:rsidP="004F189C">
          <w:pPr>
            <w:rPr>
              <w:b/>
              <w:bCs/>
            </w:rPr>
          </w:pPr>
        </w:p>
        <w:p w14:paraId="54D2BCFF" w14:textId="77777777" w:rsidR="004F189C" w:rsidRDefault="00000000" w:rsidP="004F189C"/>
      </w:sdtContent>
    </w:sdt>
    <w:bookmarkStart w:id="24" w:name="_Toc205499641" w:displacedByCustomXml="prev"/>
    <w:p w14:paraId="33A9720E" w14:textId="77777777" w:rsidR="004F189C" w:rsidRDefault="004F189C" w:rsidP="004F189C">
      <w:pPr>
        <w:pStyle w:val="Heading2"/>
      </w:pPr>
    </w:p>
    <w:p w14:paraId="068960C0" w14:textId="77777777" w:rsidR="004F189C" w:rsidRDefault="004F189C" w:rsidP="004F189C"/>
    <w:p w14:paraId="5F515B2C" w14:textId="77777777" w:rsidR="004F189C" w:rsidRDefault="004F189C" w:rsidP="004F189C"/>
    <w:p w14:paraId="4F239461" w14:textId="77777777" w:rsidR="004F189C" w:rsidRDefault="004F189C" w:rsidP="004F189C"/>
    <w:p w14:paraId="23002E92" w14:textId="77777777" w:rsidR="004F189C" w:rsidRDefault="004F189C" w:rsidP="004F189C"/>
    <w:p w14:paraId="59076F01" w14:textId="77777777" w:rsidR="004F189C" w:rsidRDefault="004F189C" w:rsidP="004F189C"/>
    <w:p w14:paraId="0D3A5CA6" w14:textId="77777777" w:rsidR="004F189C" w:rsidRDefault="004F189C" w:rsidP="004F189C"/>
    <w:p w14:paraId="1300F345" w14:textId="77777777" w:rsidR="004F189C" w:rsidRDefault="004F189C" w:rsidP="004F189C"/>
    <w:p w14:paraId="268162ED" w14:textId="77777777" w:rsidR="004F189C" w:rsidRDefault="004F189C" w:rsidP="004F189C"/>
    <w:p w14:paraId="4CBCF52A" w14:textId="77777777" w:rsidR="004F189C" w:rsidRDefault="004F189C" w:rsidP="004F189C"/>
    <w:p w14:paraId="081628A6" w14:textId="77777777" w:rsidR="004F189C" w:rsidRDefault="004F189C" w:rsidP="004F189C"/>
    <w:p w14:paraId="55221A5B" w14:textId="77777777" w:rsidR="004F189C" w:rsidRDefault="004F189C" w:rsidP="004F189C"/>
    <w:p w14:paraId="1859FBCA" w14:textId="77777777" w:rsidR="004F189C" w:rsidRDefault="004F189C" w:rsidP="004F189C"/>
    <w:p w14:paraId="4F1D28FB" w14:textId="77777777" w:rsidR="004F189C" w:rsidRDefault="004F189C" w:rsidP="004F189C"/>
    <w:p w14:paraId="2CBA12A8" w14:textId="77777777" w:rsidR="004F189C" w:rsidRDefault="004F189C" w:rsidP="004F189C"/>
    <w:p w14:paraId="796A78F7" w14:textId="77777777" w:rsidR="004F189C" w:rsidRDefault="004F189C" w:rsidP="004F189C"/>
    <w:p w14:paraId="04AF95F1" w14:textId="77777777" w:rsidR="004F189C" w:rsidRDefault="004F189C" w:rsidP="004F189C"/>
    <w:p w14:paraId="5F17FBEA" w14:textId="77777777" w:rsidR="004F189C" w:rsidRDefault="004F189C" w:rsidP="004F189C"/>
    <w:p w14:paraId="36283725" w14:textId="77777777" w:rsidR="004F189C" w:rsidRDefault="004F189C" w:rsidP="004F189C"/>
    <w:p w14:paraId="3FD858F0" w14:textId="77777777" w:rsidR="004F189C" w:rsidRDefault="004F189C" w:rsidP="004F189C"/>
    <w:p w14:paraId="69D8C880" w14:textId="77777777" w:rsidR="004F189C" w:rsidRDefault="004F189C" w:rsidP="004F189C"/>
    <w:p w14:paraId="3C90C41F" w14:textId="77777777" w:rsidR="004F189C" w:rsidRDefault="004F189C" w:rsidP="004F189C"/>
    <w:p w14:paraId="18C0A923" w14:textId="77777777" w:rsidR="004F189C" w:rsidRDefault="004F189C" w:rsidP="004F189C"/>
    <w:p w14:paraId="32256F52" w14:textId="77777777" w:rsidR="004F189C" w:rsidRDefault="004F189C" w:rsidP="004F189C"/>
    <w:p w14:paraId="612C5AD4" w14:textId="77777777" w:rsidR="004F189C" w:rsidRDefault="004F189C" w:rsidP="004F189C"/>
    <w:p w14:paraId="7DA56023" w14:textId="77777777" w:rsidR="004F189C" w:rsidRPr="008213BF" w:rsidRDefault="004F189C" w:rsidP="004F189C"/>
    <w:p w14:paraId="4C6618D9" w14:textId="77777777" w:rsidR="004F189C" w:rsidRPr="00540D14" w:rsidRDefault="004F189C" w:rsidP="004F189C">
      <w:pPr>
        <w:pStyle w:val="Heading2"/>
      </w:pPr>
      <w:bookmarkStart w:id="25" w:name="_Toc211577539"/>
      <w:bookmarkStart w:id="26" w:name="_Toc211587142"/>
      <w:bookmarkStart w:id="27" w:name="_Toc211595158"/>
      <w:r w:rsidRPr="00540D14">
        <w:t>Project Objective</w:t>
      </w:r>
      <w:bookmarkEnd w:id="24"/>
      <w:bookmarkEnd w:id="25"/>
      <w:bookmarkEnd w:id="26"/>
      <w:bookmarkEnd w:id="27"/>
    </w:p>
    <w:p w14:paraId="03D419AC" w14:textId="77777777" w:rsidR="004F189C" w:rsidRDefault="004F189C" w:rsidP="004F189C">
      <w:pPr>
        <w:jc w:val="both"/>
        <w:rPr>
          <w:rFonts w:ascii="Times New Roman" w:hAnsi="Times New Roman" w:cs="Times New Roman"/>
          <w:sz w:val="24"/>
          <w:szCs w:val="24"/>
        </w:rPr>
      </w:pPr>
    </w:p>
    <w:p w14:paraId="7AE990FB" w14:textId="77777777" w:rsidR="004F189C" w:rsidRPr="00540D14" w:rsidRDefault="004F189C" w:rsidP="004F189C">
      <w:pPr>
        <w:jc w:val="both"/>
        <w:rPr>
          <w:rFonts w:ascii="Times New Roman" w:hAnsi="Times New Roman" w:cs="Times New Roman"/>
          <w:sz w:val="24"/>
          <w:szCs w:val="24"/>
        </w:rPr>
      </w:pPr>
    </w:p>
    <w:p w14:paraId="6D6BE18B" w14:textId="77777777" w:rsidR="004F189C" w:rsidRDefault="004F189C" w:rsidP="004F189C">
      <w:pPr>
        <w:jc w:val="both"/>
        <w:rPr>
          <w:rFonts w:ascii="Times New Roman" w:hAnsi="Times New Roman" w:cs="Times New Roman"/>
          <w:sz w:val="24"/>
          <w:szCs w:val="24"/>
          <w:lang w:val="en-IN"/>
        </w:rPr>
      </w:pPr>
      <w:r w:rsidRPr="009E6E84">
        <w:rPr>
          <w:rFonts w:ascii="Times New Roman" w:hAnsi="Times New Roman" w:cs="Times New Roman"/>
          <w:sz w:val="24"/>
          <w:szCs w:val="24"/>
          <w:lang w:val="en-IN"/>
        </w:rPr>
        <w:t>Tourism in New Zealand is one of the country’s main export industries. It plays an important role in the national economy and contributes significantly to the country’s GDP. However, instability and unpredictability in tourism patterns</w:t>
      </w:r>
      <w:r>
        <w:rPr>
          <w:rFonts w:ascii="Times New Roman" w:hAnsi="Times New Roman" w:cs="Times New Roman"/>
          <w:sz w:val="24"/>
          <w:szCs w:val="24"/>
          <w:lang w:val="en-IN"/>
        </w:rPr>
        <w:t xml:space="preserve"> </w:t>
      </w:r>
      <w:r w:rsidRPr="009E6E84">
        <w:rPr>
          <w:rFonts w:ascii="Times New Roman" w:hAnsi="Times New Roman" w:cs="Times New Roman"/>
          <w:sz w:val="24"/>
          <w:szCs w:val="24"/>
          <w:lang w:val="en-IN"/>
        </w:rPr>
        <w:t>driven by factors such as geopolitical events, financial transitions, and global disruptions</w:t>
      </w:r>
      <w:r>
        <w:rPr>
          <w:rFonts w:ascii="Times New Roman" w:hAnsi="Times New Roman" w:cs="Times New Roman"/>
          <w:sz w:val="24"/>
          <w:szCs w:val="24"/>
          <w:lang w:val="en-IN"/>
        </w:rPr>
        <w:t xml:space="preserve"> </w:t>
      </w:r>
      <w:r w:rsidRPr="009E6E84">
        <w:rPr>
          <w:rFonts w:ascii="Times New Roman" w:hAnsi="Times New Roman" w:cs="Times New Roman"/>
          <w:sz w:val="24"/>
          <w:szCs w:val="24"/>
          <w:lang w:val="en-IN"/>
        </w:rPr>
        <w:t>make forecasting a critical task.</w:t>
      </w:r>
    </w:p>
    <w:p w14:paraId="5EB89525" w14:textId="77777777" w:rsidR="004F189C" w:rsidRPr="009E6E84" w:rsidRDefault="004F189C" w:rsidP="004F189C">
      <w:pPr>
        <w:jc w:val="both"/>
        <w:rPr>
          <w:rFonts w:ascii="Times New Roman" w:hAnsi="Times New Roman" w:cs="Times New Roman"/>
          <w:sz w:val="24"/>
          <w:szCs w:val="24"/>
          <w:lang w:val="en-IN"/>
        </w:rPr>
      </w:pPr>
    </w:p>
    <w:p w14:paraId="6A3E8BD3" w14:textId="77777777" w:rsidR="004F189C" w:rsidRPr="009E6E84" w:rsidRDefault="004F189C" w:rsidP="004F189C">
      <w:pPr>
        <w:jc w:val="both"/>
        <w:rPr>
          <w:rFonts w:ascii="Times New Roman" w:hAnsi="Times New Roman" w:cs="Times New Roman"/>
          <w:sz w:val="24"/>
          <w:szCs w:val="24"/>
          <w:lang w:val="en-IN"/>
        </w:rPr>
      </w:pPr>
      <w:r w:rsidRPr="009E6E84">
        <w:rPr>
          <w:rFonts w:ascii="Times New Roman" w:hAnsi="Times New Roman" w:cs="Times New Roman"/>
          <w:sz w:val="24"/>
          <w:szCs w:val="24"/>
          <w:lang w:val="en-IN"/>
        </w:rPr>
        <w:t>The objective of this project is to create an accessible and easy-to-use tourism forecasting system for New Zealand. The system should be reliable, enabling investors, organisations, tourism boards, and travel-related industries to gain trustworthy insights into future tourism trends. The client has requested a solution that provides consistent predictions on tourist arrivals, expenditure patterns, and seasonal tendencies using the data they supply (Tourism New Zealand, n.d.).</w:t>
      </w:r>
    </w:p>
    <w:p w14:paraId="7C870041" w14:textId="77777777" w:rsidR="004F189C" w:rsidRPr="00540D14" w:rsidRDefault="004F189C" w:rsidP="004F189C">
      <w:pPr>
        <w:jc w:val="both"/>
        <w:rPr>
          <w:rFonts w:ascii="Times New Roman" w:hAnsi="Times New Roman" w:cs="Times New Roman"/>
          <w:sz w:val="24"/>
          <w:szCs w:val="24"/>
        </w:rPr>
      </w:pPr>
    </w:p>
    <w:p w14:paraId="6221BF50" w14:textId="77777777" w:rsidR="004F189C" w:rsidRDefault="004F189C" w:rsidP="004F189C">
      <w:pPr>
        <w:pStyle w:val="Heading2"/>
      </w:pPr>
      <w:bookmarkStart w:id="28" w:name="_c8kza07a3mhc"/>
      <w:bookmarkStart w:id="29" w:name="_Toc205499642"/>
      <w:bookmarkStart w:id="30" w:name="_Toc211577540"/>
      <w:bookmarkStart w:id="31" w:name="_Toc211587143"/>
      <w:bookmarkStart w:id="32" w:name="_Toc211595159"/>
      <w:bookmarkEnd w:id="28"/>
      <w:r w:rsidRPr="00540D14">
        <w:t>Background to the client and problem they want solved</w:t>
      </w:r>
      <w:bookmarkEnd w:id="29"/>
      <w:bookmarkEnd w:id="30"/>
      <w:bookmarkEnd w:id="31"/>
      <w:bookmarkEnd w:id="32"/>
    </w:p>
    <w:p w14:paraId="43B54A16" w14:textId="77777777" w:rsidR="004F189C" w:rsidRPr="00540D14" w:rsidRDefault="004F189C" w:rsidP="004F189C">
      <w:pPr>
        <w:jc w:val="both"/>
        <w:rPr>
          <w:rFonts w:ascii="Times New Roman" w:hAnsi="Times New Roman" w:cs="Times New Roman"/>
          <w:sz w:val="24"/>
          <w:szCs w:val="24"/>
        </w:rPr>
      </w:pPr>
    </w:p>
    <w:p w14:paraId="1CE808A8" w14:textId="77777777" w:rsidR="004F189C" w:rsidRPr="00540D14" w:rsidRDefault="004F189C" w:rsidP="004F189C">
      <w:pPr>
        <w:jc w:val="both"/>
        <w:rPr>
          <w:rFonts w:ascii="Times New Roman" w:hAnsi="Times New Roman" w:cs="Times New Roman"/>
          <w:sz w:val="24"/>
          <w:szCs w:val="24"/>
        </w:rPr>
      </w:pPr>
      <w:r w:rsidRPr="00540D14">
        <w:rPr>
          <w:rFonts w:ascii="Times New Roman" w:hAnsi="Times New Roman" w:cs="Times New Roman"/>
          <w:sz w:val="24"/>
          <w:szCs w:val="24"/>
        </w:rPr>
        <w:t xml:space="preserve">The Client for this project is </w:t>
      </w:r>
      <w:proofErr w:type="spellStart"/>
      <w:r w:rsidRPr="00540D14">
        <w:rPr>
          <w:rFonts w:ascii="Times New Roman" w:hAnsi="Times New Roman" w:cs="Times New Roman"/>
          <w:b/>
          <w:sz w:val="24"/>
          <w:szCs w:val="24"/>
        </w:rPr>
        <w:t>Dr.Trang</w:t>
      </w:r>
      <w:proofErr w:type="spellEnd"/>
      <w:r w:rsidRPr="00540D14">
        <w:rPr>
          <w:rFonts w:ascii="Times New Roman" w:hAnsi="Times New Roman" w:cs="Times New Roman"/>
          <w:b/>
          <w:sz w:val="24"/>
          <w:szCs w:val="24"/>
        </w:rPr>
        <w:t xml:space="preserve"> Do </w:t>
      </w:r>
      <w:r w:rsidRPr="00540D14">
        <w:rPr>
          <w:rFonts w:ascii="Times New Roman" w:hAnsi="Times New Roman" w:cs="Times New Roman"/>
          <w:sz w:val="24"/>
          <w:szCs w:val="24"/>
        </w:rPr>
        <w:t xml:space="preserve">has been assigned to us by </w:t>
      </w:r>
      <w:r w:rsidRPr="00540D14">
        <w:rPr>
          <w:rFonts w:ascii="Times New Roman" w:hAnsi="Times New Roman" w:cs="Times New Roman"/>
          <w:b/>
          <w:sz w:val="24"/>
          <w:szCs w:val="24"/>
        </w:rPr>
        <w:t xml:space="preserve">Dr. Roberts. </w:t>
      </w:r>
      <w:r w:rsidRPr="00540D14">
        <w:rPr>
          <w:rFonts w:ascii="Times New Roman" w:hAnsi="Times New Roman" w:cs="Times New Roman"/>
          <w:bCs/>
          <w:sz w:val="24"/>
          <w:szCs w:val="24"/>
        </w:rPr>
        <w:t>Dr Do will help the team in defining expectations, validating outcomes throughout the progress of the project.</w:t>
      </w:r>
      <w:r w:rsidRPr="00540D14">
        <w:rPr>
          <w:rFonts w:ascii="Times New Roman" w:hAnsi="Times New Roman" w:cs="Times New Roman"/>
          <w:b/>
          <w:sz w:val="24"/>
          <w:szCs w:val="24"/>
        </w:rPr>
        <w:t xml:space="preserve"> </w:t>
      </w:r>
      <w:r w:rsidRPr="00540D14">
        <w:rPr>
          <w:rFonts w:ascii="Times New Roman" w:hAnsi="Times New Roman" w:cs="Times New Roman"/>
          <w:sz w:val="24"/>
          <w:szCs w:val="24"/>
        </w:rPr>
        <w:t>The client</w:t>
      </w:r>
      <w:r w:rsidRPr="00540D14">
        <w:rPr>
          <w:rFonts w:ascii="Times New Roman" w:hAnsi="Times New Roman" w:cs="Times New Roman"/>
          <w:b/>
          <w:sz w:val="24"/>
          <w:szCs w:val="24"/>
        </w:rPr>
        <w:t xml:space="preserve"> </w:t>
      </w:r>
      <w:r w:rsidRPr="00540D14">
        <w:rPr>
          <w:rFonts w:ascii="Times New Roman" w:hAnsi="Times New Roman" w:cs="Times New Roman"/>
          <w:sz w:val="24"/>
          <w:szCs w:val="24"/>
        </w:rPr>
        <w:t>provided us with the requirements that are needed, data that is to be used throughout the project and will give feedback to questions a</w:t>
      </w:r>
      <w:r>
        <w:rPr>
          <w:rFonts w:ascii="Times New Roman" w:hAnsi="Times New Roman" w:cs="Times New Roman"/>
          <w:sz w:val="24"/>
          <w:szCs w:val="24"/>
        </w:rPr>
        <w:t xml:space="preserve">s well as </w:t>
      </w:r>
      <w:r w:rsidRPr="00540D14">
        <w:rPr>
          <w:rFonts w:ascii="Times New Roman" w:hAnsi="Times New Roman" w:cs="Times New Roman"/>
          <w:sz w:val="24"/>
          <w:szCs w:val="24"/>
        </w:rPr>
        <w:t>the submitted documents.</w:t>
      </w:r>
    </w:p>
    <w:p w14:paraId="0CA0E6A2" w14:textId="77777777" w:rsidR="004F189C" w:rsidRPr="00540D14" w:rsidRDefault="004F189C" w:rsidP="004F189C">
      <w:pPr>
        <w:jc w:val="both"/>
        <w:rPr>
          <w:rFonts w:ascii="Times New Roman" w:hAnsi="Times New Roman" w:cs="Times New Roman"/>
          <w:sz w:val="24"/>
          <w:szCs w:val="24"/>
        </w:rPr>
      </w:pPr>
    </w:p>
    <w:p w14:paraId="13BC80EA" w14:textId="77777777" w:rsidR="004F189C" w:rsidRPr="00540D14" w:rsidRDefault="004F189C" w:rsidP="004F189C">
      <w:pPr>
        <w:pStyle w:val="Heading2"/>
      </w:pPr>
      <w:bookmarkStart w:id="33" w:name="_Toc211577541"/>
      <w:bookmarkStart w:id="34" w:name="_Toc211587144"/>
      <w:bookmarkStart w:id="35" w:name="_Toc211595160"/>
      <w:r w:rsidRPr="00540D14">
        <w:t>The Problem</w:t>
      </w:r>
      <w:bookmarkEnd w:id="33"/>
      <w:bookmarkEnd w:id="34"/>
      <w:bookmarkEnd w:id="35"/>
    </w:p>
    <w:p w14:paraId="41AA3CFE" w14:textId="77777777" w:rsidR="004F189C" w:rsidRPr="00540D14" w:rsidRDefault="004F189C" w:rsidP="004F189C">
      <w:pPr>
        <w:jc w:val="both"/>
        <w:rPr>
          <w:rFonts w:ascii="Times New Roman" w:hAnsi="Times New Roman" w:cs="Times New Roman"/>
          <w:sz w:val="24"/>
          <w:szCs w:val="24"/>
        </w:rPr>
      </w:pPr>
    </w:p>
    <w:p w14:paraId="3AF2A7A7" w14:textId="77777777" w:rsidR="004F189C" w:rsidRPr="00540D14" w:rsidRDefault="004F189C" w:rsidP="004F189C">
      <w:pPr>
        <w:jc w:val="both"/>
        <w:rPr>
          <w:rFonts w:ascii="Times New Roman" w:hAnsi="Times New Roman" w:cs="Times New Roman"/>
          <w:sz w:val="24"/>
          <w:szCs w:val="24"/>
        </w:rPr>
      </w:pPr>
      <w:r w:rsidRPr="00540D14">
        <w:rPr>
          <w:rFonts w:ascii="Times New Roman" w:hAnsi="Times New Roman" w:cs="Times New Roman"/>
          <w:sz w:val="24"/>
          <w:szCs w:val="24"/>
        </w:rPr>
        <w:t xml:space="preserve">The problem that are required to be solved is inaccuracy and inefficiency of old forecasting techniques as they are outmoded, cannot provide insightful visual outputs that are easy to understand for the decision makers. Many of the present models are not able to forecast the insightful visualizations and are not able to acclimate with real-time data inputs. Tourism organizations and businesses suffer from uncertainty in need of forecasting which affects a lot of aspects from marketing works to budgeting and planning. The problem of real- time adaptability </w:t>
      </w:r>
      <w:r>
        <w:rPr>
          <w:rFonts w:ascii="Times New Roman" w:hAnsi="Times New Roman" w:cs="Times New Roman"/>
          <w:sz w:val="24"/>
          <w:szCs w:val="24"/>
        </w:rPr>
        <w:t>with</w:t>
      </w:r>
      <w:r w:rsidRPr="00540D14">
        <w:rPr>
          <w:rFonts w:ascii="Times New Roman" w:hAnsi="Times New Roman" w:cs="Times New Roman"/>
          <w:sz w:val="24"/>
          <w:szCs w:val="24"/>
        </w:rPr>
        <w:t xml:space="preserve"> deep-rooted data analysis </w:t>
      </w:r>
      <w:proofErr w:type="gramStart"/>
      <w:r w:rsidRPr="00540D14">
        <w:rPr>
          <w:rFonts w:ascii="Times New Roman" w:hAnsi="Times New Roman" w:cs="Times New Roman"/>
          <w:sz w:val="24"/>
          <w:szCs w:val="24"/>
        </w:rPr>
        <w:t>lead</w:t>
      </w:r>
      <w:proofErr w:type="gramEnd"/>
      <w:r w:rsidRPr="00540D14">
        <w:rPr>
          <w:rFonts w:ascii="Times New Roman" w:hAnsi="Times New Roman" w:cs="Times New Roman"/>
          <w:sz w:val="24"/>
          <w:szCs w:val="24"/>
        </w:rPr>
        <w:t xml:space="preserve"> to missing opportunities and makes the decisions weak without solid predictive support.</w:t>
      </w:r>
    </w:p>
    <w:p w14:paraId="0A16812C" w14:textId="77777777" w:rsidR="004F189C" w:rsidRPr="00540D14" w:rsidRDefault="004F189C" w:rsidP="004F189C">
      <w:pPr>
        <w:jc w:val="both"/>
        <w:rPr>
          <w:rFonts w:ascii="Times New Roman" w:hAnsi="Times New Roman" w:cs="Times New Roman"/>
          <w:sz w:val="24"/>
          <w:szCs w:val="24"/>
        </w:rPr>
      </w:pPr>
    </w:p>
    <w:p w14:paraId="1C661DBF" w14:textId="77777777" w:rsidR="004F189C" w:rsidRDefault="004F189C" w:rsidP="004F189C">
      <w:pPr>
        <w:pStyle w:val="Heading2"/>
      </w:pPr>
      <w:bookmarkStart w:id="36" w:name="_Toc211577542"/>
      <w:bookmarkStart w:id="37" w:name="_Toc211587145"/>
      <w:bookmarkStart w:id="38" w:name="_Toc211595161"/>
      <w:r w:rsidRPr="00540D14">
        <w:t>Deliverables</w:t>
      </w:r>
      <w:bookmarkEnd w:id="36"/>
      <w:bookmarkEnd w:id="37"/>
      <w:bookmarkEnd w:id="38"/>
    </w:p>
    <w:p w14:paraId="148FFB09" w14:textId="77777777" w:rsidR="004F189C" w:rsidRPr="00316088" w:rsidRDefault="004F189C" w:rsidP="004F189C"/>
    <w:p w14:paraId="729E4928" w14:textId="77777777" w:rsidR="004F189C" w:rsidRPr="00540D14" w:rsidRDefault="004F189C" w:rsidP="004F189C">
      <w:pPr>
        <w:jc w:val="both"/>
        <w:rPr>
          <w:rFonts w:ascii="Times New Roman" w:hAnsi="Times New Roman" w:cs="Times New Roman"/>
          <w:sz w:val="24"/>
          <w:szCs w:val="24"/>
        </w:rPr>
      </w:pPr>
      <w:bookmarkStart w:id="39" w:name="_ofm93lvothmp"/>
      <w:bookmarkStart w:id="40" w:name="_Toc205499643"/>
      <w:bookmarkEnd w:id="39"/>
      <w:r w:rsidRPr="00540D14">
        <w:rPr>
          <w:rFonts w:ascii="Times New Roman" w:hAnsi="Times New Roman" w:cs="Times New Roman"/>
          <w:sz w:val="24"/>
          <w:szCs w:val="24"/>
        </w:rPr>
        <w:t>To solve these issues, the main deliverables will be:</w:t>
      </w:r>
      <w:bookmarkEnd w:id="40"/>
      <w:r w:rsidRPr="00540D14">
        <w:rPr>
          <w:rFonts w:ascii="Times New Roman" w:hAnsi="Times New Roman" w:cs="Times New Roman"/>
          <w:sz w:val="24"/>
          <w:szCs w:val="24"/>
        </w:rPr>
        <w:t xml:space="preserve"> </w:t>
      </w:r>
    </w:p>
    <w:p w14:paraId="3D6968E9" w14:textId="77777777" w:rsidR="004F189C" w:rsidRPr="00540D14" w:rsidRDefault="004F189C" w:rsidP="00414796">
      <w:pPr>
        <w:numPr>
          <w:ilvl w:val="0"/>
          <w:numId w:val="18"/>
        </w:numPr>
        <w:jc w:val="both"/>
        <w:rPr>
          <w:rFonts w:ascii="Times New Roman" w:hAnsi="Times New Roman" w:cs="Times New Roman"/>
          <w:sz w:val="24"/>
          <w:szCs w:val="24"/>
        </w:rPr>
      </w:pPr>
      <w:r w:rsidRPr="00540D14">
        <w:rPr>
          <w:rFonts w:ascii="Times New Roman" w:hAnsi="Times New Roman" w:cs="Times New Roman"/>
          <w:b/>
          <w:bCs/>
          <w:sz w:val="24"/>
          <w:szCs w:val="24"/>
        </w:rPr>
        <w:t>An analytical and predictive forecasting model using</w:t>
      </w:r>
      <w:r w:rsidRPr="00540D14">
        <w:rPr>
          <w:rFonts w:ascii="Times New Roman" w:hAnsi="Times New Roman" w:cs="Times New Roman"/>
          <w:sz w:val="24"/>
          <w:szCs w:val="24"/>
        </w:rPr>
        <w:t xml:space="preserve"> numerical and statistical machine learning methods that will help in analysing previous data to make solid future predictions. </w:t>
      </w:r>
    </w:p>
    <w:p w14:paraId="0FEA8358" w14:textId="77777777" w:rsidR="004F189C" w:rsidRPr="00540D14" w:rsidRDefault="004F189C" w:rsidP="004F189C">
      <w:pPr>
        <w:jc w:val="both"/>
        <w:rPr>
          <w:rFonts w:ascii="Times New Roman" w:hAnsi="Times New Roman" w:cs="Times New Roman"/>
          <w:sz w:val="24"/>
          <w:szCs w:val="24"/>
        </w:rPr>
      </w:pPr>
    </w:p>
    <w:p w14:paraId="32BD927F" w14:textId="77777777" w:rsidR="004F189C" w:rsidRPr="00540D14" w:rsidRDefault="004F189C" w:rsidP="00414796">
      <w:pPr>
        <w:numPr>
          <w:ilvl w:val="0"/>
          <w:numId w:val="18"/>
        </w:numPr>
        <w:jc w:val="both"/>
        <w:rPr>
          <w:rFonts w:ascii="Times New Roman" w:hAnsi="Times New Roman" w:cs="Times New Roman"/>
          <w:sz w:val="24"/>
          <w:szCs w:val="24"/>
        </w:rPr>
      </w:pPr>
      <w:r w:rsidRPr="00540D14">
        <w:rPr>
          <w:rFonts w:ascii="Times New Roman" w:hAnsi="Times New Roman" w:cs="Times New Roman"/>
          <w:b/>
          <w:bCs/>
          <w:sz w:val="24"/>
          <w:szCs w:val="24"/>
        </w:rPr>
        <w:t>An interactive and user- friendly dashboard</w:t>
      </w:r>
      <w:r w:rsidRPr="00540D14">
        <w:rPr>
          <w:rFonts w:ascii="Times New Roman" w:hAnsi="Times New Roman" w:cs="Times New Roman"/>
          <w:sz w:val="24"/>
          <w:szCs w:val="24"/>
        </w:rPr>
        <w:t xml:space="preserve"> that helps the user to visualize trends, data, forecasts </w:t>
      </w:r>
      <w:r>
        <w:rPr>
          <w:rFonts w:ascii="Times New Roman" w:hAnsi="Times New Roman" w:cs="Times New Roman"/>
          <w:sz w:val="24"/>
          <w:szCs w:val="24"/>
        </w:rPr>
        <w:t>as well as</w:t>
      </w:r>
      <w:r w:rsidRPr="00540D14">
        <w:rPr>
          <w:rFonts w:ascii="Times New Roman" w:hAnsi="Times New Roman" w:cs="Times New Roman"/>
          <w:sz w:val="24"/>
          <w:szCs w:val="24"/>
        </w:rPr>
        <w:t xml:space="preserve"> similarities or differences in an apparent and accessible way.</w:t>
      </w:r>
    </w:p>
    <w:p w14:paraId="2DA9EF93" w14:textId="77777777" w:rsidR="004F189C" w:rsidRPr="00540D14" w:rsidRDefault="004F189C" w:rsidP="004F189C">
      <w:pPr>
        <w:jc w:val="both"/>
        <w:rPr>
          <w:rFonts w:ascii="Times New Roman" w:hAnsi="Times New Roman" w:cs="Times New Roman"/>
          <w:sz w:val="24"/>
          <w:szCs w:val="24"/>
        </w:rPr>
      </w:pPr>
    </w:p>
    <w:p w14:paraId="6B58A148" w14:textId="77777777" w:rsidR="004F189C" w:rsidRPr="00540D14" w:rsidRDefault="004F189C" w:rsidP="00414796">
      <w:pPr>
        <w:numPr>
          <w:ilvl w:val="0"/>
          <w:numId w:val="18"/>
        </w:numPr>
        <w:jc w:val="both"/>
        <w:rPr>
          <w:rFonts w:ascii="Times New Roman" w:hAnsi="Times New Roman" w:cs="Times New Roman"/>
          <w:sz w:val="24"/>
          <w:szCs w:val="24"/>
        </w:rPr>
      </w:pPr>
      <w:r w:rsidRPr="00540D14">
        <w:rPr>
          <w:rFonts w:ascii="Times New Roman" w:hAnsi="Times New Roman" w:cs="Times New Roman"/>
          <w:b/>
          <w:bCs/>
          <w:sz w:val="24"/>
          <w:szCs w:val="24"/>
        </w:rPr>
        <w:t>An industrial report</w:t>
      </w:r>
      <w:r w:rsidRPr="00540D14">
        <w:rPr>
          <w:rFonts w:ascii="Times New Roman" w:hAnsi="Times New Roman" w:cs="Times New Roman"/>
          <w:sz w:val="24"/>
          <w:szCs w:val="24"/>
        </w:rPr>
        <w:t xml:space="preserve"> that outlines the methodologies used for forecasting, model execution, findings</w:t>
      </w:r>
      <w:r>
        <w:rPr>
          <w:rFonts w:ascii="Times New Roman" w:hAnsi="Times New Roman" w:cs="Times New Roman"/>
          <w:sz w:val="24"/>
          <w:szCs w:val="24"/>
        </w:rPr>
        <w:t xml:space="preserve">, </w:t>
      </w:r>
      <w:r w:rsidRPr="00540D14">
        <w:rPr>
          <w:rFonts w:ascii="Times New Roman" w:hAnsi="Times New Roman" w:cs="Times New Roman"/>
          <w:sz w:val="24"/>
          <w:szCs w:val="24"/>
        </w:rPr>
        <w:t>commendations</w:t>
      </w:r>
      <w:r>
        <w:rPr>
          <w:rFonts w:ascii="Times New Roman" w:hAnsi="Times New Roman" w:cs="Times New Roman"/>
          <w:sz w:val="24"/>
          <w:szCs w:val="24"/>
        </w:rPr>
        <w:t xml:space="preserve">, along with </w:t>
      </w:r>
      <w:r w:rsidRPr="00540D14">
        <w:rPr>
          <w:rFonts w:ascii="Times New Roman" w:hAnsi="Times New Roman" w:cs="Times New Roman"/>
          <w:sz w:val="24"/>
          <w:szCs w:val="24"/>
        </w:rPr>
        <w:t>recommendations for future implementation and scalability</w:t>
      </w:r>
      <w:r>
        <w:rPr>
          <w:rFonts w:ascii="Times New Roman" w:hAnsi="Times New Roman" w:cs="Times New Roman"/>
          <w:sz w:val="24"/>
          <w:szCs w:val="24"/>
        </w:rPr>
        <w:t>.</w:t>
      </w:r>
    </w:p>
    <w:p w14:paraId="423040EA" w14:textId="77777777" w:rsidR="004F189C" w:rsidRPr="00540D14" w:rsidRDefault="004F189C" w:rsidP="004F189C">
      <w:pPr>
        <w:jc w:val="both"/>
        <w:rPr>
          <w:rFonts w:ascii="Times New Roman" w:hAnsi="Times New Roman" w:cs="Times New Roman"/>
          <w:sz w:val="24"/>
          <w:szCs w:val="24"/>
        </w:rPr>
      </w:pPr>
    </w:p>
    <w:p w14:paraId="5037314A" w14:textId="77777777" w:rsidR="004F189C" w:rsidRPr="00540D14" w:rsidRDefault="004F189C" w:rsidP="00414796">
      <w:pPr>
        <w:numPr>
          <w:ilvl w:val="0"/>
          <w:numId w:val="18"/>
        </w:numPr>
        <w:jc w:val="both"/>
        <w:rPr>
          <w:rFonts w:ascii="Times New Roman" w:hAnsi="Times New Roman" w:cs="Times New Roman"/>
          <w:sz w:val="24"/>
          <w:szCs w:val="24"/>
        </w:rPr>
      </w:pPr>
      <w:r w:rsidRPr="00540D14">
        <w:rPr>
          <w:rFonts w:ascii="Times New Roman" w:hAnsi="Times New Roman" w:cs="Times New Roman"/>
          <w:b/>
          <w:bCs/>
          <w:sz w:val="24"/>
          <w:szCs w:val="24"/>
        </w:rPr>
        <w:t>A reliable</w:t>
      </w:r>
      <w:r>
        <w:rPr>
          <w:rFonts w:ascii="Times New Roman" w:hAnsi="Times New Roman" w:cs="Times New Roman"/>
          <w:b/>
          <w:bCs/>
          <w:sz w:val="24"/>
          <w:szCs w:val="24"/>
        </w:rPr>
        <w:t xml:space="preserve"> </w:t>
      </w:r>
      <w:r w:rsidRPr="00540D14">
        <w:rPr>
          <w:rFonts w:ascii="Times New Roman" w:hAnsi="Times New Roman" w:cs="Times New Roman"/>
          <w:b/>
          <w:bCs/>
          <w:sz w:val="24"/>
          <w:szCs w:val="24"/>
        </w:rPr>
        <w:t>secure system</w:t>
      </w:r>
      <w:r w:rsidRPr="00540D14">
        <w:rPr>
          <w:rFonts w:ascii="Times New Roman" w:hAnsi="Times New Roman" w:cs="Times New Roman"/>
          <w:sz w:val="24"/>
          <w:szCs w:val="24"/>
        </w:rPr>
        <w:t xml:space="preserve"> that helps organize, clean, provide a structured foundation for both modelling </w:t>
      </w:r>
      <w:r>
        <w:rPr>
          <w:rFonts w:ascii="Times New Roman" w:hAnsi="Times New Roman" w:cs="Times New Roman"/>
          <w:sz w:val="24"/>
          <w:szCs w:val="24"/>
        </w:rPr>
        <w:t>as well as</w:t>
      </w:r>
      <w:r w:rsidRPr="00540D14">
        <w:rPr>
          <w:rFonts w:ascii="Times New Roman" w:hAnsi="Times New Roman" w:cs="Times New Roman"/>
          <w:sz w:val="24"/>
          <w:szCs w:val="24"/>
        </w:rPr>
        <w:t xml:space="preserve"> visualization tasks </w:t>
      </w:r>
      <w:r>
        <w:rPr>
          <w:rFonts w:ascii="Times New Roman" w:hAnsi="Times New Roman" w:cs="Times New Roman"/>
          <w:sz w:val="24"/>
          <w:szCs w:val="24"/>
        </w:rPr>
        <w:t>to</w:t>
      </w:r>
      <w:r w:rsidRPr="00540D14">
        <w:rPr>
          <w:rFonts w:ascii="Times New Roman" w:hAnsi="Times New Roman" w:cs="Times New Roman"/>
          <w:sz w:val="24"/>
          <w:szCs w:val="24"/>
        </w:rPr>
        <w:t xml:space="preserve"> prepare data so it</w:t>
      </w:r>
      <w:r>
        <w:rPr>
          <w:rFonts w:ascii="Times New Roman" w:hAnsi="Times New Roman" w:cs="Times New Roman"/>
          <w:sz w:val="24"/>
          <w:szCs w:val="24"/>
        </w:rPr>
        <w:t xml:space="preserve"> i</w:t>
      </w:r>
      <w:r w:rsidRPr="00540D14">
        <w:rPr>
          <w:rFonts w:ascii="Times New Roman" w:hAnsi="Times New Roman" w:cs="Times New Roman"/>
          <w:sz w:val="24"/>
          <w:szCs w:val="24"/>
        </w:rPr>
        <w:t>s ready to use and easy to understand.</w:t>
      </w:r>
    </w:p>
    <w:p w14:paraId="706ACD61" w14:textId="77777777" w:rsidR="004F189C" w:rsidRPr="00540D14" w:rsidRDefault="004F189C" w:rsidP="004F189C">
      <w:pPr>
        <w:jc w:val="both"/>
        <w:rPr>
          <w:rFonts w:ascii="Times New Roman" w:hAnsi="Times New Roman" w:cs="Times New Roman"/>
          <w:sz w:val="24"/>
          <w:szCs w:val="24"/>
        </w:rPr>
      </w:pPr>
    </w:p>
    <w:p w14:paraId="4C55F8D9" w14:textId="77777777" w:rsidR="004F189C" w:rsidRDefault="004F189C" w:rsidP="004F189C">
      <w:pPr>
        <w:jc w:val="both"/>
        <w:rPr>
          <w:rFonts w:ascii="Times New Roman" w:hAnsi="Times New Roman" w:cs="Times New Roman"/>
          <w:sz w:val="24"/>
          <w:szCs w:val="24"/>
        </w:rPr>
      </w:pPr>
    </w:p>
    <w:p w14:paraId="19388B5B" w14:textId="77777777" w:rsidR="004F189C" w:rsidRDefault="004F189C" w:rsidP="004F189C">
      <w:pPr>
        <w:jc w:val="both"/>
        <w:rPr>
          <w:rFonts w:ascii="Times New Roman" w:hAnsi="Times New Roman" w:cs="Times New Roman"/>
          <w:sz w:val="24"/>
          <w:szCs w:val="24"/>
        </w:rPr>
      </w:pPr>
      <w:r>
        <w:rPr>
          <w:rFonts w:ascii="Times New Roman" w:hAnsi="Times New Roman" w:cs="Times New Roman"/>
          <w:sz w:val="24"/>
          <w:szCs w:val="24"/>
        </w:rPr>
        <w:t xml:space="preserve">The deliverables will provide the client with accurate forecasts and predictions on tourism seasonal behaviours, enabling insights that will improve the understanding, support more effective planning, while also enhancing decision making in the tourism sector. </w:t>
      </w:r>
    </w:p>
    <w:p w14:paraId="2946D277" w14:textId="77777777" w:rsidR="004F189C" w:rsidRDefault="004F189C" w:rsidP="004F189C">
      <w:pPr>
        <w:jc w:val="both"/>
        <w:rPr>
          <w:rFonts w:ascii="Times New Roman" w:hAnsi="Times New Roman" w:cs="Times New Roman"/>
          <w:sz w:val="24"/>
          <w:szCs w:val="24"/>
        </w:rPr>
      </w:pPr>
    </w:p>
    <w:p w14:paraId="1D04DFBF" w14:textId="77777777" w:rsidR="004F189C" w:rsidRPr="00540D14" w:rsidRDefault="004F189C" w:rsidP="004F189C">
      <w:pPr>
        <w:jc w:val="both"/>
        <w:rPr>
          <w:rFonts w:ascii="Times New Roman" w:hAnsi="Times New Roman" w:cs="Times New Roman"/>
          <w:sz w:val="24"/>
          <w:szCs w:val="24"/>
        </w:rPr>
      </w:pPr>
      <w:r>
        <w:rPr>
          <w:rFonts w:ascii="Times New Roman" w:hAnsi="Times New Roman" w:cs="Times New Roman"/>
          <w:sz w:val="24"/>
          <w:szCs w:val="24"/>
        </w:rPr>
        <w:t xml:space="preserve"> </w:t>
      </w:r>
    </w:p>
    <w:p w14:paraId="5F0864EC" w14:textId="77777777" w:rsidR="004F189C" w:rsidRDefault="004F189C" w:rsidP="004F189C">
      <w:pPr>
        <w:jc w:val="both"/>
        <w:rPr>
          <w:rFonts w:ascii="Times New Roman" w:hAnsi="Times New Roman" w:cs="Times New Roman"/>
          <w:sz w:val="24"/>
          <w:szCs w:val="24"/>
        </w:rPr>
      </w:pPr>
    </w:p>
    <w:p w14:paraId="601496F6" w14:textId="77777777" w:rsidR="004F189C" w:rsidRPr="00540D14" w:rsidRDefault="004F189C" w:rsidP="004F189C">
      <w:pPr>
        <w:jc w:val="both"/>
        <w:rPr>
          <w:rFonts w:ascii="Times New Roman" w:hAnsi="Times New Roman" w:cs="Times New Roman"/>
          <w:sz w:val="24"/>
          <w:szCs w:val="24"/>
        </w:rPr>
      </w:pPr>
    </w:p>
    <w:p w14:paraId="10F0446B" w14:textId="77777777" w:rsidR="004F189C" w:rsidRPr="00540D14" w:rsidRDefault="004F189C" w:rsidP="004F189C">
      <w:pPr>
        <w:jc w:val="both"/>
        <w:rPr>
          <w:rFonts w:ascii="Times New Roman" w:hAnsi="Times New Roman" w:cs="Times New Roman"/>
          <w:sz w:val="24"/>
          <w:szCs w:val="24"/>
        </w:rPr>
      </w:pPr>
    </w:p>
    <w:p w14:paraId="6C7D89AC" w14:textId="77777777" w:rsidR="004F189C" w:rsidRPr="00540D14" w:rsidRDefault="004F189C" w:rsidP="004F189C">
      <w:pPr>
        <w:jc w:val="both"/>
        <w:rPr>
          <w:rFonts w:ascii="Times New Roman" w:hAnsi="Times New Roman" w:cs="Times New Roman"/>
          <w:sz w:val="24"/>
          <w:szCs w:val="24"/>
        </w:rPr>
      </w:pPr>
    </w:p>
    <w:p w14:paraId="27176C4B" w14:textId="77777777" w:rsidR="004F189C" w:rsidRPr="00540D14" w:rsidRDefault="004F189C" w:rsidP="004F189C">
      <w:pPr>
        <w:jc w:val="both"/>
        <w:rPr>
          <w:rFonts w:ascii="Times New Roman" w:hAnsi="Times New Roman" w:cs="Times New Roman"/>
          <w:sz w:val="24"/>
          <w:szCs w:val="24"/>
        </w:rPr>
      </w:pPr>
    </w:p>
    <w:p w14:paraId="48A246CC" w14:textId="77777777" w:rsidR="004F189C" w:rsidRPr="00540D14" w:rsidRDefault="004F189C" w:rsidP="004F189C">
      <w:pPr>
        <w:jc w:val="both"/>
        <w:rPr>
          <w:rFonts w:ascii="Times New Roman" w:hAnsi="Times New Roman" w:cs="Times New Roman"/>
          <w:sz w:val="24"/>
          <w:szCs w:val="24"/>
        </w:rPr>
      </w:pPr>
    </w:p>
    <w:p w14:paraId="1482D9E0" w14:textId="77777777" w:rsidR="004F189C" w:rsidRPr="00540D14" w:rsidRDefault="004F189C" w:rsidP="004F189C">
      <w:pPr>
        <w:jc w:val="both"/>
        <w:rPr>
          <w:rFonts w:ascii="Times New Roman" w:hAnsi="Times New Roman" w:cs="Times New Roman"/>
          <w:sz w:val="24"/>
          <w:szCs w:val="24"/>
        </w:rPr>
      </w:pPr>
    </w:p>
    <w:p w14:paraId="7AED3113" w14:textId="77777777" w:rsidR="004F189C" w:rsidRPr="00540D14" w:rsidRDefault="004F189C" w:rsidP="004F189C">
      <w:pPr>
        <w:jc w:val="both"/>
        <w:rPr>
          <w:rFonts w:ascii="Times New Roman" w:hAnsi="Times New Roman" w:cs="Times New Roman"/>
          <w:sz w:val="24"/>
          <w:szCs w:val="24"/>
        </w:rPr>
      </w:pPr>
    </w:p>
    <w:p w14:paraId="7880A9C6" w14:textId="77777777" w:rsidR="004F189C" w:rsidRPr="00540D14" w:rsidRDefault="004F189C" w:rsidP="004F189C">
      <w:pPr>
        <w:jc w:val="both"/>
        <w:rPr>
          <w:rFonts w:ascii="Times New Roman" w:hAnsi="Times New Roman" w:cs="Times New Roman"/>
          <w:sz w:val="24"/>
          <w:szCs w:val="24"/>
        </w:rPr>
      </w:pPr>
    </w:p>
    <w:p w14:paraId="7AFE0524" w14:textId="77777777" w:rsidR="004F189C" w:rsidRPr="00540D14" w:rsidRDefault="004F189C" w:rsidP="004F189C">
      <w:pPr>
        <w:jc w:val="both"/>
        <w:rPr>
          <w:rFonts w:ascii="Times New Roman" w:hAnsi="Times New Roman" w:cs="Times New Roman"/>
          <w:sz w:val="24"/>
          <w:szCs w:val="24"/>
        </w:rPr>
      </w:pPr>
    </w:p>
    <w:p w14:paraId="7E182BC9" w14:textId="77777777" w:rsidR="004F189C" w:rsidRPr="00540D14" w:rsidRDefault="004F189C" w:rsidP="004F189C">
      <w:pPr>
        <w:jc w:val="both"/>
        <w:rPr>
          <w:rFonts w:ascii="Times New Roman" w:hAnsi="Times New Roman" w:cs="Times New Roman"/>
          <w:sz w:val="24"/>
          <w:szCs w:val="24"/>
        </w:rPr>
      </w:pPr>
    </w:p>
    <w:p w14:paraId="0054CC03" w14:textId="77777777" w:rsidR="004F189C" w:rsidRPr="00540D14" w:rsidRDefault="004F189C" w:rsidP="004F189C">
      <w:pPr>
        <w:jc w:val="both"/>
        <w:rPr>
          <w:rFonts w:ascii="Times New Roman" w:hAnsi="Times New Roman" w:cs="Times New Roman"/>
          <w:sz w:val="24"/>
          <w:szCs w:val="24"/>
        </w:rPr>
      </w:pPr>
    </w:p>
    <w:p w14:paraId="50234AA8" w14:textId="77777777" w:rsidR="004F189C" w:rsidRPr="00540D14" w:rsidRDefault="004F189C" w:rsidP="004F189C">
      <w:pPr>
        <w:jc w:val="both"/>
        <w:rPr>
          <w:rFonts w:ascii="Times New Roman" w:hAnsi="Times New Roman" w:cs="Times New Roman"/>
          <w:sz w:val="24"/>
          <w:szCs w:val="24"/>
        </w:rPr>
      </w:pPr>
    </w:p>
    <w:p w14:paraId="74F3F861" w14:textId="77777777" w:rsidR="004F189C" w:rsidRDefault="004F189C" w:rsidP="004F189C">
      <w:pPr>
        <w:jc w:val="both"/>
        <w:rPr>
          <w:rFonts w:ascii="Times New Roman" w:hAnsi="Times New Roman" w:cs="Times New Roman"/>
          <w:sz w:val="24"/>
          <w:szCs w:val="24"/>
        </w:rPr>
      </w:pPr>
    </w:p>
    <w:p w14:paraId="4E8C984C" w14:textId="77777777" w:rsidR="004F189C" w:rsidRDefault="004F189C" w:rsidP="004F189C">
      <w:pPr>
        <w:jc w:val="both"/>
        <w:rPr>
          <w:rFonts w:ascii="Times New Roman" w:hAnsi="Times New Roman" w:cs="Times New Roman"/>
          <w:sz w:val="24"/>
          <w:szCs w:val="24"/>
        </w:rPr>
      </w:pPr>
    </w:p>
    <w:p w14:paraId="02BB8D94" w14:textId="77777777" w:rsidR="004F189C" w:rsidRDefault="004F189C" w:rsidP="004F189C">
      <w:pPr>
        <w:jc w:val="both"/>
        <w:rPr>
          <w:rFonts w:ascii="Times New Roman" w:hAnsi="Times New Roman" w:cs="Times New Roman"/>
          <w:sz w:val="24"/>
          <w:szCs w:val="24"/>
        </w:rPr>
      </w:pPr>
    </w:p>
    <w:p w14:paraId="703324CE" w14:textId="77777777" w:rsidR="004F189C" w:rsidRDefault="004F189C" w:rsidP="004F189C">
      <w:pPr>
        <w:jc w:val="both"/>
        <w:rPr>
          <w:rFonts w:ascii="Times New Roman" w:hAnsi="Times New Roman" w:cs="Times New Roman"/>
          <w:sz w:val="24"/>
          <w:szCs w:val="24"/>
        </w:rPr>
      </w:pPr>
    </w:p>
    <w:p w14:paraId="7517DBF6" w14:textId="77777777" w:rsidR="004F189C" w:rsidRDefault="004F189C" w:rsidP="004F189C">
      <w:pPr>
        <w:jc w:val="both"/>
        <w:rPr>
          <w:rFonts w:ascii="Times New Roman" w:hAnsi="Times New Roman" w:cs="Times New Roman"/>
          <w:sz w:val="24"/>
          <w:szCs w:val="24"/>
        </w:rPr>
      </w:pPr>
    </w:p>
    <w:p w14:paraId="2F5E5724" w14:textId="77777777" w:rsidR="004F189C" w:rsidRDefault="004F189C" w:rsidP="004F189C">
      <w:pPr>
        <w:jc w:val="both"/>
        <w:rPr>
          <w:rFonts w:ascii="Times New Roman" w:hAnsi="Times New Roman" w:cs="Times New Roman"/>
          <w:sz w:val="24"/>
          <w:szCs w:val="24"/>
        </w:rPr>
      </w:pPr>
    </w:p>
    <w:p w14:paraId="5141D3C6" w14:textId="77777777" w:rsidR="004F189C" w:rsidRDefault="004F189C" w:rsidP="004F189C">
      <w:pPr>
        <w:jc w:val="both"/>
        <w:rPr>
          <w:rFonts w:ascii="Times New Roman" w:hAnsi="Times New Roman" w:cs="Times New Roman"/>
          <w:sz w:val="24"/>
          <w:szCs w:val="24"/>
        </w:rPr>
      </w:pPr>
    </w:p>
    <w:p w14:paraId="656628A5" w14:textId="77777777" w:rsidR="004F189C" w:rsidRPr="00540D14" w:rsidRDefault="004F189C" w:rsidP="004F189C">
      <w:pPr>
        <w:jc w:val="both"/>
        <w:rPr>
          <w:rFonts w:ascii="Times New Roman" w:hAnsi="Times New Roman" w:cs="Times New Roman"/>
          <w:sz w:val="24"/>
          <w:szCs w:val="24"/>
        </w:rPr>
      </w:pPr>
    </w:p>
    <w:p w14:paraId="1B323A5B" w14:textId="77777777" w:rsidR="004F189C" w:rsidRPr="00540D14" w:rsidRDefault="004F189C" w:rsidP="004F189C">
      <w:pPr>
        <w:jc w:val="both"/>
        <w:rPr>
          <w:rFonts w:ascii="Times New Roman" w:hAnsi="Times New Roman" w:cs="Times New Roman"/>
          <w:sz w:val="24"/>
          <w:szCs w:val="24"/>
        </w:rPr>
      </w:pPr>
    </w:p>
    <w:p w14:paraId="70F5648F" w14:textId="77777777" w:rsidR="004F189C" w:rsidRPr="00540D14" w:rsidRDefault="004F189C" w:rsidP="004F189C">
      <w:pPr>
        <w:jc w:val="both"/>
        <w:rPr>
          <w:rFonts w:ascii="Times New Roman" w:hAnsi="Times New Roman" w:cs="Times New Roman"/>
          <w:sz w:val="24"/>
          <w:szCs w:val="24"/>
        </w:rPr>
      </w:pPr>
    </w:p>
    <w:p w14:paraId="111FC84D" w14:textId="77777777" w:rsidR="004F189C" w:rsidRPr="00540D14" w:rsidRDefault="004F189C" w:rsidP="004F189C">
      <w:pPr>
        <w:jc w:val="both"/>
        <w:rPr>
          <w:rFonts w:ascii="Times New Roman" w:hAnsi="Times New Roman" w:cs="Times New Roman"/>
          <w:sz w:val="24"/>
          <w:szCs w:val="24"/>
        </w:rPr>
      </w:pPr>
    </w:p>
    <w:p w14:paraId="0B53D950" w14:textId="77777777" w:rsidR="004F189C" w:rsidRPr="00540D14" w:rsidRDefault="004F189C" w:rsidP="004F189C">
      <w:pPr>
        <w:pStyle w:val="Heading2"/>
      </w:pPr>
      <w:bookmarkStart w:id="41" w:name="_a921tui2kedr"/>
      <w:bookmarkStart w:id="42" w:name="_Toc205499644"/>
      <w:bookmarkStart w:id="43" w:name="_Toc211577543"/>
      <w:bookmarkStart w:id="44" w:name="_Toc211587146"/>
      <w:bookmarkStart w:id="45" w:name="_Toc211595162"/>
      <w:bookmarkEnd w:id="41"/>
      <w:r w:rsidRPr="00540D14">
        <w:t>Project Scope</w:t>
      </w:r>
      <w:bookmarkEnd w:id="42"/>
      <w:bookmarkEnd w:id="43"/>
      <w:bookmarkEnd w:id="44"/>
      <w:bookmarkEnd w:id="45"/>
    </w:p>
    <w:p w14:paraId="2AC49367" w14:textId="77777777" w:rsidR="004F189C" w:rsidRPr="00540D14" w:rsidRDefault="004F189C" w:rsidP="004F189C">
      <w:pPr>
        <w:jc w:val="both"/>
        <w:rPr>
          <w:rFonts w:ascii="Times New Roman" w:hAnsi="Times New Roman" w:cs="Times New Roman"/>
          <w:sz w:val="24"/>
          <w:szCs w:val="24"/>
        </w:rPr>
      </w:pPr>
    </w:p>
    <w:p w14:paraId="525798E1" w14:textId="77777777" w:rsidR="004F189C" w:rsidRDefault="004F189C" w:rsidP="004F189C">
      <w:pPr>
        <w:jc w:val="both"/>
        <w:rPr>
          <w:rFonts w:ascii="Times New Roman" w:hAnsi="Times New Roman" w:cs="Times New Roman"/>
          <w:sz w:val="24"/>
          <w:szCs w:val="24"/>
        </w:rPr>
      </w:pPr>
      <w:r w:rsidRPr="00540D14">
        <w:rPr>
          <w:rFonts w:ascii="Times New Roman" w:hAnsi="Times New Roman" w:cs="Times New Roman"/>
          <w:sz w:val="24"/>
          <w:szCs w:val="24"/>
        </w:rPr>
        <w:t>In Scope</w:t>
      </w:r>
      <w:r>
        <w:rPr>
          <w:rFonts w:ascii="Times New Roman" w:hAnsi="Times New Roman" w:cs="Times New Roman"/>
          <w:sz w:val="24"/>
          <w:szCs w:val="24"/>
        </w:rPr>
        <w:t>:</w:t>
      </w:r>
    </w:p>
    <w:p w14:paraId="0590CE01" w14:textId="77777777" w:rsidR="004F189C" w:rsidRPr="00540D14" w:rsidRDefault="004F189C" w:rsidP="004F189C">
      <w:pPr>
        <w:jc w:val="both"/>
        <w:rPr>
          <w:rFonts w:ascii="Times New Roman" w:hAnsi="Times New Roman" w:cs="Times New Roman"/>
          <w:sz w:val="24"/>
          <w:szCs w:val="24"/>
        </w:rPr>
      </w:pPr>
    </w:p>
    <w:p w14:paraId="1F3B9CCF" w14:textId="77777777" w:rsidR="004F189C" w:rsidRPr="00540D14" w:rsidRDefault="004F189C" w:rsidP="00414796">
      <w:pPr>
        <w:numPr>
          <w:ilvl w:val="0"/>
          <w:numId w:val="8"/>
        </w:numPr>
        <w:jc w:val="both"/>
        <w:rPr>
          <w:rFonts w:ascii="Times New Roman" w:hAnsi="Times New Roman" w:cs="Times New Roman"/>
          <w:b/>
          <w:bCs/>
          <w:sz w:val="24"/>
          <w:szCs w:val="24"/>
        </w:rPr>
      </w:pPr>
      <w:r w:rsidRPr="00540D14">
        <w:rPr>
          <w:rFonts w:ascii="Times New Roman" w:hAnsi="Times New Roman" w:cs="Times New Roman"/>
          <w:b/>
          <w:bCs/>
          <w:sz w:val="24"/>
          <w:szCs w:val="24"/>
        </w:rPr>
        <w:t>Collecting data</w:t>
      </w:r>
    </w:p>
    <w:p w14:paraId="4CFB7DA0" w14:textId="77777777" w:rsidR="004F189C" w:rsidRDefault="004F189C" w:rsidP="004F189C">
      <w:pPr>
        <w:ind w:left="720"/>
        <w:jc w:val="both"/>
        <w:rPr>
          <w:rFonts w:ascii="Times New Roman" w:hAnsi="Times New Roman" w:cs="Times New Roman"/>
          <w:sz w:val="24"/>
          <w:szCs w:val="24"/>
        </w:rPr>
      </w:pPr>
      <w:r w:rsidRPr="00540D14">
        <w:rPr>
          <w:rFonts w:ascii="Times New Roman" w:hAnsi="Times New Roman" w:cs="Times New Roman"/>
          <w:sz w:val="24"/>
          <w:szCs w:val="24"/>
        </w:rPr>
        <w:t>Collecting tourism datasets provided by the client, combining any additional data required for better forecasting accuracy.</w:t>
      </w:r>
    </w:p>
    <w:p w14:paraId="670F4774" w14:textId="77777777" w:rsidR="004F189C" w:rsidRPr="00540D14" w:rsidRDefault="004F189C" w:rsidP="004F189C">
      <w:pPr>
        <w:ind w:left="720"/>
        <w:jc w:val="both"/>
        <w:rPr>
          <w:rFonts w:ascii="Times New Roman" w:hAnsi="Times New Roman" w:cs="Times New Roman"/>
          <w:sz w:val="24"/>
          <w:szCs w:val="24"/>
        </w:rPr>
      </w:pPr>
    </w:p>
    <w:p w14:paraId="50350F4C" w14:textId="77777777" w:rsidR="004F189C" w:rsidRPr="00540D14" w:rsidRDefault="004F189C" w:rsidP="00414796">
      <w:pPr>
        <w:numPr>
          <w:ilvl w:val="0"/>
          <w:numId w:val="8"/>
        </w:numPr>
        <w:jc w:val="both"/>
        <w:rPr>
          <w:rFonts w:ascii="Times New Roman" w:hAnsi="Times New Roman" w:cs="Times New Roman"/>
          <w:b/>
          <w:bCs/>
          <w:sz w:val="24"/>
          <w:szCs w:val="24"/>
        </w:rPr>
      </w:pPr>
      <w:r w:rsidRPr="00540D14">
        <w:rPr>
          <w:rFonts w:ascii="Times New Roman" w:hAnsi="Times New Roman" w:cs="Times New Roman"/>
          <w:b/>
          <w:bCs/>
          <w:sz w:val="24"/>
          <w:szCs w:val="24"/>
        </w:rPr>
        <w:t>Data analysis and filtering</w:t>
      </w:r>
    </w:p>
    <w:p w14:paraId="1E98AE81" w14:textId="77777777" w:rsidR="004F189C" w:rsidRDefault="004F189C" w:rsidP="004F189C">
      <w:pPr>
        <w:ind w:left="720"/>
        <w:jc w:val="both"/>
        <w:rPr>
          <w:rFonts w:ascii="Times New Roman" w:hAnsi="Times New Roman" w:cs="Times New Roman"/>
          <w:sz w:val="24"/>
          <w:szCs w:val="24"/>
        </w:rPr>
      </w:pPr>
      <w:r w:rsidRPr="00540D14">
        <w:rPr>
          <w:rFonts w:ascii="Times New Roman" w:hAnsi="Times New Roman" w:cs="Times New Roman"/>
          <w:sz w:val="24"/>
          <w:szCs w:val="24"/>
        </w:rPr>
        <w:t>Executing exploratory data analysis, recognizing tendencies, seasonal models, and planning the data for modelling.</w:t>
      </w:r>
    </w:p>
    <w:p w14:paraId="626B40CF" w14:textId="77777777" w:rsidR="004F189C" w:rsidRPr="00540D14" w:rsidRDefault="004F189C" w:rsidP="004F189C">
      <w:pPr>
        <w:ind w:left="720"/>
        <w:jc w:val="both"/>
        <w:rPr>
          <w:rFonts w:ascii="Times New Roman" w:hAnsi="Times New Roman" w:cs="Times New Roman"/>
          <w:sz w:val="24"/>
          <w:szCs w:val="24"/>
        </w:rPr>
      </w:pPr>
    </w:p>
    <w:p w14:paraId="47A23D02" w14:textId="77777777" w:rsidR="004F189C" w:rsidRPr="00540D14" w:rsidRDefault="004F189C" w:rsidP="00414796">
      <w:pPr>
        <w:numPr>
          <w:ilvl w:val="0"/>
          <w:numId w:val="8"/>
        </w:numPr>
        <w:jc w:val="both"/>
        <w:rPr>
          <w:rFonts w:ascii="Times New Roman" w:hAnsi="Times New Roman" w:cs="Times New Roman"/>
          <w:b/>
          <w:bCs/>
          <w:sz w:val="24"/>
          <w:szCs w:val="24"/>
        </w:rPr>
      </w:pPr>
      <w:r w:rsidRPr="00540D14">
        <w:rPr>
          <w:rFonts w:ascii="Times New Roman" w:hAnsi="Times New Roman" w:cs="Times New Roman"/>
          <w:b/>
          <w:bCs/>
          <w:sz w:val="24"/>
          <w:szCs w:val="24"/>
        </w:rPr>
        <w:t xml:space="preserve">Development of dashboard </w:t>
      </w:r>
    </w:p>
    <w:p w14:paraId="360B6093" w14:textId="77777777" w:rsidR="004F189C" w:rsidRDefault="004F189C" w:rsidP="004F189C">
      <w:pPr>
        <w:ind w:firstLine="720"/>
        <w:jc w:val="both"/>
        <w:rPr>
          <w:rFonts w:ascii="Times New Roman" w:hAnsi="Times New Roman" w:cs="Times New Roman"/>
          <w:sz w:val="24"/>
          <w:szCs w:val="24"/>
        </w:rPr>
      </w:pPr>
      <w:r>
        <w:rPr>
          <w:rFonts w:ascii="Times New Roman" w:hAnsi="Times New Roman" w:cs="Times New Roman"/>
          <w:sz w:val="24"/>
          <w:szCs w:val="24"/>
        </w:rPr>
        <w:t>D</w:t>
      </w:r>
      <w:r w:rsidRPr="00540D14">
        <w:rPr>
          <w:rFonts w:ascii="Times New Roman" w:hAnsi="Times New Roman" w:cs="Times New Roman"/>
          <w:sz w:val="24"/>
          <w:szCs w:val="24"/>
        </w:rPr>
        <w:t>eveloping an interactive and easy to use dashboard to demonstrate forecasts and trends.</w:t>
      </w:r>
    </w:p>
    <w:p w14:paraId="6D84C1FD" w14:textId="77777777" w:rsidR="004F189C" w:rsidRPr="00540D14" w:rsidRDefault="004F189C" w:rsidP="004F189C">
      <w:pPr>
        <w:ind w:firstLine="720"/>
        <w:jc w:val="both"/>
        <w:rPr>
          <w:rFonts w:ascii="Times New Roman" w:hAnsi="Times New Roman" w:cs="Times New Roman"/>
          <w:sz w:val="24"/>
          <w:szCs w:val="24"/>
        </w:rPr>
      </w:pPr>
    </w:p>
    <w:p w14:paraId="1912F7E8" w14:textId="77777777" w:rsidR="004F189C" w:rsidRPr="00B856A4" w:rsidRDefault="004F189C" w:rsidP="00414796">
      <w:pPr>
        <w:numPr>
          <w:ilvl w:val="0"/>
          <w:numId w:val="8"/>
        </w:numPr>
        <w:jc w:val="both"/>
        <w:rPr>
          <w:rFonts w:ascii="Times New Roman" w:hAnsi="Times New Roman" w:cs="Times New Roman"/>
          <w:b/>
          <w:bCs/>
          <w:sz w:val="24"/>
          <w:szCs w:val="24"/>
        </w:rPr>
      </w:pPr>
      <w:r w:rsidRPr="00540D14">
        <w:rPr>
          <w:rFonts w:ascii="Times New Roman" w:hAnsi="Times New Roman" w:cs="Times New Roman"/>
          <w:b/>
          <w:bCs/>
          <w:sz w:val="24"/>
          <w:szCs w:val="24"/>
        </w:rPr>
        <w:t>Forecasting model implementation</w:t>
      </w:r>
    </w:p>
    <w:p w14:paraId="07BD2F77" w14:textId="77777777" w:rsidR="004F189C" w:rsidRDefault="004F189C" w:rsidP="004F189C">
      <w:pPr>
        <w:ind w:firstLine="720"/>
        <w:jc w:val="both"/>
        <w:rPr>
          <w:rFonts w:ascii="Times New Roman" w:hAnsi="Times New Roman" w:cs="Times New Roman"/>
          <w:sz w:val="24"/>
          <w:szCs w:val="24"/>
        </w:rPr>
      </w:pPr>
      <w:r w:rsidRPr="00540D14">
        <w:rPr>
          <w:rFonts w:ascii="Times New Roman" w:hAnsi="Times New Roman" w:cs="Times New Roman"/>
          <w:sz w:val="24"/>
          <w:szCs w:val="24"/>
        </w:rPr>
        <w:t>Executing and validating machine learning model to produce reliable forecasts.</w:t>
      </w:r>
    </w:p>
    <w:p w14:paraId="7FD293D6" w14:textId="77777777" w:rsidR="004F189C" w:rsidRPr="00540D14" w:rsidRDefault="004F189C" w:rsidP="004F189C">
      <w:pPr>
        <w:ind w:firstLine="720"/>
        <w:jc w:val="both"/>
        <w:rPr>
          <w:rFonts w:ascii="Times New Roman" w:hAnsi="Times New Roman" w:cs="Times New Roman"/>
          <w:sz w:val="24"/>
          <w:szCs w:val="24"/>
        </w:rPr>
      </w:pPr>
    </w:p>
    <w:p w14:paraId="4C7E6E01" w14:textId="77777777" w:rsidR="004F189C" w:rsidRPr="00B856A4" w:rsidRDefault="004F189C" w:rsidP="00414796">
      <w:pPr>
        <w:numPr>
          <w:ilvl w:val="0"/>
          <w:numId w:val="8"/>
        </w:numPr>
        <w:jc w:val="both"/>
        <w:rPr>
          <w:rFonts w:ascii="Times New Roman" w:hAnsi="Times New Roman" w:cs="Times New Roman"/>
          <w:b/>
          <w:bCs/>
          <w:sz w:val="24"/>
          <w:szCs w:val="24"/>
        </w:rPr>
      </w:pPr>
      <w:r w:rsidRPr="00540D14">
        <w:rPr>
          <w:rFonts w:ascii="Times New Roman" w:hAnsi="Times New Roman" w:cs="Times New Roman"/>
          <w:b/>
          <w:bCs/>
          <w:sz w:val="24"/>
          <w:szCs w:val="24"/>
        </w:rPr>
        <w:t>Technical report and documentation</w:t>
      </w:r>
    </w:p>
    <w:p w14:paraId="294F008B" w14:textId="77777777" w:rsidR="004F189C" w:rsidRPr="00540D14" w:rsidRDefault="004F189C" w:rsidP="004F189C">
      <w:pPr>
        <w:ind w:left="720"/>
        <w:jc w:val="both"/>
        <w:rPr>
          <w:rFonts w:ascii="Times New Roman" w:hAnsi="Times New Roman" w:cs="Times New Roman"/>
          <w:sz w:val="24"/>
          <w:szCs w:val="24"/>
        </w:rPr>
      </w:pPr>
      <w:r w:rsidRPr="00540D14">
        <w:rPr>
          <w:rFonts w:ascii="Times New Roman" w:hAnsi="Times New Roman" w:cs="Times New Roman"/>
          <w:sz w:val="24"/>
          <w:szCs w:val="24"/>
        </w:rPr>
        <w:t>A full project report detailing model structure, control, explanation of outputs and execution instructions.</w:t>
      </w:r>
    </w:p>
    <w:p w14:paraId="56D4A8B7" w14:textId="77777777" w:rsidR="004F189C" w:rsidRPr="00540D14" w:rsidRDefault="004F189C" w:rsidP="004F189C">
      <w:pPr>
        <w:jc w:val="both"/>
        <w:rPr>
          <w:rFonts w:ascii="Times New Roman" w:hAnsi="Times New Roman" w:cs="Times New Roman"/>
          <w:b/>
          <w:bCs/>
          <w:sz w:val="24"/>
          <w:szCs w:val="24"/>
        </w:rPr>
      </w:pPr>
    </w:p>
    <w:p w14:paraId="3759549D" w14:textId="77777777" w:rsidR="004F189C" w:rsidRPr="00540D14" w:rsidRDefault="004F189C" w:rsidP="004F189C">
      <w:pPr>
        <w:jc w:val="both"/>
        <w:rPr>
          <w:rFonts w:ascii="Times New Roman" w:hAnsi="Times New Roman" w:cs="Times New Roman"/>
          <w:sz w:val="24"/>
          <w:szCs w:val="24"/>
        </w:rPr>
      </w:pPr>
    </w:p>
    <w:p w14:paraId="790FE698" w14:textId="77777777" w:rsidR="004F189C" w:rsidRDefault="004F189C" w:rsidP="004F189C">
      <w:pPr>
        <w:jc w:val="both"/>
        <w:rPr>
          <w:rFonts w:ascii="Times New Roman" w:hAnsi="Times New Roman" w:cs="Times New Roman"/>
          <w:sz w:val="24"/>
          <w:szCs w:val="24"/>
        </w:rPr>
      </w:pPr>
      <w:r w:rsidRPr="00540D14">
        <w:rPr>
          <w:rFonts w:ascii="Times New Roman" w:hAnsi="Times New Roman" w:cs="Times New Roman"/>
          <w:sz w:val="24"/>
          <w:szCs w:val="24"/>
        </w:rPr>
        <w:t>Out of scope</w:t>
      </w:r>
    </w:p>
    <w:p w14:paraId="720E5412" w14:textId="77777777" w:rsidR="004F189C" w:rsidRPr="00540D14" w:rsidRDefault="004F189C" w:rsidP="004F189C">
      <w:pPr>
        <w:jc w:val="both"/>
        <w:rPr>
          <w:rFonts w:ascii="Times New Roman" w:hAnsi="Times New Roman" w:cs="Times New Roman"/>
          <w:sz w:val="24"/>
          <w:szCs w:val="24"/>
        </w:rPr>
      </w:pPr>
    </w:p>
    <w:p w14:paraId="2ABC2450" w14:textId="77777777" w:rsidR="004F189C" w:rsidRPr="00B856A4" w:rsidRDefault="004F189C" w:rsidP="00414796">
      <w:pPr>
        <w:numPr>
          <w:ilvl w:val="0"/>
          <w:numId w:val="4"/>
        </w:numPr>
        <w:jc w:val="both"/>
        <w:rPr>
          <w:rFonts w:ascii="Times New Roman" w:hAnsi="Times New Roman" w:cs="Times New Roman"/>
          <w:b/>
          <w:bCs/>
          <w:sz w:val="24"/>
          <w:szCs w:val="24"/>
        </w:rPr>
      </w:pPr>
      <w:r w:rsidRPr="00B856A4">
        <w:rPr>
          <w:rFonts w:ascii="Times New Roman" w:hAnsi="Times New Roman" w:cs="Times New Roman"/>
          <w:b/>
          <w:bCs/>
          <w:sz w:val="24"/>
          <w:szCs w:val="24"/>
        </w:rPr>
        <w:t>Developing real-time web application</w:t>
      </w:r>
    </w:p>
    <w:p w14:paraId="0EC9C896" w14:textId="77777777" w:rsidR="004F189C" w:rsidRPr="00B856A4" w:rsidRDefault="004F189C" w:rsidP="004F189C">
      <w:pPr>
        <w:jc w:val="both"/>
        <w:rPr>
          <w:rFonts w:ascii="Times New Roman" w:hAnsi="Times New Roman" w:cs="Times New Roman"/>
          <w:b/>
          <w:bCs/>
          <w:sz w:val="24"/>
          <w:szCs w:val="24"/>
        </w:rPr>
      </w:pPr>
    </w:p>
    <w:p w14:paraId="6E20ECD2" w14:textId="77777777" w:rsidR="004F189C" w:rsidRPr="00B856A4" w:rsidRDefault="004F189C" w:rsidP="00414796">
      <w:pPr>
        <w:numPr>
          <w:ilvl w:val="0"/>
          <w:numId w:val="4"/>
        </w:numPr>
        <w:jc w:val="both"/>
        <w:rPr>
          <w:rFonts w:ascii="Times New Roman" w:hAnsi="Times New Roman" w:cs="Times New Roman"/>
          <w:b/>
          <w:bCs/>
          <w:sz w:val="24"/>
          <w:szCs w:val="24"/>
        </w:rPr>
      </w:pPr>
      <w:r w:rsidRPr="00B856A4">
        <w:rPr>
          <w:rFonts w:ascii="Times New Roman" w:hAnsi="Times New Roman" w:cs="Times New Roman"/>
          <w:b/>
          <w:bCs/>
          <w:sz w:val="24"/>
          <w:szCs w:val="24"/>
        </w:rPr>
        <w:t>Post - project support and maintenance</w:t>
      </w:r>
    </w:p>
    <w:p w14:paraId="002A1553" w14:textId="77777777" w:rsidR="004F189C" w:rsidRPr="00B856A4" w:rsidRDefault="004F189C" w:rsidP="004F189C">
      <w:pPr>
        <w:jc w:val="both"/>
        <w:rPr>
          <w:rFonts w:ascii="Times New Roman" w:hAnsi="Times New Roman" w:cs="Times New Roman"/>
          <w:b/>
          <w:bCs/>
          <w:sz w:val="24"/>
          <w:szCs w:val="24"/>
        </w:rPr>
      </w:pPr>
    </w:p>
    <w:p w14:paraId="6980CD51" w14:textId="77777777" w:rsidR="004F189C" w:rsidRPr="00B856A4" w:rsidRDefault="004F189C" w:rsidP="00414796">
      <w:pPr>
        <w:numPr>
          <w:ilvl w:val="0"/>
          <w:numId w:val="4"/>
        </w:numPr>
        <w:jc w:val="both"/>
        <w:rPr>
          <w:rFonts w:ascii="Times New Roman" w:hAnsi="Times New Roman" w:cs="Times New Roman"/>
          <w:b/>
          <w:bCs/>
          <w:sz w:val="24"/>
          <w:szCs w:val="24"/>
        </w:rPr>
      </w:pPr>
      <w:r w:rsidRPr="00B856A4">
        <w:rPr>
          <w:rFonts w:ascii="Times New Roman" w:hAnsi="Times New Roman" w:cs="Times New Roman"/>
          <w:b/>
          <w:bCs/>
          <w:sz w:val="24"/>
          <w:szCs w:val="24"/>
        </w:rPr>
        <w:t>Integration of the tourism platform</w:t>
      </w:r>
    </w:p>
    <w:p w14:paraId="0D51972A" w14:textId="77777777" w:rsidR="004F189C" w:rsidRPr="00540D14" w:rsidRDefault="004F189C" w:rsidP="004F189C">
      <w:pPr>
        <w:jc w:val="both"/>
        <w:rPr>
          <w:rFonts w:ascii="Times New Roman" w:hAnsi="Times New Roman" w:cs="Times New Roman"/>
          <w:sz w:val="24"/>
          <w:szCs w:val="24"/>
        </w:rPr>
      </w:pPr>
    </w:p>
    <w:p w14:paraId="0E20D5FE" w14:textId="77777777" w:rsidR="004F189C" w:rsidRPr="00540D14" w:rsidRDefault="004F189C" w:rsidP="004F189C">
      <w:pPr>
        <w:jc w:val="both"/>
        <w:rPr>
          <w:rFonts w:ascii="Times New Roman" w:hAnsi="Times New Roman" w:cs="Times New Roman"/>
          <w:sz w:val="24"/>
          <w:szCs w:val="24"/>
        </w:rPr>
      </w:pPr>
    </w:p>
    <w:p w14:paraId="1CBE1970" w14:textId="77777777" w:rsidR="004F189C" w:rsidRDefault="004F189C" w:rsidP="004F189C">
      <w:pPr>
        <w:jc w:val="both"/>
        <w:rPr>
          <w:rFonts w:ascii="Times New Roman" w:hAnsi="Times New Roman" w:cs="Times New Roman"/>
          <w:sz w:val="24"/>
          <w:szCs w:val="24"/>
        </w:rPr>
      </w:pPr>
    </w:p>
    <w:p w14:paraId="43E29EF3" w14:textId="77777777" w:rsidR="004F189C" w:rsidRDefault="004F189C" w:rsidP="004F189C">
      <w:pPr>
        <w:jc w:val="both"/>
        <w:rPr>
          <w:rFonts w:ascii="Times New Roman" w:hAnsi="Times New Roman" w:cs="Times New Roman"/>
          <w:sz w:val="24"/>
          <w:szCs w:val="24"/>
        </w:rPr>
      </w:pPr>
    </w:p>
    <w:p w14:paraId="67F8B222" w14:textId="77777777" w:rsidR="004F189C" w:rsidRDefault="004F189C" w:rsidP="004F189C">
      <w:pPr>
        <w:jc w:val="both"/>
        <w:rPr>
          <w:rFonts w:ascii="Times New Roman" w:hAnsi="Times New Roman" w:cs="Times New Roman"/>
          <w:sz w:val="24"/>
          <w:szCs w:val="24"/>
        </w:rPr>
      </w:pPr>
    </w:p>
    <w:p w14:paraId="4AD6A4BB" w14:textId="77777777" w:rsidR="004F189C" w:rsidRDefault="004F189C" w:rsidP="004F189C">
      <w:pPr>
        <w:jc w:val="both"/>
        <w:rPr>
          <w:rFonts w:ascii="Times New Roman" w:hAnsi="Times New Roman" w:cs="Times New Roman"/>
          <w:sz w:val="24"/>
          <w:szCs w:val="24"/>
        </w:rPr>
      </w:pPr>
    </w:p>
    <w:p w14:paraId="277A86BB" w14:textId="77777777" w:rsidR="004F189C" w:rsidRDefault="004F189C" w:rsidP="004F189C">
      <w:pPr>
        <w:jc w:val="both"/>
        <w:rPr>
          <w:rFonts w:ascii="Times New Roman" w:hAnsi="Times New Roman" w:cs="Times New Roman"/>
          <w:sz w:val="24"/>
          <w:szCs w:val="24"/>
        </w:rPr>
      </w:pPr>
    </w:p>
    <w:p w14:paraId="228F83E2" w14:textId="77777777" w:rsidR="004F189C" w:rsidRDefault="004F189C" w:rsidP="004F189C">
      <w:pPr>
        <w:jc w:val="both"/>
        <w:rPr>
          <w:rFonts w:ascii="Times New Roman" w:hAnsi="Times New Roman" w:cs="Times New Roman"/>
          <w:sz w:val="24"/>
          <w:szCs w:val="24"/>
        </w:rPr>
      </w:pPr>
    </w:p>
    <w:p w14:paraId="76C347AB" w14:textId="77777777" w:rsidR="004F189C" w:rsidRDefault="004F189C" w:rsidP="004F189C">
      <w:pPr>
        <w:jc w:val="both"/>
        <w:rPr>
          <w:rFonts w:ascii="Times New Roman" w:hAnsi="Times New Roman" w:cs="Times New Roman"/>
          <w:sz w:val="24"/>
          <w:szCs w:val="24"/>
        </w:rPr>
      </w:pPr>
    </w:p>
    <w:p w14:paraId="3CA171C5" w14:textId="77777777" w:rsidR="004F189C" w:rsidRDefault="004F189C" w:rsidP="004F189C">
      <w:pPr>
        <w:jc w:val="both"/>
        <w:rPr>
          <w:rFonts w:ascii="Times New Roman" w:hAnsi="Times New Roman" w:cs="Times New Roman"/>
          <w:sz w:val="24"/>
          <w:szCs w:val="24"/>
        </w:rPr>
      </w:pPr>
    </w:p>
    <w:p w14:paraId="189655C8" w14:textId="77777777" w:rsidR="004F189C" w:rsidRPr="00540D14" w:rsidRDefault="004F189C" w:rsidP="004F189C">
      <w:pPr>
        <w:jc w:val="both"/>
        <w:rPr>
          <w:rFonts w:ascii="Times New Roman" w:hAnsi="Times New Roman" w:cs="Times New Roman"/>
          <w:sz w:val="24"/>
          <w:szCs w:val="24"/>
        </w:rPr>
      </w:pPr>
    </w:p>
    <w:p w14:paraId="5A658A82" w14:textId="77777777" w:rsidR="004F189C" w:rsidRPr="00540D14" w:rsidRDefault="004F189C" w:rsidP="004F189C">
      <w:pPr>
        <w:jc w:val="both"/>
        <w:rPr>
          <w:rFonts w:ascii="Times New Roman" w:hAnsi="Times New Roman" w:cs="Times New Roman"/>
          <w:sz w:val="24"/>
          <w:szCs w:val="24"/>
        </w:rPr>
      </w:pPr>
    </w:p>
    <w:p w14:paraId="047F878E" w14:textId="77777777" w:rsidR="004F189C" w:rsidRPr="00540D14" w:rsidRDefault="004F189C" w:rsidP="004F189C">
      <w:pPr>
        <w:jc w:val="both"/>
        <w:rPr>
          <w:rFonts w:ascii="Times New Roman" w:hAnsi="Times New Roman" w:cs="Times New Roman"/>
          <w:sz w:val="24"/>
          <w:szCs w:val="24"/>
        </w:rPr>
      </w:pPr>
    </w:p>
    <w:p w14:paraId="2B7FFC66" w14:textId="77777777" w:rsidR="004F189C" w:rsidRPr="00540D14" w:rsidRDefault="004F189C" w:rsidP="004F189C">
      <w:pPr>
        <w:jc w:val="both"/>
        <w:rPr>
          <w:rFonts w:ascii="Times New Roman" w:hAnsi="Times New Roman" w:cs="Times New Roman"/>
          <w:sz w:val="24"/>
          <w:szCs w:val="24"/>
        </w:rPr>
      </w:pPr>
    </w:p>
    <w:p w14:paraId="6802962A" w14:textId="77777777" w:rsidR="004F189C" w:rsidRPr="00B51C32" w:rsidRDefault="004F189C" w:rsidP="004F189C">
      <w:pPr>
        <w:pStyle w:val="Heading1"/>
        <w:keepNext w:val="0"/>
        <w:keepLines w:val="0"/>
        <w:spacing w:before="480"/>
        <w:jc w:val="both"/>
        <w:rPr>
          <w:rFonts w:cs="Times New Roman"/>
          <w:b/>
          <w:sz w:val="24"/>
          <w:szCs w:val="24"/>
        </w:rPr>
      </w:pPr>
      <w:bookmarkStart w:id="46" w:name="_k67x59i3v0ff" w:colFirst="0" w:colLast="0"/>
      <w:bookmarkEnd w:id="46"/>
    </w:p>
    <w:p w14:paraId="4647C38A" w14:textId="77777777" w:rsidR="004F189C" w:rsidRPr="00B51C32" w:rsidRDefault="004F189C" w:rsidP="004F189C">
      <w:pPr>
        <w:pStyle w:val="Heading2"/>
      </w:pPr>
      <w:bookmarkStart w:id="47" w:name="_Toc211577544"/>
      <w:bookmarkStart w:id="48" w:name="_Toc211587147"/>
      <w:bookmarkStart w:id="49" w:name="_Toc211595163"/>
      <w:r w:rsidRPr="00B51C32">
        <w:t>Project Plan</w:t>
      </w:r>
      <w:bookmarkEnd w:id="47"/>
      <w:bookmarkEnd w:id="48"/>
      <w:bookmarkEnd w:id="49"/>
    </w:p>
    <w:p w14:paraId="4A256FC1" w14:textId="77777777" w:rsidR="004F189C" w:rsidRPr="00B51C32" w:rsidRDefault="004F189C" w:rsidP="004F189C">
      <w:pPr>
        <w:pStyle w:val="Heading2"/>
        <w:rPr>
          <w:rFonts w:cs="Times New Roman"/>
        </w:rPr>
      </w:pPr>
      <w:bookmarkStart w:id="50" w:name="_uyd6b7pthcbf" w:colFirst="0" w:colLast="0"/>
      <w:bookmarkStart w:id="51" w:name="_Toc211577545"/>
      <w:bookmarkStart w:id="52" w:name="_Toc211587148"/>
      <w:bookmarkStart w:id="53" w:name="_Toc211595164"/>
      <w:bookmarkEnd w:id="50"/>
      <w:r w:rsidRPr="00B51C32">
        <w:rPr>
          <w:rFonts w:cs="Times New Roman"/>
        </w:rPr>
        <w:t>Methodology</w:t>
      </w:r>
      <w:bookmarkEnd w:id="51"/>
      <w:bookmarkEnd w:id="52"/>
      <w:bookmarkEnd w:id="53"/>
    </w:p>
    <w:p w14:paraId="193D2B2A"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This project will employ the Agile Methodology as the primary approach for developing the New Zealand Tourism Forecasting system. Agile is ideal for this project as it provides flexibility, adaptability and frequent client feedback which is essential in data centric projects involving analysis, dashboard creation </w:t>
      </w:r>
      <w:r>
        <w:rPr>
          <w:rFonts w:ascii="Times New Roman" w:eastAsia="Times New Roman" w:hAnsi="Times New Roman" w:cs="Times New Roman"/>
          <w:sz w:val="24"/>
          <w:szCs w:val="24"/>
        </w:rPr>
        <w:t>as well as</w:t>
      </w:r>
      <w:r w:rsidRPr="00B51C32">
        <w:rPr>
          <w:rFonts w:ascii="Times New Roman" w:eastAsia="Times New Roman" w:hAnsi="Times New Roman" w:cs="Times New Roman"/>
          <w:sz w:val="24"/>
          <w:szCs w:val="24"/>
        </w:rPr>
        <w:t xml:space="preserve"> evolving deliverables.</w:t>
      </w:r>
    </w:p>
    <w:p w14:paraId="5AAD9AE3" w14:textId="77777777" w:rsidR="004F189C" w:rsidRPr="00B51C32" w:rsidRDefault="004F189C" w:rsidP="004F189C">
      <w:pPr>
        <w:pStyle w:val="Heading3"/>
        <w:rPr>
          <w:rFonts w:cs="Times New Roman"/>
        </w:rPr>
      </w:pPr>
      <w:bookmarkStart w:id="54" w:name="_o2rj1z376l55" w:colFirst="0" w:colLast="0"/>
      <w:bookmarkStart w:id="55" w:name="_Toc211577546"/>
      <w:bookmarkStart w:id="56" w:name="_Toc211587149"/>
      <w:bookmarkStart w:id="57" w:name="_Toc211595165"/>
      <w:bookmarkEnd w:id="54"/>
      <w:r w:rsidRPr="00B51C32">
        <w:rPr>
          <w:rFonts w:cs="Times New Roman"/>
        </w:rPr>
        <w:t>Agile Methodology</w:t>
      </w:r>
      <w:bookmarkEnd w:id="55"/>
      <w:bookmarkEnd w:id="56"/>
      <w:bookmarkEnd w:id="57"/>
    </w:p>
    <w:p w14:paraId="511BCBE2"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Agile Methodology represents collaborative approach to project management that focuses on iterative development, continuous client feedback and adaptive planning strategies. According to Schwaber and Sutherland (2020), Scrum provides a lightweight framework that has adaptive solutions for complex challenges while maintaining flexibility in the project.</w:t>
      </w:r>
    </w:p>
    <w:p w14:paraId="326979A4"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This methodology centres around delivering requirements progressively while maintaining the capability to respond effectively to changing requirements based on the client’s needs. As Agile provides a structured and flexible framework which balances the technical requirements with project objectives, making it particularly well suited for developing data science systems like the tourism forecasting platform (Saltz, J. and </w:t>
      </w:r>
      <w:proofErr w:type="spellStart"/>
      <w:r w:rsidRPr="00B51C32">
        <w:rPr>
          <w:rFonts w:ascii="Times New Roman" w:eastAsia="Times New Roman" w:hAnsi="Times New Roman" w:cs="Times New Roman"/>
          <w:sz w:val="24"/>
          <w:szCs w:val="24"/>
        </w:rPr>
        <w:t>Shamshurin</w:t>
      </w:r>
      <w:proofErr w:type="spellEnd"/>
      <w:r w:rsidRPr="00B51C32">
        <w:rPr>
          <w:rFonts w:ascii="Times New Roman" w:eastAsia="Times New Roman" w:hAnsi="Times New Roman" w:cs="Times New Roman"/>
          <w:sz w:val="24"/>
          <w:szCs w:val="24"/>
        </w:rPr>
        <w:t>, I., 2018). The methodology focuses on the evidence-based development strategies a continuous improvement, aligning well with the project requirements of iterative testing, data validation and ongoing client’s collaboration throughout the forecasting system development lifecycle.</w:t>
      </w:r>
    </w:p>
    <w:p w14:paraId="136C4892"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Agile has five key stages (Behrens A., Ofori M., Noteboom C., and Bishop D., 2021):</w:t>
      </w:r>
    </w:p>
    <w:p w14:paraId="3C28C129"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1.     Requirements Analysis: This initial phase focuses on identifying project goals, defining the overall scope, and justifying the use of Agile practices.</w:t>
      </w:r>
    </w:p>
    <w:p w14:paraId="02871D9C"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2.     Iteration Planning: Here, specific criteria and success measures are established for each development cycle.</w:t>
      </w:r>
    </w:p>
    <w:p w14:paraId="1487A9BD"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3.     Sprint Development: This involves crafting user stories, setting sprint schedules, and carrying out the necessary development tasks.</w:t>
      </w:r>
    </w:p>
    <w:p w14:paraId="338776C1"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4.     Continuous Quality Assurance: Ongoing testing is performed throughout each sprint to ensure the work aligns with the set requirements.</w:t>
      </w:r>
    </w:p>
    <w:p w14:paraId="6EE39257"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5.     Review and Communication: At the end of each sprint, outcomes are assessed, progress is compared to project goals, and regular updates are shared with stakeholders through planned meetings.</w:t>
      </w:r>
    </w:p>
    <w:p w14:paraId="2B7217B5" w14:textId="77777777" w:rsidR="004F189C" w:rsidRPr="00B51C32" w:rsidRDefault="004F189C" w:rsidP="004F189C">
      <w:pPr>
        <w:pStyle w:val="Heading3"/>
        <w:rPr>
          <w:rFonts w:cs="Times New Roman"/>
        </w:rPr>
      </w:pPr>
      <w:bookmarkStart w:id="58" w:name="_f4qt6049s4xg" w:colFirst="0" w:colLast="0"/>
      <w:bookmarkStart w:id="59" w:name="_Toc211577547"/>
      <w:bookmarkStart w:id="60" w:name="_Toc211587150"/>
      <w:bookmarkStart w:id="61" w:name="_Toc211595166"/>
      <w:bookmarkEnd w:id="58"/>
      <w:r w:rsidRPr="00B51C32">
        <w:rPr>
          <w:rFonts w:cs="Times New Roman"/>
        </w:rPr>
        <w:t>Project Management Integration</w:t>
      </w:r>
      <w:bookmarkEnd w:id="59"/>
      <w:bookmarkEnd w:id="60"/>
      <w:bookmarkEnd w:id="61"/>
    </w:p>
    <w:p w14:paraId="53043738" w14:textId="77777777" w:rsidR="004F189C" w:rsidRPr="001171A3"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To effectively implement the Agile Framework within the academic and client requirements, the project will require a comprehensive management structured that will synchronises with the development across the all the sprints. The project manager, Lakshya Mann, will be coordinating resource allocations, sprint planning tasks, deliverable tracking,  and impediment resolution while maintaining the alignment with both the client’s requirements and academic requirements. </w:t>
      </w:r>
      <w:r>
        <w:rPr>
          <w:rFonts w:ascii="Times New Roman" w:eastAsia="Times New Roman" w:hAnsi="Times New Roman" w:cs="Times New Roman"/>
          <w:sz w:val="24"/>
          <w:szCs w:val="24"/>
        </w:rPr>
        <w:t xml:space="preserve">He will also work on data cleaning and dashboard development. Gowtham R Panicker will lead data sourcing and cleaning. Shivam Arora will focus on modelling responsibilities and dashboard developments. Regular sprints reviews will be conducted to ensure that all requirements are met. </w:t>
      </w:r>
    </w:p>
    <w:p w14:paraId="63C74F96" w14:textId="77777777" w:rsidR="004F189C" w:rsidRPr="00B51C32" w:rsidRDefault="004F189C" w:rsidP="004F189C">
      <w:pPr>
        <w:rPr>
          <w:highlight w:val="cyan"/>
        </w:rPr>
      </w:pPr>
    </w:p>
    <w:p w14:paraId="70450B13" w14:textId="77777777" w:rsidR="004F189C" w:rsidRPr="001171A3" w:rsidRDefault="004F189C" w:rsidP="004F189C">
      <w:pPr>
        <w:pStyle w:val="Heading3"/>
      </w:pPr>
      <w:bookmarkStart w:id="62" w:name="_uup1025ziq9l" w:colFirst="0" w:colLast="0"/>
      <w:bookmarkStart w:id="63" w:name="_Toc211577548"/>
      <w:bookmarkStart w:id="64" w:name="_Toc211587151"/>
      <w:bookmarkStart w:id="65" w:name="_Toc211595167"/>
      <w:bookmarkEnd w:id="62"/>
      <w:r w:rsidRPr="001171A3">
        <w:t>Agile Implementation to the Project Deliverables</w:t>
      </w:r>
      <w:bookmarkEnd w:id="63"/>
      <w:bookmarkEnd w:id="64"/>
      <w:bookmarkEnd w:id="65"/>
    </w:p>
    <w:p w14:paraId="23C6D316"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The implementation of Agile methodology will be addressing </w:t>
      </w:r>
      <w:r>
        <w:rPr>
          <w:rFonts w:ascii="Times New Roman" w:eastAsia="Times New Roman" w:hAnsi="Times New Roman" w:cs="Times New Roman"/>
          <w:sz w:val="24"/>
          <w:szCs w:val="24"/>
        </w:rPr>
        <w:t xml:space="preserve">the project </w:t>
      </w:r>
      <w:r w:rsidRPr="00B51C32">
        <w:rPr>
          <w:rFonts w:ascii="Times New Roman" w:eastAsia="Times New Roman" w:hAnsi="Times New Roman" w:cs="Times New Roman"/>
          <w:sz w:val="24"/>
          <w:szCs w:val="24"/>
        </w:rPr>
        <w:t xml:space="preserve">deliverables in </w:t>
      </w:r>
      <w:r>
        <w:rPr>
          <w:rFonts w:ascii="Times New Roman" w:eastAsia="Times New Roman" w:hAnsi="Times New Roman" w:cs="Times New Roman"/>
          <w:sz w:val="24"/>
          <w:szCs w:val="24"/>
        </w:rPr>
        <w:t xml:space="preserve">the </w:t>
      </w:r>
      <w:r w:rsidRPr="00B51C32">
        <w:rPr>
          <w:rFonts w:ascii="Times New Roman" w:eastAsia="Times New Roman" w:hAnsi="Times New Roman" w:cs="Times New Roman"/>
          <w:sz w:val="24"/>
          <w:szCs w:val="24"/>
        </w:rPr>
        <w:t>sprints of two weeks.</w:t>
      </w:r>
    </w:p>
    <w:p w14:paraId="1D9CBE26"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Sprint 1: Project Foundation and Data Discovery</w:t>
      </w:r>
    </w:p>
    <w:p w14:paraId="21377267" w14:textId="77777777" w:rsidR="004F189C" w:rsidRPr="00B51C32" w:rsidRDefault="004F189C" w:rsidP="00414796">
      <w:pPr>
        <w:numPr>
          <w:ilvl w:val="0"/>
          <w:numId w:val="7"/>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Sprint Goal: Establish project and conduct initial data exploration</w:t>
      </w:r>
    </w:p>
    <w:p w14:paraId="672C8E8A" w14:textId="77777777" w:rsidR="004F189C" w:rsidRPr="00B51C32" w:rsidRDefault="004F189C" w:rsidP="00414796">
      <w:pPr>
        <w:numPr>
          <w:ilvl w:val="0"/>
          <w:numId w:val="7"/>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Key Activities:</w:t>
      </w:r>
    </w:p>
    <w:p w14:paraId="33653C05" w14:textId="77777777" w:rsidR="004F189C" w:rsidRPr="00B51C32" w:rsidRDefault="004F189C" w:rsidP="00414796">
      <w:pPr>
        <w:numPr>
          <w:ilvl w:val="1"/>
          <w:numId w:val="7"/>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 xml:space="preserve">Project </w:t>
      </w:r>
      <w:r>
        <w:rPr>
          <w:rFonts w:ascii="Times New Roman" w:eastAsia="Times New Roman" w:hAnsi="Times New Roman" w:cs="Times New Roman"/>
          <w:sz w:val="24"/>
          <w:szCs w:val="24"/>
        </w:rPr>
        <w:t>start</w:t>
      </w:r>
      <w:r w:rsidRPr="00B51C32">
        <w:rPr>
          <w:rFonts w:ascii="Times New Roman" w:eastAsia="Times New Roman" w:hAnsi="Times New Roman" w:cs="Times New Roman"/>
          <w:sz w:val="24"/>
          <w:szCs w:val="24"/>
        </w:rPr>
        <w:t xml:space="preserve"> </w:t>
      </w:r>
    </w:p>
    <w:p w14:paraId="4DBC5745" w14:textId="77777777" w:rsidR="004F189C" w:rsidRPr="00B51C32" w:rsidRDefault="004F189C" w:rsidP="00414796">
      <w:pPr>
        <w:numPr>
          <w:ilvl w:val="1"/>
          <w:numId w:val="7"/>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Development environment setup (Python, Git, collaboration tools)</w:t>
      </w:r>
    </w:p>
    <w:p w14:paraId="4D6CC888" w14:textId="77777777" w:rsidR="004F189C" w:rsidRPr="00B51C32" w:rsidRDefault="004F189C" w:rsidP="00414796">
      <w:pPr>
        <w:numPr>
          <w:ilvl w:val="1"/>
          <w:numId w:val="7"/>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Initial tourism dataset acquisition and exploratory analysis</w:t>
      </w:r>
    </w:p>
    <w:p w14:paraId="6155FAC5" w14:textId="77777777" w:rsidR="004F189C" w:rsidRPr="00B51C32" w:rsidRDefault="004F189C" w:rsidP="00414796">
      <w:pPr>
        <w:numPr>
          <w:ilvl w:val="1"/>
          <w:numId w:val="7"/>
        </w:numPr>
        <w:spacing w:after="240"/>
        <w:jc w:val="both"/>
        <w:rPr>
          <w:rFonts w:ascii="Times New Roman" w:hAnsi="Times New Roman" w:cs="Times New Roman"/>
          <w:sz w:val="24"/>
          <w:szCs w:val="24"/>
        </w:rPr>
      </w:pPr>
      <w:r w:rsidRPr="00B51C32">
        <w:rPr>
          <w:rFonts w:ascii="Times New Roman" w:eastAsia="Times New Roman" w:hAnsi="Times New Roman" w:cs="Times New Roman"/>
          <w:sz w:val="24"/>
          <w:szCs w:val="24"/>
        </w:rPr>
        <w:t>Data source identification and access protocol establishment</w:t>
      </w:r>
    </w:p>
    <w:p w14:paraId="3A8250F3"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Team Responsibilities: Lakshya Mann leads project setup, Gowtham R Panicker focuses on data exploration, Shivam Arora sets up development tools.</w:t>
      </w:r>
    </w:p>
    <w:p w14:paraId="34685E02"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Sprint 2: Data Integration and Quality Framework</w:t>
      </w:r>
    </w:p>
    <w:p w14:paraId="22EB4380" w14:textId="77777777" w:rsidR="004F189C" w:rsidRPr="00B51C32" w:rsidRDefault="004F189C" w:rsidP="00414796">
      <w:pPr>
        <w:numPr>
          <w:ilvl w:val="0"/>
          <w:numId w:val="11"/>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Sprint Goal: Develop comprehensive data collection and cleaning processes</w:t>
      </w:r>
    </w:p>
    <w:p w14:paraId="368957FF" w14:textId="77777777" w:rsidR="004F189C" w:rsidRPr="00B51C32" w:rsidRDefault="004F189C" w:rsidP="00414796">
      <w:pPr>
        <w:numPr>
          <w:ilvl w:val="0"/>
          <w:numId w:val="11"/>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Key Activities:</w:t>
      </w:r>
    </w:p>
    <w:p w14:paraId="4E01AAF3" w14:textId="77777777" w:rsidR="004F189C" w:rsidRPr="00B51C32" w:rsidRDefault="004F189C" w:rsidP="00414796">
      <w:pPr>
        <w:numPr>
          <w:ilvl w:val="1"/>
          <w:numId w:val="11"/>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ETL pipeline development and data validation libraries</w:t>
      </w:r>
    </w:p>
    <w:p w14:paraId="310819E6" w14:textId="77777777" w:rsidR="004F189C" w:rsidRPr="00B51C32" w:rsidRDefault="004F189C" w:rsidP="00414796">
      <w:pPr>
        <w:numPr>
          <w:ilvl w:val="1"/>
          <w:numId w:val="11"/>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Data quality assessment and cleaning protocol implementation</w:t>
      </w:r>
    </w:p>
    <w:p w14:paraId="1ED65C6E" w14:textId="77777777" w:rsidR="004F189C" w:rsidRPr="00B51C32" w:rsidRDefault="004F189C" w:rsidP="00414796">
      <w:pPr>
        <w:numPr>
          <w:ilvl w:val="1"/>
          <w:numId w:val="11"/>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Initial data profiling and quality metrics establishment</w:t>
      </w:r>
    </w:p>
    <w:p w14:paraId="20A4B391" w14:textId="77777777" w:rsidR="004F189C" w:rsidRPr="00B51C32" w:rsidRDefault="004F189C" w:rsidP="00414796">
      <w:pPr>
        <w:numPr>
          <w:ilvl w:val="0"/>
          <w:numId w:val="11"/>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Team Responsibilities: Gowtham R Panicker leads ETL development, Shivam Arora supports data validation, Lakshya Mann coordinates quality assurance</w:t>
      </w:r>
    </w:p>
    <w:p w14:paraId="69897FB7" w14:textId="77777777" w:rsidR="004F189C" w:rsidRPr="00B51C32" w:rsidRDefault="004F189C" w:rsidP="00414796">
      <w:pPr>
        <w:numPr>
          <w:ilvl w:val="0"/>
          <w:numId w:val="11"/>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Sprint Review: Demonstrate cleaned datasets with quality metrics to the client.</w:t>
      </w:r>
    </w:p>
    <w:p w14:paraId="5AF5789B" w14:textId="77777777" w:rsidR="004F189C" w:rsidRPr="00B51C32" w:rsidRDefault="004F189C" w:rsidP="00414796">
      <w:pPr>
        <w:numPr>
          <w:ilvl w:val="0"/>
          <w:numId w:val="11"/>
        </w:numPr>
        <w:spacing w:after="240"/>
        <w:jc w:val="both"/>
        <w:rPr>
          <w:rFonts w:ascii="Times New Roman" w:hAnsi="Times New Roman" w:cs="Times New Roman"/>
          <w:sz w:val="24"/>
          <w:szCs w:val="24"/>
        </w:rPr>
      </w:pPr>
      <w:r w:rsidRPr="00B51C32">
        <w:rPr>
          <w:rFonts w:ascii="Times New Roman" w:eastAsia="Times New Roman" w:hAnsi="Times New Roman" w:cs="Times New Roman"/>
          <w:sz w:val="24"/>
          <w:szCs w:val="24"/>
        </w:rPr>
        <w:t>Deliverables: Clean, validated tourism datasets ready for modelling</w:t>
      </w:r>
    </w:p>
    <w:p w14:paraId="1620A615"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Sprint 3: Initial Forecasting Model Development</w:t>
      </w:r>
    </w:p>
    <w:p w14:paraId="7D9029F3" w14:textId="77777777" w:rsidR="004F189C" w:rsidRPr="00B51C32" w:rsidRDefault="004F189C" w:rsidP="00414796">
      <w:pPr>
        <w:numPr>
          <w:ilvl w:val="0"/>
          <w:numId w:val="9"/>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Sprint Goal: Implement basic forecasting models and establish framework</w:t>
      </w:r>
    </w:p>
    <w:p w14:paraId="1EA64392" w14:textId="77777777" w:rsidR="004F189C" w:rsidRPr="00B51C32" w:rsidRDefault="004F189C" w:rsidP="00414796">
      <w:pPr>
        <w:numPr>
          <w:ilvl w:val="0"/>
          <w:numId w:val="9"/>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Key Activities:</w:t>
      </w:r>
    </w:p>
    <w:p w14:paraId="6B7AE7EA" w14:textId="77777777" w:rsidR="004F189C" w:rsidRPr="00B51C32" w:rsidRDefault="004F189C" w:rsidP="00414796">
      <w:pPr>
        <w:numPr>
          <w:ilvl w:val="1"/>
          <w:numId w:val="9"/>
        </w:numPr>
        <w:jc w:val="both"/>
        <w:rPr>
          <w:rFonts w:ascii="Times New Roman" w:hAnsi="Times New Roman" w:cs="Times New Roman"/>
          <w:sz w:val="24"/>
          <w:szCs w:val="24"/>
        </w:rPr>
      </w:pPr>
      <w:r>
        <w:rPr>
          <w:rFonts w:ascii="Times New Roman" w:eastAsia="Times New Roman" w:hAnsi="Times New Roman" w:cs="Times New Roman"/>
          <w:sz w:val="24"/>
          <w:szCs w:val="24"/>
        </w:rPr>
        <w:t>M</w:t>
      </w:r>
      <w:r w:rsidRPr="00B51C32">
        <w:rPr>
          <w:rFonts w:ascii="Times New Roman" w:eastAsia="Times New Roman" w:hAnsi="Times New Roman" w:cs="Times New Roman"/>
          <w:sz w:val="24"/>
          <w:szCs w:val="24"/>
        </w:rPr>
        <w:t>odel implementation for tourism trend analysis</w:t>
      </w:r>
    </w:p>
    <w:p w14:paraId="651FFED5" w14:textId="77777777" w:rsidR="004F189C" w:rsidRPr="00B51C32" w:rsidRDefault="004F189C" w:rsidP="00414796">
      <w:pPr>
        <w:numPr>
          <w:ilvl w:val="1"/>
          <w:numId w:val="9"/>
        </w:numPr>
        <w:jc w:val="both"/>
        <w:rPr>
          <w:rFonts w:ascii="Times New Roman" w:hAnsi="Times New Roman" w:cs="Times New Roman"/>
          <w:sz w:val="24"/>
          <w:szCs w:val="24"/>
        </w:rPr>
      </w:pPr>
      <w:r>
        <w:rPr>
          <w:rFonts w:ascii="Times New Roman" w:eastAsia="Times New Roman" w:hAnsi="Times New Roman" w:cs="Times New Roman"/>
          <w:sz w:val="24"/>
          <w:szCs w:val="24"/>
        </w:rPr>
        <w:t>M</w:t>
      </w:r>
      <w:r w:rsidRPr="00B51C32">
        <w:rPr>
          <w:rFonts w:ascii="Times New Roman" w:eastAsia="Times New Roman" w:hAnsi="Times New Roman" w:cs="Times New Roman"/>
          <w:sz w:val="24"/>
          <w:szCs w:val="24"/>
        </w:rPr>
        <w:t>odel development for seasonal pattern recognition</w:t>
      </w:r>
    </w:p>
    <w:p w14:paraId="178010EA" w14:textId="77777777" w:rsidR="004F189C" w:rsidRPr="00B51C32" w:rsidRDefault="004F189C" w:rsidP="00414796">
      <w:pPr>
        <w:numPr>
          <w:ilvl w:val="1"/>
          <w:numId w:val="9"/>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Model validation framework establishment with accuracy metrics</w:t>
      </w:r>
    </w:p>
    <w:p w14:paraId="2715AB30" w14:textId="77777777" w:rsidR="004F189C" w:rsidRPr="00B51C32" w:rsidRDefault="004F189C" w:rsidP="00414796">
      <w:pPr>
        <w:numPr>
          <w:ilvl w:val="1"/>
          <w:numId w:val="9"/>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Initial forecasting results generation and evaluation</w:t>
      </w:r>
    </w:p>
    <w:p w14:paraId="0F20EF77" w14:textId="35A5C231" w:rsidR="004F189C" w:rsidRPr="005E50DF" w:rsidRDefault="004F189C" w:rsidP="004F189C">
      <w:pPr>
        <w:numPr>
          <w:ilvl w:val="0"/>
          <w:numId w:val="9"/>
        </w:numPr>
        <w:spacing w:after="240"/>
        <w:jc w:val="both"/>
        <w:rPr>
          <w:rFonts w:ascii="Times New Roman" w:hAnsi="Times New Roman" w:cs="Times New Roman"/>
          <w:sz w:val="24"/>
          <w:szCs w:val="24"/>
        </w:rPr>
      </w:pPr>
      <w:r w:rsidRPr="00B51C32">
        <w:rPr>
          <w:rFonts w:ascii="Times New Roman" w:eastAsia="Times New Roman" w:hAnsi="Times New Roman" w:cs="Times New Roman"/>
          <w:sz w:val="24"/>
          <w:szCs w:val="24"/>
        </w:rPr>
        <w:t>Team Responsibilities: Lakshya Mann</w:t>
      </w:r>
      <w:r>
        <w:rPr>
          <w:rFonts w:ascii="Times New Roman" w:eastAsia="Times New Roman" w:hAnsi="Times New Roman" w:cs="Times New Roman"/>
          <w:sz w:val="24"/>
          <w:szCs w:val="24"/>
        </w:rPr>
        <w:t xml:space="preserve">, </w:t>
      </w:r>
      <w:r w:rsidRPr="00B51C32">
        <w:rPr>
          <w:rFonts w:ascii="Times New Roman" w:eastAsia="Times New Roman" w:hAnsi="Times New Roman" w:cs="Times New Roman"/>
          <w:sz w:val="24"/>
          <w:szCs w:val="24"/>
        </w:rPr>
        <w:t>Gowtham R Panicker</w:t>
      </w:r>
      <w:r>
        <w:rPr>
          <w:rFonts w:ascii="Times New Roman" w:eastAsia="Times New Roman" w:hAnsi="Times New Roman" w:cs="Times New Roman"/>
          <w:sz w:val="24"/>
          <w:szCs w:val="24"/>
        </w:rPr>
        <w:t xml:space="preserve">, </w:t>
      </w:r>
      <w:r w:rsidRPr="00B51C32">
        <w:rPr>
          <w:rFonts w:ascii="Times New Roman" w:eastAsia="Times New Roman" w:hAnsi="Times New Roman" w:cs="Times New Roman"/>
          <w:sz w:val="24"/>
          <w:szCs w:val="24"/>
        </w:rPr>
        <w:t xml:space="preserve">Shivam Arora </w:t>
      </w:r>
      <w:r>
        <w:rPr>
          <w:rFonts w:ascii="Times New Roman" w:eastAsia="Times New Roman" w:hAnsi="Times New Roman" w:cs="Times New Roman"/>
          <w:sz w:val="24"/>
          <w:szCs w:val="24"/>
        </w:rPr>
        <w:t xml:space="preserve">will </w:t>
      </w:r>
      <w:r w:rsidRPr="00B51C32">
        <w:rPr>
          <w:rFonts w:ascii="Times New Roman" w:eastAsia="Times New Roman" w:hAnsi="Times New Roman" w:cs="Times New Roman"/>
          <w:sz w:val="24"/>
          <w:szCs w:val="24"/>
        </w:rPr>
        <w:t xml:space="preserve">collaborate on model development, </w:t>
      </w:r>
      <w:r>
        <w:rPr>
          <w:rFonts w:ascii="Times New Roman" w:eastAsia="Times New Roman" w:hAnsi="Times New Roman" w:cs="Times New Roman"/>
          <w:sz w:val="24"/>
          <w:szCs w:val="24"/>
        </w:rPr>
        <w:t xml:space="preserve">and </w:t>
      </w:r>
      <w:r w:rsidRPr="00B51C32">
        <w:rPr>
          <w:rFonts w:ascii="Times New Roman" w:eastAsia="Times New Roman" w:hAnsi="Times New Roman" w:cs="Times New Roman"/>
          <w:sz w:val="24"/>
          <w:szCs w:val="24"/>
        </w:rPr>
        <w:t xml:space="preserve">Lakshya Mann </w:t>
      </w:r>
      <w:r>
        <w:rPr>
          <w:rFonts w:ascii="Times New Roman" w:eastAsia="Times New Roman" w:hAnsi="Times New Roman" w:cs="Times New Roman"/>
          <w:sz w:val="24"/>
          <w:szCs w:val="24"/>
        </w:rPr>
        <w:t xml:space="preserve">to also </w:t>
      </w:r>
      <w:r w:rsidRPr="00B51C32">
        <w:rPr>
          <w:rFonts w:ascii="Times New Roman" w:eastAsia="Times New Roman" w:hAnsi="Times New Roman" w:cs="Times New Roman"/>
          <w:sz w:val="24"/>
          <w:szCs w:val="24"/>
        </w:rPr>
        <w:t>coordinate</w:t>
      </w:r>
      <w:r>
        <w:rPr>
          <w:rFonts w:ascii="Times New Roman" w:eastAsia="Times New Roman" w:hAnsi="Times New Roman" w:cs="Times New Roman"/>
          <w:sz w:val="24"/>
          <w:szCs w:val="24"/>
        </w:rPr>
        <w:t xml:space="preserve"> the</w:t>
      </w:r>
      <w:r w:rsidRPr="00B51C32">
        <w:rPr>
          <w:rFonts w:ascii="Times New Roman" w:eastAsia="Times New Roman" w:hAnsi="Times New Roman" w:cs="Times New Roman"/>
          <w:sz w:val="24"/>
          <w:szCs w:val="24"/>
        </w:rPr>
        <w:t xml:space="preserve"> validation protocols</w:t>
      </w:r>
      <w:r>
        <w:rPr>
          <w:rFonts w:ascii="Times New Roman" w:eastAsia="Times New Roman" w:hAnsi="Times New Roman" w:cs="Times New Roman"/>
          <w:sz w:val="24"/>
          <w:szCs w:val="24"/>
        </w:rPr>
        <w:t>.</w:t>
      </w:r>
    </w:p>
    <w:p w14:paraId="7D8F54BC"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Sprint 4: Advanced Model Development and Dashboard Prototyping</w:t>
      </w:r>
    </w:p>
    <w:p w14:paraId="7EB2AC73" w14:textId="77777777" w:rsidR="004F189C" w:rsidRPr="00B51C32" w:rsidRDefault="004F189C" w:rsidP="00414796">
      <w:pPr>
        <w:numPr>
          <w:ilvl w:val="0"/>
          <w:numId w:val="5"/>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Sprint Goal: Refine forecasting models and create initial dashboard prototypes</w:t>
      </w:r>
    </w:p>
    <w:p w14:paraId="278EB73B" w14:textId="77777777" w:rsidR="004F189C" w:rsidRPr="00B51C32" w:rsidRDefault="004F189C" w:rsidP="00414796">
      <w:pPr>
        <w:numPr>
          <w:ilvl w:val="0"/>
          <w:numId w:val="5"/>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Key Activities:</w:t>
      </w:r>
    </w:p>
    <w:p w14:paraId="29182B3A" w14:textId="77777777" w:rsidR="004F189C" w:rsidRPr="00B51C32" w:rsidRDefault="004F189C" w:rsidP="00414796">
      <w:pPr>
        <w:numPr>
          <w:ilvl w:val="1"/>
          <w:numId w:val="5"/>
        </w:numPr>
        <w:jc w:val="both"/>
        <w:rPr>
          <w:rFonts w:ascii="Times New Roman" w:hAnsi="Times New Roman" w:cs="Times New Roman"/>
          <w:sz w:val="24"/>
          <w:szCs w:val="24"/>
        </w:rPr>
      </w:pPr>
      <w:r>
        <w:rPr>
          <w:rFonts w:ascii="Times New Roman" w:eastAsia="Times New Roman" w:hAnsi="Times New Roman" w:cs="Times New Roman"/>
          <w:sz w:val="24"/>
          <w:szCs w:val="24"/>
        </w:rPr>
        <w:t>M</w:t>
      </w:r>
      <w:r w:rsidRPr="00B51C32">
        <w:rPr>
          <w:rFonts w:ascii="Times New Roman" w:eastAsia="Times New Roman" w:hAnsi="Times New Roman" w:cs="Times New Roman"/>
          <w:sz w:val="24"/>
          <w:szCs w:val="24"/>
        </w:rPr>
        <w:t>ethod implementation combining multiple forecasting approaches</w:t>
      </w:r>
    </w:p>
    <w:p w14:paraId="1F3F0CEA" w14:textId="77777777" w:rsidR="004F189C" w:rsidRPr="00B51C32" w:rsidRDefault="004F189C" w:rsidP="00414796">
      <w:pPr>
        <w:numPr>
          <w:ilvl w:val="1"/>
          <w:numId w:val="5"/>
        </w:numPr>
        <w:jc w:val="both"/>
        <w:rPr>
          <w:rFonts w:ascii="Times New Roman" w:hAnsi="Times New Roman" w:cs="Times New Roman"/>
          <w:sz w:val="24"/>
          <w:szCs w:val="24"/>
        </w:rPr>
      </w:pPr>
      <w:r>
        <w:rPr>
          <w:rFonts w:ascii="Times New Roman" w:eastAsia="Times New Roman" w:hAnsi="Times New Roman" w:cs="Times New Roman"/>
          <w:sz w:val="24"/>
          <w:szCs w:val="24"/>
        </w:rPr>
        <w:t>M</w:t>
      </w:r>
      <w:r w:rsidRPr="00B51C32">
        <w:rPr>
          <w:rFonts w:ascii="Times New Roman" w:eastAsia="Times New Roman" w:hAnsi="Times New Roman" w:cs="Times New Roman"/>
          <w:sz w:val="24"/>
          <w:szCs w:val="24"/>
        </w:rPr>
        <w:t>odel parameter tuning and cross-validation procedures</w:t>
      </w:r>
    </w:p>
    <w:p w14:paraId="50DF335D" w14:textId="77777777" w:rsidR="004F189C" w:rsidRPr="00B51C32" w:rsidRDefault="004F189C" w:rsidP="00414796">
      <w:pPr>
        <w:numPr>
          <w:ilvl w:val="1"/>
          <w:numId w:val="5"/>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Dashboard wireframe design and initial Power BI prototype development</w:t>
      </w:r>
    </w:p>
    <w:p w14:paraId="1DC26622" w14:textId="77777777" w:rsidR="004F189C" w:rsidRPr="00B51C32" w:rsidRDefault="004F189C" w:rsidP="00414796">
      <w:pPr>
        <w:numPr>
          <w:ilvl w:val="0"/>
          <w:numId w:val="5"/>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 xml:space="preserve">Team Responsibilities: Shivam Arora </w:t>
      </w:r>
      <w:r>
        <w:rPr>
          <w:rFonts w:ascii="Times New Roman" w:eastAsia="Times New Roman" w:hAnsi="Times New Roman" w:cs="Times New Roman"/>
          <w:sz w:val="24"/>
          <w:szCs w:val="24"/>
        </w:rPr>
        <w:t xml:space="preserve">and </w:t>
      </w:r>
      <w:r w:rsidRPr="00B51C32">
        <w:rPr>
          <w:rFonts w:ascii="Times New Roman" w:eastAsia="Times New Roman" w:hAnsi="Times New Roman" w:cs="Times New Roman"/>
          <w:sz w:val="24"/>
          <w:szCs w:val="24"/>
        </w:rPr>
        <w:t xml:space="preserve">Gowtham R Panicker </w:t>
      </w:r>
      <w:r>
        <w:rPr>
          <w:rFonts w:ascii="Times New Roman" w:eastAsia="Times New Roman" w:hAnsi="Times New Roman" w:cs="Times New Roman"/>
          <w:sz w:val="24"/>
          <w:szCs w:val="24"/>
        </w:rPr>
        <w:t xml:space="preserve">do </w:t>
      </w:r>
      <w:r w:rsidRPr="00B51C32">
        <w:rPr>
          <w:rFonts w:ascii="Times New Roman" w:eastAsia="Times New Roman" w:hAnsi="Times New Roman" w:cs="Times New Roman"/>
          <w:sz w:val="24"/>
          <w:szCs w:val="24"/>
        </w:rPr>
        <w:t xml:space="preserve">model development, </w:t>
      </w:r>
      <w:r>
        <w:rPr>
          <w:rFonts w:ascii="Times New Roman" w:eastAsia="Times New Roman" w:hAnsi="Times New Roman" w:cs="Times New Roman"/>
          <w:sz w:val="24"/>
          <w:szCs w:val="24"/>
        </w:rPr>
        <w:t>and</w:t>
      </w:r>
      <w:r w:rsidRPr="007F1302">
        <w:rPr>
          <w:rFonts w:ascii="Times New Roman" w:eastAsia="Times New Roman" w:hAnsi="Times New Roman" w:cs="Times New Roman"/>
          <w:sz w:val="24"/>
          <w:szCs w:val="24"/>
        </w:rPr>
        <w:t xml:space="preserve"> </w:t>
      </w:r>
      <w:r w:rsidRPr="00B51C32">
        <w:rPr>
          <w:rFonts w:ascii="Times New Roman" w:eastAsia="Times New Roman" w:hAnsi="Times New Roman" w:cs="Times New Roman"/>
          <w:sz w:val="24"/>
          <w:szCs w:val="24"/>
        </w:rPr>
        <w:t>Lakshya Mann</w:t>
      </w:r>
      <w:r>
        <w:rPr>
          <w:rFonts w:ascii="Times New Roman" w:eastAsia="Times New Roman" w:hAnsi="Times New Roman" w:cs="Times New Roman"/>
          <w:sz w:val="24"/>
          <w:szCs w:val="24"/>
        </w:rPr>
        <w:t xml:space="preserve"> </w:t>
      </w:r>
      <w:r w:rsidRPr="00B51C32">
        <w:rPr>
          <w:rFonts w:ascii="Times New Roman" w:eastAsia="Times New Roman" w:hAnsi="Times New Roman" w:cs="Times New Roman"/>
          <w:sz w:val="24"/>
          <w:szCs w:val="24"/>
        </w:rPr>
        <w:t>leads dashboard prototyping</w:t>
      </w:r>
      <w:r>
        <w:rPr>
          <w:rFonts w:ascii="Times New Roman" w:eastAsia="Times New Roman" w:hAnsi="Times New Roman" w:cs="Times New Roman"/>
          <w:sz w:val="24"/>
          <w:szCs w:val="24"/>
        </w:rPr>
        <w:t xml:space="preserve">. </w:t>
      </w:r>
    </w:p>
    <w:p w14:paraId="45D4D6AE" w14:textId="77777777" w:rsidR="004F189C" w:rsidRPr="00B51C32" w:rsidRDefault="004F189C" w:rsidP="00414796">
      <w:pPr>
        <w:numPr>
          <w:ilvl w:val="0"/>
          <w:numId w:val="5"/>
        </w:numPr>
        <w:spacing w:after="240"/>
        <w:jc w:val="both"/>
        <w:rPr>
          <w:rFonts w:ascii="Times New Roman" w:hAnsi="Times New Roman" w:cs="Times New Roman"/>
          <w:sz w:val="24"/>
          <w:szCs w:val="24"/>
        </w:rPr>
      </w:pPr>
      <w:r w:rsidRPr="00B51C32">
        <w:rPr>
          <w:rFonts w:ascii="Times New Roman" w:eastAsia="Times New Roman" w:hAnsi="Times New Roman" w:cs="Times New Roman"/>
          <w:sz w:val="24"/>
          <w:szCs w:val="24"/>
        </w:rPr>
        <w:t>Sprint Review: Demonstrate improved models and dashboard concepts</w:t>
      </w:r>
    </w:p>
    <w:p w14:paraId="113CB11F"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Sprint 5: Dashboard Development and System Integration</w:t>
      </w:r>
    </w:p>
    <w:p w14:paraId="6063B8EB" w14:textId="77777777" w:rsidR="004F189C" w:rsidRPr="00B51C32" w:rsidRDefault="004F189C" w:rsidP="00414796">
      <w:pPr>
        <w:numPr>
          <w:ilvl w:val="0"/>
          <w:numId w:val="10"/>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 xml:space="preserve">Sprint Goal: Complete dashboard development </w:t>
      </w:r>
    </w:p>
    <w:p w14:paraId="6CB9F439" w14:textId="77777777" w:rsidR="004F189C" w:rsidRPr="00B51C32" w:rsidRDefault="004F189C" w:rsidP="00414796">
      <w:pPr>
        <w:numPr>
          <w:ilvl w:val="0"/>
          <w:numId w:val="10"/>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Key Activities:</w:t>
      </w:r>
    </w:p>
    <w:p w14:paraId="34DB1B47" w14:textId="77777777" w:rsidR="004F189C" w:rsidRPr="00B51C32" w:rsidRDefault="004F189C" w:rsidP="00414796">
      <w:pPr>
        <w:numPr>
          <w:ilvl w:val="1"/>
          <w:numId w:val="10"/>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Full-featured dashboard implementation with visualisation capabilities</w:t>
      </w:r>
    </w:p>
    <w:p w14:paraId="54B25446" w14:textId="77777777" w:rsidR="004F189C" w:rsidRPr="00B51C32" w:rsidRDefault="004F189C" w:rsidP="00414796">
      <w:pPr>
        <w:numPr>
          <w:ilvl w:val="1"/>
          <w:numId w:val="10"/>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Model-dashboard integration for real-time forecasting display</w:t>
      </w:r>
    </w:p>
    <w:p w14:paraId="5857E755" w14:textId="77777777" w:rsidR="004F189C" w:rsidRPr="00B51C32" w:rsidRDefault="004F189C" w:rsidP="00414796">
      <w:pPr>
        <w:numPr>
          <w:ilvl w:val="1"/>
          <w:numId w:val="10"/>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 xml:space="preserve">User testing and interface refinement based on </w:t>
      </w:r>
      <w:r>
        <w:rPr>
          <w:rFonts w:ascii="Times New Roman" w:eastAsia="Times New Roman" w:hAnsi="Times New Roman" w:cs="Times New Roman"/>
          <w:sz w:val="24"/>
          <w:szCs w:val="24"/>
        </w:rPr>
        <w:t>client</w:t>
      </w:r>
      <w:r w:rsidRPr="00B51C32">
        <w:rPr>
          <w:rFonts w:ascii="Times New Roman" w:eastAsia="Times New Roman" w:hAnsi="Times New Roman" w:cs="Times New Roman"/>
          <w:sz w:val="24"/>
          <w:szCs w:val="24"/>
        </w:rPr>
        <w:t xml:space="preserve"> feedback</w:t>
      </w:r>
    </w:p>
    <w:p w14:paraId="3F5282EB" w14:textId="77777777" w:rsidR="004F189C" w:rsidRPr="00B51C32" w:rsidRDefault="004F189C" w:rsidP="00414796">
      <w:pPr>
        <w:numPr>
          <w:ilvl w:val="0"/>
          <w:numId w:val="10"/>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Team Responsibilities: Shivam Arora completes dashboard development, Gowtham R Panicker handles model integration</w:t>
      </w:r>
      <w:r>
        <w:rPr>
          <w:rFonts w:ascii="Times New Roman" w:eastAsia="Times New Roman" w:hAnsi="Times New Roman" w:cs="Times New Roman"/>
          <w:sz w:val="24"/>
          <w:szCs w:val="24"/>
        </w:rPr>
        <w:t xml:space="preserve"> and </w:t>
      </w:r>
      <w:r w:rsidRPr="00B51C32">
        <w:rPr>
          <w:rFonts w:ascii="Times New Roman" w:eastAsia="Times New Roman" w:hAnsi="Times New Roman" w:cs="Times New Roman"/>
          <w:sz w:val="24"/>
          <w:szCs w:val="24"/>
        </w:rPr>
        <w:t>Lakshya Mann coordinates testing protocols</w:t>
      </w:r>
    </w:p>
    <w:p w14:paraId="5B753F72" w14:textId="77777777" w:rsidR="004F189C" w:rsidRPr="00B51C32" w:rsidRDefault="004F189C" w:rsidP="00414796">
      <w:pPr>
        <w:numPr>
          <w:ilvl w:val="0"/>
          <w:numId w:val="10"/>
        </w:numPr>
        <w:spacing w:after="240"/>
        <w:jc w:val="both"/>
        <w:rPr>
          <w:rFonts w:ascii="Times New Roman" w:hAnsi="Times New Roman" w:cs="Times New Roman"/>
          <w:sz w:val="24"/>
          <w:szCs w:val="24"/>
        </w:rPr>
      </w:pPr>
      <w:r w:rsidRPr="00B51C32">
        <w:rPr>
          <w:rFonts w:ascii="Times New Roman" w:eastAsia="Times New Roman" w:hAnsi="Times New Roman" w:cs="Times New Roman"/>
          <w:sz w:val="24"/>
          <w:szCs w:val="24"/>
        </w:rPr>
        <w:t>Sprint Review: Present to the client.</w:t>
      </w:r>
    </w:p>
    <w:p w14:paraId="3C0FDC98"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Sprint 6: Final Integration and Project Closure</w:t>
      </w:r>
    </w:p>
    <w:p w14:paraId="478E8770" w14:textId="77777777" w:rsidR="004F189C" w:rsidRPr="00B51C32" w:rsidRDefault="004F189C" w:rsidP="00414796">
      <w:pPr>
        <w:numPr>
          <w:ilvl w:val="0"/>
          <w:numId w:val="6"/>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 xml:space="preserve">Sprint Goal: </w:t>
      </w:r>
      <w:r>
        <w:rPr>
          <w:rFonts w:ascii="Times New Roman" w:eastAsia="Times New Roman" w:hAnsi="Times New Roman" w:cs="Times New Roman"/>
          <w:sz w:val="24"/>
          <w:szCs w:val="24"/>
        </w:rPr>
        <w:t xml:space="preserve">Preparing detailed documentation for the </w:t>
      </w:r>
      <w:r w:rsidRPr="00B51C32">
        <w:rPr>
          <w:rFonts w:ascii="Times New Roman" w:eastAsia="Times New Roman" w:hAnsi="Times New Roman" w:cs="Times New Roman"/>
          <w:sz w:val="24"/>
          <w:szCs w:val="24"/>
        </w:rPr>
        <w:t>project deliverables</w:t>
      </w:r>
    </w:p>
    <w:p w14:paraId="41EEB3D2" w14:textId="77777777" w:rsidR="004F189C" w:rsidRPr="00B51C32" w:rsidRDefault="004F189C" w:rsidP="00414796">
      <w:pPr>
        <w:numPr>
          <w:ilvl w:val="0"/>
          <w:numId w:val="6"/>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Key Activities:</w:t>
      </w:r>
    </w:p>
    <w:p w14:paraId="7D755AD9" w14:textId="77777777" w:rsidR="004F189C" w:rsidRPr="00B51C32" w:rsidRDefault="004F189C" w:rsidP="00414796">
      <w:pPr>
        <w:numPr>
          <w:ilvl w:val="1"/>
          <w:numId w:val="6"/>
        </w:numPr>
        <w:jc w:val="both"/>
        <w:rPr>
          <w:rFonts w:ascii="Times New Roman" w:hAnsi="Times New Roman" w:cs="Times New Roman"/>
          <w:sz w:val="24"/>
          <w:szCs w:val="24"/>
        </w:rPr>
      </w:pPr>
      <w:r>
        <w:rPr>
          <w:rFonts w:ascii="Times New Roman" w:eastAsia="Times New Roman" w:hAnsi="Times New Roman" w:cs="Times New Roman"/>
          <w:sz w:val="24"/>
          <w:szCs w:val="24"/>
        </w:rPr>
        <w:t xml:space="preserve">Detailed </w:t>
      </w:r>
      <w:r w:rsidRPr="00B51C32">
        <w:rPr>
          <w:rFonts w:ascii="Times New Roman" w:eastAsia="Times New Roman" w:hAnsi="Times New Roman" w:cs="Times New Roman"/>
          <w:sz w:val="24"/>
          <w:szCs w:val="24"/>
        </w:rPr>
        <w:t>technical documentation compilation and review</w:t>
      </w:r>
    </w:p>
    <w:p w14:paraId="1A2B35B0" w14:textId="77777777" w:rsidR="004F189C" w:rsidRPr="00B51C32" w:rsidRDefault="004F189C" w:rsidP="00414796">
      <w:pPr>
        <w:numPr>
          <w:ilvl w:val="1"/>
          <w:numId w:val="6"/>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Final report preparation covering methodology, implementation, and findings</w:t>
      </w:r>
    </w:p>
    <w:p w14:paraId="06B76859" w14:textId="77777777" w:rsidR="004F189C" w:rsidRPr="00B51C32" w:rsidRDefault="004F189C" w:rsidP="00414796">
      <w:pPr>
        <w:numPr>
          <w:ilvl w:val="1"/>
          <w:numId w:val="6"/>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Client handover procedures and system deployment guidance</w:t>
      </w:r>
    </w:p>
    <w:p w14:paraId="452AD5C7" w14:textId="77777777" w:rsidR="004F189C" w:rsidRPr="007F1302" w:rsidRDefault="004F189C" w:rsidP="00414796">
      <w:pPr>
        <w:numPr>
          <w:ilvl w:val="0"/>
          <w:numId w:val="6"/>
        </w:numPr>
        <w:jc w:val="both"/>
        <w:rPr>
          <w:rFonts w:ascii="Times New Roman" w:hAnsi="Times New Roman" w:cs="Times New Roman"/>
          <w:sz w:val="24"/>
          <w:szCs w:val="24"/>
        </w:rPr>
      </w:pPr>
      <w:r w:rsidRPr="00B51C32">
        <w:rPr>
          <w:rFonts w:ascii="Times New Roman" w:eastAsia="Times New Roman" w:hAnsi="Times New Roman" w:cs="Times New Roman"/>
          <w:sz w:val="24"/>
          <w:szCs w:val="24"/>
        </w:rPr>
        <w:t>Team Responsibilities: All team members contribute to documentation</w:t>
      </w:r>
    </w:p>
    <w:p w14:paraId="17581D05" w14:textId="77777777" w:rsidR="004F189C" w:rsidRPr="00B51C32" w:rsidRDefault="004F189C" w:rsidP="00414796">
      <w:pPr>
        <w:numPr>
          <w:ilvl w:val="0"/>
          <w:numId w:val="6"/>
        </w:numPr>
        <w:spacing w:after="240"/>
        <w:jc w:val="both"/>
        <w:rPr>
          <w:rFonts w:ascii="Times New Roman" w:hAnsi="Times New Roman" w:cs="Times New Roman"/>
          <w:sz w:val="24"/>
          <w:szCs w:val="24"/>
        </w:rPr>
      </w:pPr>
      <w:r w:rsidRPr="00B51C32">
        <w:rPr>
          <w:rFonts w:ascii="Times New Roman" w:eastAsia="Times New Roman" w:hAnsi="Times New Roman" w:cs="Times New Roman"/>
          <w:sz w:val="24"/>
          <w:szCs w:val="24"/>
        </w:rPr>
        <w:t>Sprint Review: Final client close-out presentation</w:t>
      </w:r>
    </w:p>
    <w:p w14:paraId="2A5E079C" w14:textId="77777777" w:rsidR="004F189C" w:rsidRDefault="004F189C" w:rsidP="004F189C">
      <w:pPr>
        <w:pStyle w:val="Heading2"/>
        <w:keepNext w:val="0"/>
        <w:keepLines w:val="0"/>
        <w:jc w:val="both"/>
        <w:rPr>
          <w:rFonts w:cs="Times New Roman"/>
          <w:b/>
          <w:sz w:val="24"/>
          <w:szCs w:val="24"/>
        </w:rPr>
      </w:pPr>
      <w:bookmarkStart w:id="66" w:name="_h2lrx52raay2" w:colFirst="0" w:colLast="0"/>
      <w:bookmarkEnd w:id="66"/>
    </w:p>
    <w:p w14:paraId="7456A763" w14:textId="77777777" w:rsidR="004F189C" w:rsidRDefault="004F189C" w:rsidP="004F189C">
      <w:pPr>
        <w:pStyle w:val="Heading2"/>
        <w:keepNext w:val="0"/>
        <w:keepLines w:val="0"/>
        <w:jc w:val="both"/>
        <w:rPr>
          <w:rFonts w:cs="Times New Roman"/>
          <w:b/>
          <w:sz w:val="24"/>
          <w:szCs w:val="24"/>
        </w:rPr>
      </w:pPr>
    </w:p>
    <w:p w14:paraId="3B607840" w14:textId="77777777" w:rsidR="004F189C" w:rsidRDefault="004F189C" w:rsidP="004F189C">
      <w:pPr>
        <w:pStyle w:val="Heading2"/>
        <w:keepNext w:val="0"/>
        <w:keepLines w:val="0"/>
        <w:jc w:val="both"/>
        <w:rPr>
          <w:rFonts w:cs="Times New Roman"/>
          <w:b/>
          <w:sz w:val="24"/>
          <w:szCs w:val="24"/>
        </w:rPr>
      </w:pPr>
    </w:p>
    <w:p w14:paraId="7EF20FAE" w14:textId="77777777" w:rsidR="004F189C" w:rsidRPr="001171A3" w:rsidRDefault="004F189C" w:rsidP="004F189C">
      <w:pPr>
        <w:pStyle w:val="Heading3"/>
      </w:pPr>
      <w:bookmarkStart w:id="67" w:name="_Toc211577549"/>
      <w:bookmarkStart w:id="68" w:name="_Toc211587152"/>
      <w:bookmarkStart w:id="69" w:name="_Toc211595168"/>
      <w:r w:rsidRPr="001171A3">
        <w:t>Alternative Methodology: Waterfall Methodology</w:t>
      </w:r>
      <w:bookmarkEnd w:id="67"/>
      <w:bookmarkEnd w:id="68"/>
      <w:bookmarkEnd w:id="69"/>
    </w:p>
    <w:p w14:paraId="27507DA6"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As an alternative methodology to Agile, the Waterfall Methodology could be applied to this project. Waterfall Methodology is a traditional, linear project management approach that divides the project into distinct sequential phases: Requirement gathering, System Design, Implementation, Testing, Deployment, and Maintenance (</w:t>
      </w:r>
      <w:proofErr w:type="spellStart"/>
      <w:r w:rsidRPr="00B51C32">
        <w:rPr>
          <w:rFonts w:ascii="Times New Roman" w:eastAsia="Times New Roman" w:hAnsi="Times New Roman" w:cs="Times New Roman"/>
          <w:sz w:val="24"/>
          <w:szCs w:val="24"/>
        </w:rPr>
        <w:t>Menzheha</w:t>
      </w:r>
      <w:proofErr w:type="spellEnd"/>
      <w:r w:rsidRPr="00B51C32">
        <w:rPr>
          <w:rFonts w:ascii="Times New Roman" w:eastAsia="Times New Roman" w:hAnsi="Times New Roman" w:cs="Times New Roman"/>
          <w:sz w:val="24"/>
          <w:szCs w:val="24"/>
        </w:rPr>
        <w:t>, I., 2025).</w:t>
      </w:r>
    </w:p>
    <w:p w14:paraId="55F11176" w14:textId="77777777" w:rsidR="004F189C"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This methodology is well suited for projects that have cleared requirements and will not change throughout the project lifecycle. For instance, if the data sources, forecasting requirements and dashboards are fixed, Waterfall can facilitate the structured development with clearly defined documents deliverables and timelines. </w:t>
      </w:r>
    </w:p>
    <w:p w14:paraId="1C37B2A3" w14:textId="77777777" w:rsidR="004F189C"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However, this methodology is not flexible as each phase must be completed before moving on to the next phase. Due to the rigid nature of this methodology, Waterfall is less suited for a data science project which typically requires iterative implementation, regular client feedback, and adaptability (Webb, T., 2025)</w:t>
      </w:r>
      <w:r>
        <w:rPr>
          <w:rFonts w:ascii="Times New Roman" w:eastAsia="Times New Roman" w:hAnsi="Times New Roman" w:cs="Times New Roman"/>
          <w:sz w:val="24"/>
          <w:szCs w:val="24"/>
        </w:rPr>
        <w:t>.</w:t>
      </w:r>
    </w:p>
    <w:p w14:paraId="5E70F58B" w14:textId="294FEB28" w:rsidR="004F189C" w:rsidRPr="00B51C32" w:rsidRDefault="004F189C" w:rsidP="004F189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on the next page provides a side-by-side comparison of Agile and Waterfall, highlighting the differences that make Agile the more suitable approach for this project. </w:t>
      </w:r>
    </w:p>
    <w:p w14:paraId="2E88C690" w14:textId="77777777" w:rsidR="004F189C" w:rsidRPr="007F1302" w:rsidRDefault="004F189C" w:rsidP="004F189C">
      <w:pPr>
        <w:keepNext/>
        <w:spacing w:after="200" w:line="240" w:lineRule="auto"/>
        <w:ind w:left="20" w:hanging="10"/>
        <w:jc w:val="both"/>
        <w:rPr>
          <w:rFonts w:ascii="Calibri" w:eastAsia="Calibri" w:hAnsi="Calibri" w:cs="Calibri"/>
          <w:i/>
          <w:iCs/>
          <w:color w:val="0E2841"/>
          <w:kern w:val="2"/>
          <w:sz w:val="18"/>
          <w:szCs w:val="18"/>
          <w14:ligatures w14:val="standardContextual"/>
        </w:rPr>
      </w:pPr>
      <w:bookmarkStart w:id="70" w:name="_Toc195120686"/>
      <w:bookmarkStart w:id="71" w:name="_Toc195120749"/>
      <w:r w:rsidRPr="007F1302">
        <w:rPr>
          <w:rFonts w:ascii="Calibri" w:eastAsia="Calibri" w:hAnsi="Calibri" w:cs="Calibri"/>
          <w:i/>
          <w:iCs/>
          <w:color w:val="0E2841"/>
          <w:kern w:val="2"/>
          <w:sz w:val="18"/>
          <w:szCs w:val="18"/>
          <w14:ligatures w14:val="standardContextual"/>
        </w:rPr>
        <w:t xml:space="preserve">Table </w:t>
      </w:r>
      <w:r w:rsidRPr="007F1302">
        <w:rPr>
          <w:rFonts w:ascii="Calibri" w:eastAsia="Calibri" w:hAnsi="Calibri" w:cs="Calibri"/>
          <w:i/>
          <w:iCs/>
          <w:color w:val="0E2841"/>
          <w:kern w:val="2"/>
          <w:sz w:val="18"/>
          <w:szCs w:val="18"/>
          <w14:ligatures w14:val="standardContextual"/>
        </w:rPr>
        <w:fldChar w:fldCharType="begin"/>
      </w:r>
      <w:r w:rsidRPr="007F1302">
        <w:rPr>
          <w:rFonts w:ascii="Calibri" w:eastAsia="Calibri" w:hAnsi="Calibri" w:cs="Calibri"/>
          <w:i/>
          <w:iCs/>
          <w:color w:val="0E2841"/>
          <w:kern w:val="2"/>
          <w:sz w:val="18"/>
          <w:szCs w:val="18"/>
          <w14:ligatures w14:val="standardContextual"/>
        </w:rPr>
        <w:instrText>SEQ Table \* ARABIC</w:instrText>
      </w:r>
      <w:r w:rsidRPr="007F1302">
        <w:rPr>
          <w:rFonts w:ascii="Calibri" w:eastAsia="Calibri" w:hAnsi="Calibri" w:cs="Calibri"/>
          <w:i/>
          <w:iCs/>
          <w:color w:val="0E2841"/>
          <w:kern w:val="2"/>
          <w:sz w:val="18"/>
          <w:szCs w:val="18"/>
          <w14:ligatures w14:val="standardContextual"/>
        </w:rPr>
        <w:fldChar w:fldCharType="separate"/>
      </w:r>
      <w:r w:rsidRPr="007F1302">
        <w:rPr>
          <w:rFonts w:ascii="Calibri" w:eastAsia="Calibri" w:hAnsi="Calibri" w:cs="Calibri"/>
          <w:i/>
          <w:iCs/>
          <w:noProof/>
          <w:color w:val="0E2841"/>
          <w:kern w:val="2"/>
          <w:sz w:val="18"/>
          <w:szCs w:val="18"/>
          <w14:ligatures w14:val="standardContextual"/>
        </w:rPr>
        <w:t>1</w:t>
      </w:r>
      <w:r w:rsidRPr="007F1302">
        <w:rPr>
          <w:rFonts w:ascii="Calibri" w:eastAsia="Calibri" w:hAnsi="Calibri" w:cs="Calibri"/>
          <w:i/>
          <w:iCs/>
          <w:color w:val="0E2841"/>
          <w:kern w:val="2"/>
          <w:sz w:val="18"/>
          <w:szCs w:val="18"/>
          <w14:ligatures w14:val="standardContextual"/>
        </w:rPr>
        <w:fldChar w:fldCharType="end"/>
      </w:r>
      <w:r w:rsidRPr="007F1302">
        <w:rPr>
          <w:rFonts w:ascii="Calibri" w:eastAsia="Calibri" w:hAnsi="Calibri" w:cs="Calibri"/>
          <w:i/>
          <w:iCs/>
          <w:color w:val="0E2841"/>
          <w:kern w:val="2"/>
          <w:sz w:val="18"/>
          <w:szCs w:val="18"/>
          <w14:ligatures w14:val="standardContextual"/>
        </w:rPr>
        <w:t xml:space="preserve"> Comparison of Agile Methodology</w:t>
      </w:r>
      <w:bookmarkEnd w:id="70"/>
      <w:bookmarkEnd w:id="71"/>
      <w:r>
        <w:rPr>
          <w:rFonts w:ascii="Calibri" w:eastAsia="Calibri" w:hAnsi="Calibri" w:cs="Calibri"/>
          <w:i/>
          <w:iCs/>
          <w:color w:val="0E2841"/>
          <w:kern w:val="2"/>
          <w:sz w:val="18"/>
          <w:szCs w:val="18"/>
          <w14:ligatures w14:val="standardContextual"/>
        </w:rPr>
        <w:t xml:space="preserve"> vs Waterfall Methodology</w:t>
      </w:r>
    </w:p>
    <w:tbl>
      <w:tblPr>
        <w:tblStyle w:val="TableGrid"/>
        <w:tblW w:w="8805" w:type="dxa"/>
        <w:tblLayout w:type="fixed"/>
        <w:tblLook w:val="0600" w:firstRow="0" w:lastRow="0" w:firstColumn="0" w:lastColumn="0" w:noHBand="1" w:noVBand="1"/>
      </w:tblPr>
      <w:tblGrid>
        <w:gridCol w:w="2115"/>
        <w:gridCol w:w="3330"/>
        <w:gridCol w:w="3360"/>
      </w:tblGrid>
      <w:tr w:rsidR="004F189C" w:rsidRPr="00B51C32" w14:paraId="48FBDA4C" w14:textId="77777777" w:rsidTr="003E655A">
        <w:trPr>
          <w:trHeight w:val="435"/>
        </w:trPr>
        <w:tc>
          <w:tcPr>
            <w:tcW w:w="2115" w:type="dxa"/>
          </w:tcPr>
          <w:p w14:paraId="50365FD3"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Aspect</w:t>
            </w:r>
          </w:p>
        </w:tc>
        <w:tc>
          <w:tcPr>
            <w:tcW w:w="3330" w:type="dxa"/>
          </w:tcPr>
          <w:p w14:paraId="5106EF81"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Agile</w:t>
            </w:r>
          </w:p>
        </w:tc>
        <w:tc>
          <w:tcPr>
            <w:tcW w:w="3360" w:type="dxa"/>
          </w:tcPr>
          <w:p w14:paraId="121EF724"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Waterfall</w:t>
            </w:r>
          </w:p>
        </w:tc>
      </w:tr>
      <w:tr w:rsidR="004F189C" w:rsidRPr="00B51C32" w14:paraId="6555EA60" w14:textId="77777777" w:rsidTr="003E655A">
        <w:trPr>
          <w:trHeight w:val="945"/>
        </w:trPr>
        <w:tc>
          <w:tcPr>
            <w:tcW w:w="2115" w:type="dxa"/>
          </w:tcPr>
          <w:p w14:paraId="00F2749F"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Primary Focus</w:t>
            </w:r>
          </w:p>
        </w:tc>
        <w:tc>
          <w:tcPr>
            <w:tcW w:w="3330" w:type="dxa"/>
          </w:tcPr>
          <w:p w14:paraId="7070B786"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Iterative delivery with continuous feedback and adaptation</w:t>
            </w:r>
          </w:p>
        </w:tc>
        <w:tc>
          <w:tcPr>
            <w:tcW w:w="3360" w:type="dxa"/>
          </w:tcPr>
          <w:p w14:paraId="2F3D7FA0"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Structured, phase-based development with defined outcomes</w:t>
            </w:r>
          </w:p>
        </w:tc>
      </w:tr>
      <w:tr w:rsidR="004F189C" w:rsidRPr="00B51C32" w14:paraId="1AB2F95D" w14:textId="77777777" w:rsidTr="003E655A">
        <w:trPr>
          <w:trHeight w:val="945"/>
        </w:trPr>
        <w:tc>
          <w:tcPr>
            <w:tcW w:w="2115" w:type="dxa"/>
          </w:tcPr>
          <w:p w14:paraId="2C0D4921"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Timeline Structure</w:t>
            </w:r>
          </w:p>
        </w:tc>
        <w:tc>
          <w:tcPr>
            <w:tcW w:w="3330" w:type="dxa"/>
          </w:tcPr>
          <w:p w14:paraId="14BB522E" w14:textId="77777777" w:rsidR="004F189C" w:rsidRPr="00B51C32" w:rsidRDefault="004F189C" w:rsidP="003E655A">
            <w:pPr>
              <w:spacing w:before="240" w:after="160"/>
              <w:jc w:val="both"/>
              <w:rPr>
                <w:rFonts w:ascii="Times New Roman" w:hAnsi="Times New Roman" w:cs="Times New Roman"/>
                <w:sz w:val="24"/>
                <w:szCs w:val="24"/>
              </w:rPr>
            </w:pPr>
            <w:r w:rsidRPr="00272E1E">
              <w:rPr>
                <w:rFonts w:ascii="Times New Roman" w:hAnsi="Times New Roman" w:cs="Times New Roman"/>
                <w:sz w:val="24"/>
                <w:szCs w:val="24"/>
              </w:rPr>
              <w:t>Highly adaptive changes integrated continuously</w:t>
            </w:r>
          </w:p>
        </w:tc>
        <w:tc>
          <w:tcPr>
            <w:tcW w:w="3360" w:type="dxa"/>
          </w:tcPr>
          <w:p w14:paraId="714C645B" w14:textId="77777777" w:rsidR="004F189C" w:rsidRPr="00B51C32" w:rsidRDefault="004F189C" w:rsidP="003E655A">
            <w:pPr>
              <w:spacing w:before="240" w:after="160"/>
              <w:jc w:val="both"/>
              <w:rPr>
                <w:rFonts w:ascii="Times New Roman" w:hAnsi="Times New Roman" w:cs="Times New Roman"/>
                <w:sz w:val="24"/>
                <w:szCs w:val="24"/>
              </w:rPr>
            </w:pPr>
            <w:r w:rsidRPr="009A598E">
              <w:rPr>
                <w:rFonts w:ascii="Times New Roman" w:hAnsi="Times New Roman" w:cs="Times New Roman"/>
                <w:sz w:val="24"/>
                <w:szCs w:val="24"/>
              </w:rPr>
              <w:t>Inflexible</w:t>
            </w:r>
            <w:r>
              <w:rPr>
                <w:rFonts w:ascii="Times New Roman" w:hAnsi="Times New Roman" w:cs="Times New Roman"/>
                <w:sz w:val="24"/>
                <w:szCs w:val="24"/>
              </w:rPr>
              <w:t xml:space="preserve"> as </w:t>
            </w:r>
            <w:r w:rsidRPr="009A598E">
              <w:rPr>
                <w:rFonts w:ascii="Times New Roman" w:hAnsi="Times New Roman" w:cs="Times New Roman"/>
                <w:sz w:val="24"/>
                <w:szCs w:val="24"/>
              </w:rPr>
              <w:t>changes difficult once development starts</w:t>
            </w:r>
          </w:p>
        </w:tc>
      </w:tr>
      <w:tr w:rsidR="004F189C" w:rsidRPr="00B51C32" w14:paraId="7CAFFFEE" w14:textId="77777777" w:rsidTr="003E655A">
        <w:trPr>
          <w:trHeight w:val="690"/>
        </w:trPr>
        <w:tc>
          <w:tcPr>
            <w:tcW w:w="2115" w:type="dxa"/>
          </w:tcPr>
          <w:p w14:paraId="5F151377"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Client Involvement</w:t>
            </w:r>
          </w:p>
        </w:tc>
        <w:tc>
          <w:tcPr>
            <w:tcW w:w="3330" w:type="dxa"/>
          </w:tcPr>
          <w:p w14:paraId="46989C4A"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High involvement through sprint reviews</w:t>
            </w:r>
          </w:p>
        </w:tc>
        <w:tc>
          <w:tcPr>
            <w:tcW w:w="3360" w:type="dxa"/>
          </w:tcPr>
          <w:p w14:paraId="67B0977A"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Limited to requirement gathering and final delivery</w:t>
            </w:r>
          </w:p>
        </w:tc>
      </w:tr>
      <w:tr w:rsidR="004F189C" w:rsidRPr="00B51C32" w14:paraId="300306B7" w14:textId="77777777" w:rsidTr="003E655A">
        <w:trPr>
          <w:trHeight w:val="945"/>
        </w:trPr>
        <w:tc>
          <w:tcPr>
            <w:tcW w:w="2115" w:type="dxa"/>
          </w:tcPr>
          <w:p w14:paraId="06FA3AC9"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Documentation</w:t>
            </w:r>
          </w:p>
        </w:tc>
        <w:tc>
          <w:tcPr>
            <w:tcW w:w="3330" w:type="dxa"/>
          </w:tcPr>
          <w:p w14:paraId="48ADE518"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Focuses on essential documentation and working deliverables</w:t>
            </w:r>
          </w:p>
        </w:tc>
        <w:tc>
          <w:tcPr>
            <w:tcW w:w="3360" w:type="dxa"/>
          </w:tcPr>
          <w:p w14:paraId="523AACC6" w14:textId="02842637" w:rsidR="004F189C" w:rsidRPr="00B51C32" w:rsidRDefault="005E50DF"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Emphasizes</w:t>
            </w:r>
            <w:r w:rsidR="004F189C" w:rsidRPr="00B51C32">
              <w:rPr>
                <w:rFonts w:ascii="Times New Roman" w:hAnsi="Times New Roman" w:cs="Times New Roman"/>
                <w:sz w:val="24"/>
                <w:szCs w:val="24"/>
              </w:rPr>
              <w:t xml:space="preserve"> on detailed documentation at each phase</w:t>
            </w:r>
          </w:p>
        </w:tc>
      </w:tr>
      <w:tr w:rsidR="004F189C" w:rsidRPr="00B51C32" w14:paraId="511969C1" w14:textId="77777777" w:rsidTr="003E655A">
        <w:trPr>
          <w:trHeight w:val="690"/>
        </w:trPr>
        <w:tc>
          <w:tcPr>
            <w:tcW w:w="2115" w:type="dxa"/>
          </w:tcPr>
          <w:p w14:paraId="7F256BB3"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Risk Management</w:t>
            </w:r>
          </w:p>
        </w:tc>
        <w:tc>
          <w:tcPr>
            <w:tcW w:w="3330" w:type="dxa"/>
          </w:tcPr>
          <w:p w14:paraId="59A1AE55"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Ongoing risk identification and mitigation during sprints</w:t>
            </w:r>
          </w:p>
        </w:tc>
        <w:tc>
          <w:tcPr>
            <w:tcW w:w="3360" w:type="dxa"/>
          </w:tcPr>
          <w:p w14:paraId="2AA9D9E8"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Risks identified primarily during early planning phases</w:t>
            </w:r>
          </w:p>
        </w:tc>
      </w:tr>
      <w:tr w:rsidR="004F189C" w:rsidRPr="00B51C32" w14:paraId="32439AF5" w14:textId="77777777" w:rsidTr="003E655A">
        <w:trPr>
          <w:trHeight w:val="690"/>
        </w:trPr>
        <w:tc>
          <w:tcPr>
            <w:tcW w:w="2115" w:type="dxa"/>
          </w:tcPr>
          <w:p w14:paraId="56FAEE19"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Evaluation Transparency</w:t>
            </w:r>
          </w:p>
        </w:tc>
        <w:tc>
          <w:tcPr>
            <w:tcW w:w="3330" w:type="dxa"/>
          </w:tcPr>
          <w:p w14:paraId="738D1EE1"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Regular sprint reviews which ensure continuous visibility</w:t>
            </w:r>
          </w:p>
        </w:tc>
        <w:tc>
          <w:tcPr>
            <w:tcW w:w="3360" w:type="dxa"/>
          </w:tcPr>
          <w:p w14:paraId="07E689DD"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Evaluation typically occurs after full development is completed</w:t>
            </w:r>
          </w:p>
        </w:tc>
      </w:tr>
      <w:tr w:rsidR="004F189C" w:rsidRPr="00B51C32" w14:paraId="5039F58F" w14:textId="77777777" w:rsidTr="003E655A">
        <w:trPr>
          <w:trHeight w:val="690"/>
        </w:trPr>
        <w:tc>
          <w:tcPr>
            <w:tcW w:w="2115" w:type="dxa"/>
          </w:tcPr>
          <w:p w14:paraId="669C8144"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Team Structure</w:t>
            </w:r>
          </w:p>
        </w:tc>
        <w:tc>
          <w:tcPr>
            <w:tcW w:w="3330" w:type="dxa"/>
          </w:tcPr>
          <w:p w14:paraId="1D180CDC"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Collaborative teams with shared responsibilities</w:t>
            </w:r>
          </w:p>
        </w:tc>
        <w:tc>
          <w:tcPr>
            <w:tcW w:w="3360" w:type="dxa"/>
          </w:tcPr>
          <w:p w14:paraId="3EB210C4" w14:textId="77777777" w:rsidR="004F189C" w:rsidRPr="00B51C32" w:rsidRDefault="004F189C" w:rsidP="003E655A">
            <w:pPr>
              <w:spacing w:before="240" w:after="160"/>
              <w:jc w:val="both"/>
              <w:rPr>
                <w:rFonts w:ascii="Times New Roman" w:hAnsi="Times New Roman" w:cs="Times New Roman"/>
                <w:sz w:val="24"/>
                <w:szCs w:val="24"/>
              </w:rPr>
            </w:pPr>
            <w:proofErr w:type="spellStart"/>
            <w:r w:rsidRPr="00B51C32">
              <w:rPr>
                <w:rFonts w:ascii="Times New Roman" w:hAnsi="Times New Roman" w:cs="Times New Roman"/>
                <w:sz w:val="24"/>
                <w:szCs w:val="24"/>
              </w:rPr>
              <w:t>Specialised</w:t>
            </w:r>
            <w:proofErr w:type="spellEnd"/>
            <w:r w:rsidRPr="00B51C32">
              <w:rPr>
                <w:rFonts w:ascii="Times New Roman" w:hAnsi="Times New Roman" w:cs="Times New Roman"/>
                <w:sz w:val="24"/>
                <w:szCs w:val="24"/>
              </w:rPr>
              <w:t xml:space="preserve"> roles aligned with specific phases of the project</w:t>
            </w:r>
          </w:p>
        </w:tc>
      </w:tr>
      <w:tr w:rsidR="004F189C" w:rsidRPr="00B51C32" w14:paraId="6CDE61BD" w14:textId="77777777" w:rsidTr="003E655A">
        <w:trPr>
          <w:trHeight w:val="690"/>
        </w:trPr>
        <w:tc>
          <w:tcPr>
            <w:tcW w:w="2115" w:type="dxa"/>
          </w:tcPr>
          <w:p w14:paraId="5A8E5E4B" w14:textId="77777777" w:rsidR="004F189C" w:rsidRPr="00B51C32" w:rsidRDefault="004F189C" w:rsidP="003E655A">
            <w:pPr>
              <w:spacing w:before="240" w:after="160"/>
              <w:jc w:val="both"/>
              <w:rPr>
                <w:rFonts w:ascii="Times New Roman" w:hAnsi="Times New Roman" w:cs="Times New Roman"/>
                <w:b/>
                <w:sz w:val="24"/>
                <w:szCs w:val="24"/>
              </w:rPr>
            </w:pPr>
            <w:r w:rsidRPr="00B51C32">
              <w:rPr>
                <w:rFonts w:ascii="Times New Roman" w:hAnsi="Times New Roman" w:cs="Times New Roman"/>
                <w:b/>
                <w:sz w:val="24"/>
                <w:szCs w:val="24"/>
              </w:rPr>
              <w:t>Deliverable Focus</w:t>
            </w:r>
          </w:p>
        </w:tc>
        <w:tc>
          <w:tcPr>
            <w:tcW w:w="3330" w:type="dxa"/>
          </w:tcPr>
          <w:p w14:paraId="22C439F1"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Incremental working features and improvements</w:t>
            </w:r>
          </w:p>
        </w:tc>
        <w:tc>
          <w:tcPr>
            <w:tcW w:w="3360" w:type="dxa"/>
          </w:tcPr>
          <w:p w14:paraId="5CEF8C18" w14:textId="77777777" w:rsidR="004F189C" w:rsidRPr="00B51C32" w:rsidRDefault="004F189C" w:rsidP="003E655A">
            <w:pPr>
              <w:spacing w:before="240" w:after="160"/>
              <w:jc w:val="both"/>
              <w:rPr>
                <w:rFonts w:ascii="Times New Roman" w:hAnsi="Times New Roman" w:cs="Times New Roman"/>
                <w:sz w:val="24"/>
                <w:szCs w:val="24"/>
              </w:rPr>
            </w:pPr>
            <w:r w:rsidRPr="00B51C32">
              <w:rPr>
                <w:rFonts w:ascii="Times New Roman" w:hAnsi="Times New Roman" w:cs="Times New Roman"/>
                <w:sz w:val="24"/>
                <w:szCs w:val="24"/>
              </w:rPr>
              <w:t>Single final product delivered after all phases are completed</w:t>
            </w:r>
          </w:p>
        </w:tc>
      </w:tr>
    </w:tbl>
    <w:p w14:paraId="2A587484" w14:textId="77777777" w:rsidR="004F189C" w:rsidRDefault="004F189C" w:rsidP="004F189C">
      <w:pPr>
        <w:spacing w:before="240" w:after="240"/>
        <w:jc w:val="both"/>
        <w:rPr>
          <w:rFonts w:ascii="Times New Roman" w:eastAsia="Times New Roman" w:hAnsi="Times New Roman" w:cs="Times New Roman"/>
          <w:sz w:val="24"/>
          <w:szCs w:val="24"/>
        </w:rPr>
      </w:pPr>
    </w:p>
    <w:p w14:paraId="1E7AB250" w14:textId="77777777" w:rsidR="004F189C"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Therefore, while Waterfall may be appropriate for well-defined projects with a static scope, Agile remains a more suitable approach for this project due to its flexibility and responsiveness to evolving requirements.</w:t>
      </w:r>
      <w:bookmarkStart w:id="72" w:name="_jg04t9ltmfm" w:colFirst="0" w:colLast="0"/>
      <w:bookmarkEnd w:id="72"/>
    </w:p>
    <w:p w14:paraId="6417700A" w14:textId="77777777" w:rsidR="004F189C" w:rsidRPr="001171A3" w:rsidRDefault="004F189C" w:rsidP="004F189C">
      <w:pPr>
        <w:spacing w:before="240" w:after="240"/>
        <w:jc w:val="both"/>
        <w:rPr>
          <w:rFonts w:ascii="Times New Roman" w:eastAsia="Times New Roman" w:hAnsi="Times New Roman" w:cs="Times New Roman"/>
          <w:sz w:val="24"/>
          <w:szCs w:val="24"/>
        </w:rPr>
      </w:pPr>
    </w:p>
    <w:p w14:paraId="72322CAF" w14:textId="77777777" w:rsidR="004F189C" w:rsidRPr="007F1302" w:rsidRDefault="004F189C" w:rsidP="004F189C">
      <w:pPr>
        <w:pStyle w:val="Heading2"/>
        <w:rPr>
          <w:rFonts w:cs="Times New Roman"/>
        </w:rPr>
      </w:pPr>
      <w:bookmarkStart w:id="73" w:name="_Toc211577550"/>
      <w:bookmarkStart w:id="74" w:name="_Toc211587153"/>
      <w:bookmarkStart w:id="75" w:name="_Toc211595169"/>
      <w:r w:rsidRPr="007F1302">
        <w:rPr>
          <w:rFonts w:cs="Times New Roman"/>
        </w:rPr>
        <w:t>Technologies</w:t>
      </w:r>
      <w:bookmarkEnd w:id="73"/>
      <w:bookmarkEnd w:id="74"/>
      <w:bookmarkEnd w:id="75"/>
    </w:p>
    <w:p w14:paraId="09E93BD9" w14:textId="77777777" w:rsidR="004F189C" w:rsidRPr="00B51C32" w:rsidRDefault="004F189C" w:rsidP="004F189C">
      <w:pPr>
        <w:spacing w:before="240" w:after="240"/>
        <w:jc w:val="both"/>
        <w:rPr>
          <w:rFonts w:ascii="Times New Roman" w:eastAsia="Times New Roman" w:hAnsi="Times New Roman" w:cs="Times New Roman"/>
          <w:sz w:val="24"/>
          <w:szCs w:val="24"/>
          <w:highlight w:val="cyan"/>
        </w:rPr>
      </w:pPr>
      <w:r w:rsidRPr="00B51C32">
        <w:rPr>
          <w:rFonts w:ascii="Times New Roman" w:eastAsia="Times New Roman" w:hAnsi="Times New Roman" w:cs="Times New Roman"/>
          <w:sz w:val="24"/>
          <w:szCs w:val="24"/>
        </w:rPr>
        <w:t>The project integrates a range of programming languages, data environments, visualisation technologies, and project management tools.</w:t>
      </w:r>
    </w:p>
    <w:p w14:paraId="53A9BA7D"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Primary Development Languages</w:t>
      </w:r>
    </w:p>
    <w:p w14:paraId="31643244"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1. </w:t>
      </w:r>
      <w:r w:rsidRPr="00B51C32">
        <w:rPr>
          <w:rFonts w:ascii="Times New Roman" w:eastAsia="Times New Roman" w:hAnsi="Times New Roman" w:cs="Times New Roman"/>
          <w:sz w:val="24"/>
          <w:szCs w:val="24"/>
        </w:rPr>
        <w:tab/>
        <w:t>Python 3.</w:t>
      </w:r>
      <w:r>
        <w:rPr>
          <w:rFonts w:ascii="Times New Roman" w:eastAsia="Times New Roman" w:hAnsi="Times New Roman" w:cs="Times New Roman"/>
          <w:sz w:val="24"/>
          <w:szCs w:val="24"/>
        </w:rPr>
        <w:t>13</w:t>
      </w:r>
      <w:r w:rsidRPr="00B51C32">
        <w:rPr>
          <w:rFonts w:ascii="Times New Roman" w:eastAsia="Times New Roman" w:hAnsi="Times New Roman" w:cs="Times New Roman"/>
          <w:sz w:val="24"/>
          <w:szCs w:val="24"/>
        </w:rPr>
        <w:t>: Primary programming language for detailed data analysis, model development and system integration.</w:t>
      </w:r>
    </w:p>
    <w:p w14:paraId="6BE920E9"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2. </w:t>
      </w:r>
      <w:r w:rsidRPr="00B51C32">
        <w:rPr>
          <w:rFonts w:ascii="Times New Roman" w:eastAsia="Times New Roman" w:hAnsi="Times New Roman" w:cs="Times New Roman"/>
          <w:sz w:val="24"/>
          <w:szCs w:val="24"/>
        </w:rPr>
        <w:tab/>
        <w:t>R 4.3: Secondary programming language for statistical analysis and time series analysis.</w:t>
      </w:r>
    </w:p>
    <w:p w14:paraId="69A06C0D"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3. </w:t>
      </w:r>
      <w:r w:rsidRPr="00B51C32">
        <w:rPr>
          <w:rFonts w:ascii="Times New Roman" w:eastAsia="Times New Roman" w:hAnsi="Times New Roman" w:cs="Times New Roman"/>
          <w:sz w:val="24"/>
          <w:szCs w:val="24"/>
        </w:rPr>
        <w:tab/>
        <w:t>SQL: Database querying for data manipulation and management of tourism dataset.</w:t>
      </w:r>
    </w:p>
    <w:p w14:paraId="4A5E0DA8"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Development Environment</w:t>
      </w:r>
    </w:p>
    <w:p w14:paraId="153EC531"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1. </w:t>
      </w:r>
      <w:r w:rsidRPr="00B51C32">
        <w:rPr>
          <w:rFonts w:ascii="Times New Roman" w:eastAsia="Times New Roman" w:hAnsi="Times New Roman" w:cs="Times New Roman"/>
          <w:sz w:val="24"/>
          <w:szCs w:val="24"/>
        </w:rPr>
        <w:tab/>
        <w:t>Visual Studio Code:</w:t>
      </w:r>
    </w:p>
    <w:p w14:paraId="241FB681"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IDE supporting multiple languages and extensions. The development will be conducted using Visual Studio Code Version </w:t>
      </w:r>
      <w:r>
        <w:rPr>
          <w:rFonts w:ascii="Times New Roman" w:eastAsia="Times New Roman" w:hAnsi="Times New Roman" w:cs="Times New Roman"/>
          <w:sz w:val="24"/>
          <w:szCs w:val="24"/>
        </w:rPr>
        <w:t>1.101.</w:t>
      </w:r>
    </w:p>
    <w:p w14:paraId="6FA93433"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2. </w:t>
      </w:r>
      <w:r w:rsidRPr="00B51C32">
        <w:rPr>
          <w:rFonts w:ascii="Times New Roman" w:eastAsia="Times New Roman" w:hAnsi="Times New Roman" w:cs="Times New Roman"/>
          <w:sz w:val="24"/>
          <w:szCs w:val="24"/>
        </w:rPr>
        <w:tab/>
        <w:t>GitHub</w:t>
      </w:r>
      <w:r>
        <w:rPr>
          <w:rFonts w:ascii="Times New Roman" w:eastAsia="Times New Roman" w:hAnsi="Times New Roman" w:cs="Times New Roman"/>
          <w:sz w:val="24"/>
          <w:szCs w:val="24"/>
        </w:rPr>
        <w:t xml:space="preserve"> Desktop</w:t>
      </w:r>
      <w:r w:rsidRPr="00B51C32">
        <w:rPr>
          <w:rFonts w:ascii="Times New Roman" w:eastAsia="Times New Roman" w:hAnsi="Times New Roman" w:cs="Times New Roman"/>
          <w:sz w:val="24"/>
          <w:szCs w:val="24"/>
        </w:rPr>
        <w:t>:</w:t>
      </w:r>
    </w:p>
    <w:p w14:paraId="4944715A"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Version control for development and code management. The GitHub</w:t>
      </w:r>
      <w:r>
        <w:rPr>
          <w:rFonts w:ascii="Times New Roman" w:eastAsia="Times New Roman" w:hAnsi="Times New Roman" w:cs="Times New Roman"/>
          <w:sz w:val="24"/>
          <w:szCs w:val="24"/>
        </w:rPr>
        <w:t xml:space="preserve"> Desktop</w:t>
      </w:r>
      <w:r w:rsidRPr="00B51C32">
        <w:rPr>
          <w:rFonts w:ascii="Times New Roman" w:eastAsia="Times New Roman" w:hAnsi="Times New Roman" w:cs="Times New Roman"/>
          <w:sz w:val="24"/>
          <w:szCs w:val="24"/>
        </w:rPr>
        <w:t xml:space="preserve"> Version</w:t>
      </w:r>
      <w:r>
        <w:rPr>
          <w:rFonts w:ascii="Times New Roman" w:eastAsia="Times New Roman" w:hAnsi="Times New Roman" w:cs="Times New Roman"/>
          <w:sz w:val="24"/>
          <w:szCs w:val="24"/>
        </w:rPr>
        <w:t xml:space="preserve"> 3.5.1 </w:t>
      </w:r>
      <w:r w:rsidRPr="00B51C32">
        <w:rPr>
          <w:rFonts w:ascii="Times New Roman" w:eastAsia="Times New Roman" w:hAnsi="Times New Roman" w:cs="Times New Roman"/>
          <w:sz w:val="24"/>
          <w:szCs w:val="24"/>
        </w:rPr>
        <w:t xml:space="preserve"> will be used for version control and collaboration.</w:t>
      </w:r>
    </w:p>
    <w:p w14:paraId="61BD6807"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Visualisation Technologies</w:t>
      </w:r>
    </w:p>
    <w:p w14:paraId="3A4CC8AF"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1. </w:t>
      </w:r>
      <w:r w:rsidRPr="00B51C32">
        <w:rPr>
          <w:rFonts w:ascii="Times New Roman" w:eastAsia="Times New Roman" w:hAnsi="Times New Roman" w:cs="Times New Roman"/>
          <w:sz w:val="24"/>
          <w:szCs w:val="24"/>
        </w:rPr>
        <w:tab/>
        <w:t>Power BI:</w:t>
      </w:r>
    </w:p>
    <w:p w14:paraId="2EBBA9E2"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Power BI is to design interactive dashboards, visual reports and data summaries</w:t>
      </w:r>
      <w:r>
        <w:rPr>
          <w:rFonts w:ascii="Times New Roman" w:eastAsia="Times New Roman" w:hAnsi="Times New Roman" w:cs="Times New Roman"/>
          <w:sz w:val="24"/>
          <w:szCs w:val="24"/>
        </w:rPr>
        <w:t xml:space="preserve">  (</w:t>
      </w:r>
      <w:r w:rsidRPr="007B03BB">
        <w:rPr>
          <w:rFonts w:ascii="Times New Roman" w:eastAsia="Times New Roman" w:hAnsi="Times New Roman" w:cs="Times New Roman"/>
          <w:sz w:val="24"/>
          <w:szCs w:val="24"/>
        </w:rPr>
        <w:t>Microsoft Power BI</w:t>
      </w:r>
      <w:r>
        <w:rPr>
          <w:rFonts w:ascii="Times New Roman" w:eastAsia="Times New Roman" w:hAnsi="Times New Roman" w:cs="Times New Roman"/>
          <w:sz w:val="24"/>
          <w:szCs w:val="24"/>
        </w:rPr>
        <w:t xml:space="preserve">, </w:t>
      </w:r>
      <w:r w:rsidRPr="007B03BB">
        <w:rPr>
          <w:rFonts w:ascii="Times New Roman" w:eastAsia="Times New Roman" w:hAnsi="Times New Roman" w:cs="Times New Roman"/>
          <w:sz w:val="24"/>
          <w:szCs w:val="24"/>
        </w:rPr>
        <w:t>2024).</w:t>
      </w:r>
      <w:r>
        <w:rPr>
          <w:rFonts w:ascii="Times New Roman" w:eastAsia="Times New Roman" w:hAnsi="Times New Roman" w:cs="Times New Roman"/>
          <w:sz w:val="24"/>
          <w:szCs w:val="24"/>
        </w:rPr>
        <w:t xml:space="preserve"> </w:t>
      </w:r>
      <w:r w:rsidRPr="00B51C32">
        <w:rPr>
          <w:rFonts w:ascii="Times New Roman" w:eastAsia="Times New Roman" w:hAnsi="Times New Roman" w:cs="Times New Roman"/>
          <w:sz w:val="24"/>
          <w:szCs w:val="24"/>
        </w:rPr>
        <w:t>The version of Power BI that will be used is</w:t>
      </w:r>
      <w:r>
        <w:rPr>
          <w:rFonts w:ascii="Times New Roman" w:eastAsia="Times New Roman" w:hAnsi="Times New Roman" w:cs="Times New Roman"/>
          <w:sz w:val="24"/>
          <w:szCs w:val="24"/>
        </w:rPr>
        <w:t xml:space="preserve"> </w:t>
      </w:r>
      <w:r w:rsidRPr="00626E21">
        <w:rPr>
          <w:rFonts w:ascii="Times New Roman" w:eastAsia="Times New Roman" w:hAnsi="Times New Roman" w:cs="Times New Roman"/>
          <w:sz w:val="24"/>
          <w:szCs w:val="24"/>
        </w:rPr>
        <w:t>2.143.878.0</w:t>
      </w:r>
      <w:r w:rsidRPr="00B51C32">
        <w:rPr>
          <w:rFonts w:ascii="Times New Roman" w:eastAsia="Times New Roman" w:hAnsi="Times New Roman" w:cs="Times New Roman"/>
          <w:sz w:val="24"/>
          <w:szCs w:val="24"/>
        </w:rPr>
        <w:t>.</w:t>
      </w:r>
    </w:p>
    <w:p w14:paraId="70710170"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Primary Data Sources</w:t>
      </w:r>
    </w:p>
    <w:p w14:paraId="1CD521A9" w14:textId="519F4718" w:rsidR="004F189C" w:rsidRPr="00B51C32" w:rsidRDefault="004F189C" w:rsidP="005E50DF">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1. </w:t>
      </w:r>
      <w:r w:rsidRPr="00B51C32">
        <w:rPr>
          <w:rFonts w:ascii="Times New Roman" w:eastAsia="Times New Roman" w:hAnsi="Times New Roman" w:cs="Times New Roman"/>
          <w:sz w:val="24"/>
          <w:szCs w:val="24"/>
        </w:rPr>
        <w:tab/>
        <w:t>Statistics New Zealand (Stats NZ): Official tourism statistics and visitor arrival data</w:t>
      </w:r>
    </w:p>
    <w:p w14:paraId="37790A77" w14:textId="77777777" w:rsidR="004F189C" w:rsidRPr="00B51C32" w:rsidRDefault="004F189C" w:rsidP="004F189C">
      <w:pPr>
        <w:spacing w:before="240" w:after="240"/>
        <w:jc w:val="both"/>
        <w:rPr>
          <w:rFonts w:ascii="Times New Roman" w:eastAsia="Times New Roman" w:hAnsi="Times New Roman" w:cs="Times New Roman"/>
          <w:sz w:val="24"/>
          <w:szCs w:val="24"/>
        </w:rPr>
      </w:pPr>
    </w:p>
    <w:p w14:paraId="3993484E"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Project Management and Communication Tools</w:t>
      </w:r>
    </w:p>
    <w:p w14:paraId="6249A057"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Team Collaboration:</w:t>
      </w:r>
    </w:p>
    <w:p w14:paraId="3D9918CD"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1.     WhatsApp:</w:t>
      </w:r>
    </w:p>
    <w:p w14:paraId="3559393B"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WhatsApp is a platform for communication on text messages, audio or video calls (WhatsApp, </w:t>
      </w:r>
      <w:proofErr w:type="spellStart"/>
      <w:r w:rsidRPr="00B51C32">
        <w:rPr>
          <w:rFonts w:ascii="Times New Roman" w:eastAsia="Times New Roman" w:hAnsi="Times New Roman" w:cs="Times New Roman"/>
          <w:sz w:val="24"/>
          <w:szCs w:val="24"/>
        </w:rPr>
        <w:t>n.d</w:t>
      </w:r>
      <w:proofErr w:type="spellEnd"/>
      <w:r w:rsidRPr="00B51C32">
        <w:rPr>
          <w:rFonts w:ascii="Times New Roman" w:eastAsia="Times New Roman" w:hAnsi="Times New Roman" w:cs="Times New Roman"/>
          <w:sz w:val="24"/>
          <w:szCs w:val="24"/>
        </w:rPr>
        <w:t>). It will be used as the team’s primary communication tool that will allow the team to share quick updates and have discussions of the project.</w:t>
      </w:r>
    </w:p>
    <w:p w14:paraId="3AF54E39"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 </w:t>
      </w:r>
    </w:p>
    <w:p w14:paraId="6FC6A69D"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2. </w:t>
      </w:r>
      <w:r w:rsidRPr="00B51C32">
        <w:rPr>
          <w:rFonts w:ascii="Times New Roman" w:eastAsia="Times New Roman" w:hAnsi="Times New Roman" w:cs="Times New Roman"/>
          <w:sz w:val="24"/>
          <w:szCs w:val="24"/>
        </w:rPr>
        <w:tab/>
        <w:t>Trello: Visual project management with Kanban boards for sprint tracking</w:t>
      </w:r>
    </w:p>
    <w:p w14:paraId="32F2C0EF"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Trello is a visual task management platform using Kanban boards to help organise project sprints, allocate tasks, and monitor progress on the project (Trello, n.d.).</w:t>
      </w:r>
    </w:p>
    <w:p w14:paraId="25E059E2"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 </w:t>
      </w:r>
    </w:p>
    <w:p w14:paraId="2AE4EA66"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3. </w:t>
      </w:r>
      <w:r w:rsidRPr="00B51C32">
        <w:rPr>
          <w:rFonts w:ascii="Times New Roman" w:eastAsia="Times New Roman" w:hAnsi="Times New Roman" w:cs="Times New Roman"/>
          <w:sz w:val="24"/>
          <w:szCs w:val="24"/>
        </w:rPr>
        <w:tab/>
        <w:t>GitHub Projects:</w:t>
      </w:r>
    </w:p>
    <w:p w14:paraId="2B0126D8"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Integrated within the GitHub environment, it has collaborative task tracking, milestone planning, and issue management (GitHub, n.d.).</w:t>
      </w:r>
    </w:p>
    <w:p w14:paraId="663BF380"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 </w:t>
      </w:r>
    </w:p>
    <w:p w14:paraId="24F956D5" w14:textId="77777777" w:rsidR="004F189C" w:rsidRPr="00B51C32" w:rsidRDefault="004F189C" w:rsidP="004F189C">
      <w:pPr>
        <w:spacing w:before="240" w:after="240"/>
        <w:ind w:left="3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4. </w:t>
      </w:r>
      <w:r w:rsidRPr="00B51C32">
        <w:rPr>
          <w:rFonts w:ascii="Times New Roman" w:eastAsia="Times New Roman" w:hAnsi="Times New Roman" w:cs="Times New Roman"/>
          <w:sz w:val="24"/>
          <w:szCs w:val="24"/>
        </w:rPr>
        <w:tab/>
        <w:t>OneDrive:</w:t>
      </w:r>
    </w:p>
    <w:p w14:paraId="0C850159"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This provides version control of the documentations and document collaboration (Microsoft OneDrive, 2024).</w:t>
      </w:r>
    </w:p>
    <w:p w14:paraId="6591703F" w14:textId="77777777" w:rsidR="004F189C" w:rsidRPr="00B51C32" w:rsidRDefault="004F189C" w:rsidP="004F189C">
      <w:pPr>
        <w:pStyle w:val="Heading2"/>
        <w:keepNext w:val="0"/>
        <w:keepLines w:val="0"/>
        <w:jc w:val="both"/>
        <w:rPr>
          <w:rFonts w:cs="Times New Roman"/>
          <w:b/>
          <w:sz w:val="24"/>
          <w:szCs w:val="24"/>
        </w:rPr>
      </w:pPr>
      <w:bookmarkStart w:id="76" w:name="_etcujzsqwnkj" w:colFirst="0" w:colLast="0"/>
      <w:bookmarkEnd w:id="76"/>
    </w:p>
    <w:p w14:paraId="178C1494" w14:textId="77777777" w:rsidR="004F189C" w:rsidRDefault="004F189C" w:rsidP="004F189C">
      <w:pPr>
        <w:pStyle w:val="Heading2"/>
        <w:keepNext w:val="0"/>
        <w:keepLines w:val="0"/>
        <w:jc w:val="both"/>
        <w:rPr>
          <w:rFonts w:cs="Times New Roman"/>
          <w:b/>
          <w:sz w:val="24"/>
          <w:szCs w:val="24"/>
        </w:rPr>
      </w:pPr>
      <w:bookmarkStart w:id="77" w:name="_nsptypqvyesj" w:colFirst="0" w:colLast="0"/>
      <w:bookmarkStart w:id="78" w:name="_tkzi2oetaymq" w:colFirst="0" w:colLast="0"/>
      <w:bookmarkStart w:id="79" w:name="_8uj8n3jfr5gg" w:colFirst="0" w:colLast="0"/>
      <w:bookmarkStart w:id="80" w:name="_asfsoxouvvzc" w:colFirst="0" w:colLast="0"/>
      <w:bookmarkStart w:id="81" w:name="_5j1jc6ko0g6z" w:colFirst="0" w:colLast="0"/>
      <w:bookmarkStart w:id="82" w:name="_ykjstxtg2iv0" w:colFirst="0" w:colLast="0"/>
      <w:bookmarkStart w:id="83" w:name="_mrl13lj3iwdc" w:colFirst="0" w:colLast="0"/>
      <w:bookmarkStart w:id="84" w:name="_c1tax0xanlnu" w:colFirst="0" w:colLast="0"/>
      <w:bookmarkStart w:id="85" w:name="_ljwwci5rx3p2" w:colFirst="0" w:colLast="0"/>
      <w:bookmarkStart w:id="86" w:name="_x9nycpkji1wq" w:colFirst="0" w:colLast="0"/>
      <w:bookmarkStart w:id="87" w:name="_k9wetyij2yl" w:colFirst="0" w:colLast="0"/>
      <w:bookmarkEnd w:id="77"/>
      <w:bookmarkEnd w:id="78"/>
      <w:bookmarkEnd w:id="79"/>
      <w:bookmarkEnd w:id="80"/>
      <w:bookmarkEnd w:id="81"/>
      <w:bookmarkEnd w:id="82"/>
      <w:bookmarkEnd w:id="83"/>
      <w:bookmarkEnd w:id="84"/>
      <w:bookmarkEnd w:id="85"/>
      <w:bookmarkEnd w:id="86"/>
      <w:bookmarkEnd w:id="87"/>
    </w:p>
    <w:p w14:paraId="73FE369F" w14:textId="77777777" w:rsidR="004F189C" w:rsidRDefault="004F189C" w:rsidP="004F189C"/>
    <w:p w14:paraId="7A826F30" w14:textId="77777777" w:rsidR="004F189C" w:rsidRDefault="004F189C" w:rsidP="004F189C"/>
    <w:p w14:paraId="78F08756" w14:textId="77777777" w:rsidR="004F189C" w:rsidRDefault="004F189C" w:rsidP="004F189C"/>
    <w:p w14:paraId="7935C109" w14:textId="77777777" w:rsidR="004F189C" w:rsidRPr="007F1302" w:rsidRDefault="004F189C" w:rsidP="004F189C"/>
    <w:p w14:paraId="1E3B731A" w14:textId="77777777" w:rsidR="004F189C" w:rsidRPr="007F1302" w:rsidRDefault="004F189C" w:rsidP="004F189C">
      <w:pPr>
        <w:pStyle w:val="Heading2"/>
        <w:rPr>
          <w:rFonts w:cs="Times New Roman"/>
        </w:rPr>
      </w:pPr>
      <w:bookmarkStart w:id="88" w:name="_vvmr18ovsez8" w:colFirst="0" w:colLast="0"/>
      <w:bookmarkStart w:id="89" w:name="_Toc211577551"/>
      <w:bookmarkStart w:id="90" w:name="_Toc211587154"/>
      <w:bookmarkStart w:id="91" w:name="_Toc211595170"/>
      <w:bookmarkEnd w:id="88"/>
      <w:r w:rsidRPr="007F1302">
        <w:rPr>
          <w:rFonts w:cs="Times New Roman"/>
        </w:rPr>
        <w:t>Project Budget</w:t>
      </w:r>
      <w:bookmarkEnd w:id="89"/>
      <w:bookmarkEnd w:id="90"/>
      <w:bookmarkEnd w:id="91"/>
    </w:p>
    <w:p w14:paraId="69BB7799" w14:textId="77777777" w:rsidR="004F189C"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This Capstone Project is part of the academic program at </w:t>
      </w:r>
      <w:proofErr w:type="spellStart"/>
      <w:r w:rsidRPr="00B51C32">
        <w:rPr>
          <w:rFonts w:ascii="Times New Roman" w:eastAsia="Times New Roman" w:hAnsi="Times New Roman" w:cs="Times New Roman"/>
          <w:sz w:val="24"/>
          <w:szCs w:val="24"/>
        </w:rPr>
        <w:t>WelTec</w:t>
      </w:r>
      <w:proofErr w:type="spellEnd"/>
      <w:r w:rsidRPr="00B51C32">
        <w:rPr>
          <w:rFonts w:ascii="Times New Roman" w:eastAsia="Times New Roman" w:hAnsi="Times New Roman" w:cs="Times New Roman"/>
          <w:sz w:val="24"/>
          <w:szCs w:val="24"/>
        </w:rPr>
        <w:t xml:space="preserve">, with no expected costs. The client does not need to provide additional financial resources with most tools available through </w:t>
      </w:r>
      <w:proofErr w:type="spellStart"/>
      <w:r w:rsidRPr="00B51C32">
        <w:rPr>
          <w:rFonts w:ascii="Times New Roman" w:eastAsia="Times New Roman" w:hAnsi="Times New Roman" w:cs="Times New Roman"/>
          <w:sz w:val="24"/>
          <w:szCs w:val="24"/>
        </w:rPr>
        <w:t>Weltec’s</w:t>
      </w:r>
      <w:proofErr w:type="spellEnd"/>
      <w:r w:rsidRPr="00B51C32">
        <w:rPr>
          <w:rFonts w:ascii="Times New Roman" w:eastAsia="Times New Roman" w:hAnsi="Times New Roman" w:cs="Times New Roman"/>
          <w:sz w:val="24"/>
          <w:szCs w:val="24"/>
        </w:rPr>
        <w:t xml:space="preserve"> licenses or community versions.</w:t>
      </w:r>
    </w:p>
    <w:p w14:paraId="57E8098A" w14:textId="77777777" w:rsidR="004F189C" w:rsidRPr="00B51C32" w:rsidRDefault="004F189C" w:rsidP="004F189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it should be noted that once the development is completed and the client assumes ownership of the system, there will be cost for software licences, hosting, cloud storage or any other need that fall outside the scope of the project.</w:t>
      </w:r>
    </w:p>
    <w:p w14:paraId="7BC2CE9E" w14:textId="77777777" w:rsidR="004F189C" w:rsidRPr="007F1302" w:rsidRDefault="004F189C" w:rsidP="004F189C">
      <w:pPr>
        <w:keepNext/>
        <w:spacing w:after="200" w:line="240" w:lineRule="auto"/>
        <w:ind w:left="20" w:hanging="10"/>
        <w:jc w:val="both"/>
        <w:rPr>
          <w:rFonts w:ascii="Calibri" w:eastAsia="Calibri" w:hAnsi="Calibri" w:cs="Calibri"/>
          <w:i/>
          <w:iCs/>
          <w:color w:val="0E2841"/>
          <w:kern w:val="2"/>
          <w:sz w:val="18"/>
          <w:szCs w:val="18"/>
          <w14:ligatures w14:val="standardContextual"/>
        </w:rPr>
      </w:pPr>
      <w:r w:rsidRPr="007F1302">
        <w:rPr>
          <w:rFonts w:ascii="Calibri" w:eastAsia="Calibri" w:hAnsi="Calibri" w:cs="Calibri"/>
          <w:i/>
          <w:iCs/>
          <w:color w:val="0E2841"/>
          <w:kern w:val="2"/>
          <w:sz w:val="18"/>
          <w:szCs w:val="18"/>
          <w14:ligatures w14:val="standardContextual"/>
        </w:rPr>
        <w:t xml:space="preserve">Table </w:t>
      </w:r>
      <w:r>
        <w:rPr>
          <w:rFonts w:ascii="Calibri" w:eastAsia="Calibri" w:hAnsi="Calibri" w:cs="Calibri"/>
          <w:i/>
          <w:iCs/>
          <w:color w:val="0E2841"/>
          <w:kern w:val="2"/>
          <w:sz w:val="18"/>
          <w:szCs w:val="18"/>
          <w14:ligatures w14:val="standardContextual"/>
        </w:rPr>
        <w:t>2</w:t>
      </w:r>
      <w:r w:rsidRPr="007F1302">
        <w:rPr>
          <w:rFonts w:ascii="Calibri" w:eastAsia="Calibri" w:hAnsi="Calibri" w:cs="Calibri"/>
          <w:i/>
          <w:iCs/>
          <w:color w:val="0E2841"/>
          <w:kern w:val="2"/>
          <w:sz w:val="18"/>
          <w:szCs w:val="18"/>
          <w14:ligatures w14:val="standardContextual"/>
        </w:rPr>
        <w:t xml:space="preserve"> </w:t>
      </w:r>
      <w:r>
        <w:rPr>
          <w:rFonts w:ascii="Calibri" w:eastAsia="Calibri" w:hAnsi="Calibri" w:cs="Calibri"/>
          <w:i/>
          <w:iCs/>
          <w:color w:val="0E2841"/>
          <w:kern w:val="2"/>
          <w:sz w:val="18"/>
          <w:szCs w:val="18"/>
          <w14:ligatures w14:val="standardContextual"/>
        </w:rPr>
        <w:t>Project Budget</w:t>
      </w:r>
    </w:p>
    <w:tbl>
      <w:tblPr>
        <w:tblStyle w:val="TableGrid"/>
        <w:tblW w:w="8820" w:type="dxa"/>
        <w:tblLayout w:type="fixed"/>
        <w:tblLook w:val="0600" w:firstRow="0" w:lastRow="0" w:firstColumn="0" w:lastColumn="0" w:noHBand="1" w:noVBand="1"/>
      </w:tblPr>
      <w:tblGrid>
        <w:gridCol w:w="2100"/>
        <w:gridCol w:w="3090"/>
        <w:gridCol w:w="1455"/>
        <w:gridCol w:w="2175"/>
      </w:tblGrid>
      <w:tr w:rsidR="004F189C" w:rsidRPr="00B51C32" w14:paraId="3088BD5C" w14:textId="77777777" w:rsidTr="003E655A">
        <w:trPr>
          <w:trHeight w:val="690"/>
        </w:trPr>
        <w:tc>
          <w:tcPr>
            <w:tcW w:w="2100" w:type="dxa"/>
          </w:tcPr>
          <w:p w14:paraId="7B7D7B48"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Expense Category</w:t>
            </w:r>
          </w:p>
        </w:tc>
        <w:tc>
          <w:tcPr>
            <w:tcW w:w="3090" w:type="dxa"/>
          </w:tcPr>
          <w:p w14:paraId="17EF6AFA"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Description</w:t>
            </w:r>
          </w:p>
        </w:tc>
        <w:tc>
          <w:tcPr>
            <w:tcW w:w="1455" w:type="dxa"/>
          </w:tcPr>
          <w:p w14:paraId="56E7A900"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Estimated Cost</w:t>
            </w:r>
          </w:p>
        </w:tc>
        <w:tc>
          <w:tcPr>
            <w:tcW w:w="2175" w:type="dxa"/>
          </w:tcPr>
          <w:p w14:paraId="104B36FA"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Provided by</w:t>
            </w:r>
          </w:p>
        </w:tc>
      </w:tr>
      <w:tr w:rsidR="004F189C" w:rsidRPr="00B51C32" w14:paraId="6470CAC3" w14:textId="77777777" w:rsidTr="003E655A">
        <w:trPr>
          <w:trHeight w:val="435"/>
        </w:trPr>
        <w:tc>
          <w:tcPr>
            <w:tcW w:w="2100" w:type="dxa"/>
          </w:tcPr>
          <w:p w14:paraId="08D5302B"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Software Licenses</w:t>
            </w:r>
          </w:p>
        </w:tc>
        <w:tc>
          <w:tcPr>
            <w:tcW w:w="3090" w:type="dxa"/>
          </w:tcPr>
          <w:p w14:paraId="75A58882"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Microsoft Power BI Pro</w:t>
            </w:r>
          </w:p>
        </w:tc>
        <w:tc>
          <w:tcPr>
            <w:tcW w:w="1455" w:type="dxa"/>
          </w:tcPr>
          <w:p w14:paraId="6A72C77A"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$0 NZD</w:t>
            </w:r>
          </w:p>
        </w:tc>
        <w:tc>
          <w:tcPr>
            <w:tcW w:w="2175" w:type="dxa"/>
          </w:tcPr>
          <w:p w14:paraId="505B9505" w14:textId="77777777" w:rsidR="004F189C" w:rsidRPr="00B51C32" w:rsidRDefault="004F189C" w:rsidP="003E655A">
            <w:pPr>
              <w:spacing w:before="240" w:after="160"/>
              <w:jc w:val="both"/>
              <w:rPr>
                <w:rFonts w:ascii="Times New Roman" w:eastAsia="Times New Roman" w:hAnsi="Times New Roman" w:cs="Times New Roman"/>
                <w:sz w:val="24"/>
                <w:szCs w:val="24"/>
              </w:rPr>
            </w:pPr>
            <w:proofErr w:type="spellStart"/>
            <w:r w:rsidRPr="00B51C32">
              <w:rPr>
                <w:rFonts w:ascii="Times New Roman" w:eastAsia="Times New Roman" w:hAnsi="Times New Roman" w:cs="Times New Roman"/>
                <w:sz w:val="24"/>
                <w:szCs w:val="24"/>
              </w:rPr>
              <w:t>Weltec</w:t>
            </w:r>
            <w:proofErr w:type="spellEnd"/>
            <w:r w:rsidRPr="00B51C32">
              <w:rPr>
                <w:rFonts w:ascii="Times New Roman" w:eastAsia="Times New Roman" w:hAnsi="Times New Roman" w:cs="Times New Roman"/>
                <w:sz w:val="24"/>
                <w:szCs w:val="24"/>
              </w:rPr>
              <w:t xml:space="preserve"> resources</w:t>
            </w:r>
          </w:p>
        </w:tc>
      </w:tr>
      <w:tr w:rsidR="004F189C" w:rsidRPr="00B51C32" w14:paraId="76DE536B" w14:textId="77777777" w:rsidTr="003E655A">
        <w:trPr>
          <w:trHeight w:val="690"/>
        </w:trPr>
        <w:tc>
          <w:tcPr>
            <w:tcW w:w="2100" w:type="dxa"/>
          </w:tcPr>
          <w:p w14:paraId="561F94E6"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Cloud Storage</w:t>
            </w:r>
          </w:p>
        </w:tc>
        <w:tc>
          <w:tcPr>
            <w:tcW w:w="3090" w:type="dxa"/>
          </w:tcPr>
          <w:p w14:paraId="14A01147"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Additional cloud storage for large datasets and backups</w:t>
            </w:r>
          </w:p>
        </w:tc>
        <w:tc>
          <w:tcPr>
            <w:tcW w:w="1455" w:type="dxa"/>
          </w:tcPr>
          <w:p w14:paraId="5BC37C7A"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$0 NZD</w:t>
            </w:r>
          </w:p>
        </w:tc>
        <w:tc>
          <w:tcPr>
            <w:tcW w:w="2175" w:type="dxa"/>
          </w:tcPr>
          <w:p w14:paraId="758B2A2F" w14:textId="77777777" w:rsidR="004F189C" w:rsidRPr="00B51C32" w:rsidRDefault="004F189C" w:rsidP="003E655A">
            <w:pPr>
              <w:spacing w:before="240" w:after="160"/>
              <w:jc w:val="both"/>
              <w:rPr>
                <w:rFonts w:ascii="Times New Roman" w:eastAsia="Times New Roman" w:hAnsi="Times New Roman" w:cs="Times New Roman"/>
                <w:sz w:val="24"/>
                <w:szCs w:val="24"/>
              </w:rPr>
            </w:pPr>
            <w:proofErr w:type="spellStart"/>
            <w:r w:rsidRPr="00B51C32">
              <w:rPr>
                <w:rFonts w:ascii="Times New Roman" w:eastAsia="Times New Roman" w:hAnsi="Times New Roman" w:cs="Times New Roman"/>
                <w:sz w:val="24"/>
                <w:szCs w:val="24"/>
              </w:rPr>
              <w:t>Weltec</w:t>
            </w:r>
            <w:proofErr w:type="spellEnd"/>
            <w:r w:rsidRPr="00B51C32">
              <w:rPr>
                <w:rFonts w:ascii="Times New Roman" w:eastAsia="Times New Roman" w:hAnsi="Times New Roman" w:cs="Times New Roman"/>
                <w:sz w:val="24"/>
                <w:szCs w:val="24"/>
              </w:rPr>
              <w:t xml:space="preserve"> resources</w:t>
            </w:r>
          </w:p>
        </w:tc>
      </w:tr>
      <w:tr w:rsidR="004F189C" w:rsidRPr="00B51C32" w14:paraId="71DA39A2" w14:textId="77777777" w:rsidTr="003E655A">
        <w:trPr>
          <w:trHeight w:val="690"/>
        </w:trPr>
        <w:tc>
          <w:tcPr>
            <w:tcW w:w="2100" w:type="dxa"/>
          </w:tcPr>
          <w:p w14:paraId="4A3323EF"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Data Access</w:t>
            </w:r>
          </w:p>
        </w:tc>
        <w:tc>
          <w:tcPr>
            <w:tcW w:w="3090" w:type="dxa"/>
          </w:tcPr>
          <w:p w14:paraId="26F66F9A"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Datasets</w:t>
            </w:r>
          </w:p>
        </w:tc>
        <w:tc>
          <w:tcPr>
            <w:tcW w:w="1455" w:type="dxa"/>
          </w:tcPr>
          <w:p w14:paraId="57243060"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$0 NZD</w:t>
            </w:r>
          </w:p>
        </w:tc>
        <w:tc>
          <w:tcPr>
            <w:tcW w:w="2175" w:type="dxa"/>
          </w:tcPr>
          <w:p w14:paraId="2260AD04"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Client-provided datasets</w:t>
            </w:r>
          </w:p>
        </w:tc>
      </w:tr>
      <w:tr w:rsidR="004F189C" w:rsidRPr="00B51C32" w14:paraId="124AE6F1" w14:textId="77777777" w:rsidTr="003E655A">
        <w:trPr>
          <w:trHeight w:val="945"/>
        </w:trPr>
        <w:tc>
          <w:tcPr>
            <w:tcW w:w="2100" w:type="dxa"/>
          </w:tcPr>
          <w:p w14:paraId="5BE1EB1E"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Development Tools</w:t>
            </w:r>
          </w:p>
        </w:tc>
        <w:tc>
          <w:tcPr>
            <w:tcW w:w="3090" w:type="dxa"/>
          </w:tcPr>
          <w:p w14:paraId="0505D410"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Python, R, Visual Studio Code, Git</w:t>
            </w:r>
          </w:p>
        </w:tc>
        <w:tc>
          <w:tcPr>
            <w:tcW w:w="1455" w:type="dxa"/>
          </w:tcPr>
          <w:p w14:paraId="4BA52E72"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$0 NZD</w:t>
            </w:r>
          </w:p>
        </w:tc>
        <w:tc>
          <w:tcPr>
            <w:tcW w:w="2175" w:type="dxa"/>
          </w:tcPr>
          <w:p w14:paraId="1AF3B3F1"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Open Source/</w:t>
            </w:r>
            <w:proofErr w:type="spellStart"/>
            <w:r w:rsidRPr="00B51C32">
              <w:rPr>
                <w:rFonts w:ascii="Times New Roman" w:eastAsia="Times New Roman" w:hAnsi="Times New Roman" w:cs="Times New Roman"/>
                <w:sz w:val="24"/>
                <w:szCs w:val="24"/>
              </w:rPr>
              <w:t>Weltec</w:t>
            </w:r>
            <w:proofErr w:type="spellEnd"/>
            <w:r w:rsidRPr="00B51C32">
              <w:rPr>
                <w:rFonts w:ascii="Times New Roman" w:eastAsia="Times New Roman" w:hAnsi="Times New Roman" w:cs="Times New Roman"/>
                <w:sz w:val="24"/>
                <w:szCs w:val="24"/>
              </w:rPr>
              <w:t xml:space="preserve"> resources</w:t>
            </w:r>
          </w:p>
        </w:tc>
      </w:tr>
      <w:tr w:rsidR="004F189C" w:rsidRPr="00B51C32" w14:paraId="268DF9BD" w14:textId="77777777" w:rsidTr="003E655A">
        <w:trPr>
          <w:trHeight w:val="690"/>
        </w:trPr>
        <w:tc>
          <w:tcPr>
            <w:tcW w:w="2100" w:type="dxa"/>
          </w:tcPr>
          <w:p w14:paraId="5E8A5C7A"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Computing Resources</w:t>
            </w:r>
          </w:p>
        </w:tc>
        <w:tc>
          <w:tcPr>
            <w:tcW w:w="3090" w:type="dxa"/>
          </w:tcPr>
          <w:p w14:paraId="7D0AA59C"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Personal computer and </w:t>
            </w:r>
            <w:proofErr w:type="spellStart"/>
            <w:r w:rsidRPr="00B51C32">
              <w:rPr>
                <w:rFonts w:ascii="Times New Roman" w:eastAsia="Times New Roman" w:hAnsi="Times New Roman" w:cs="Times New Roman"/>
                <w:sz w:val="24"/>
                <w:szCs w:val="24"/>
              </w:rPr>
              <w:t>Weltec</w:t>
            </w:r>
            <w:proofErr w:type="spellEnd"/>
            <w:r w:rsidRPr="00B51C32">
              <w:rPr>
                <w:rFonts w:ascii="Times New Roman" w:eastAsia="Times New Roman" w:hAnsi="Times New Roman" w:cs="Times New Roman"/>
                <w:sz w:val="24"/>
                <w:szCs w:val="24"/>
              </w:rPr>
              <w:t xml:space="preserve"> lab access</w:t>
            </w:r>
          </w:p>
        </w:tc>
        <w:tc>
          <w:tcPr>
            <w:tcW w:w="1455" w:type="dxa"/>
          </w:tcPr>
          <w:p w14:paraId="1C804417"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$0 NZD</w:t>
            </w:r>
          </w:p>
        </w:tc>
        <w:tc>
          <w:tcPr>
            <w:tcW w:w="2175" w:type="dxa"/>
          </w:tcPr>
          <w:p w14:paraId="7FC0E7EA"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Team members and </w:t>
            </w:r>
            <w:proofErr w:type="spellStart"/>
            <w:r w:rsidRPr="00B51C32">
              <w:rPr>
                <w:rFonts w:ascii="Times New Roman" w:eastAsia="Times New Roman" w:hAnsi="Times New Roman" w:cs="Times New Roman"/>
                <w:sz w:val="24"/>
                <w:szCs w:val="24"/>
              </w:rPr>
              <w:t>Weltec</w:t>
            </w:r>
            <w:proofErr w:type="spellEnd"/>
          </w:p>
        </w:tc>
      </w:tr>
      <w:tr w:rsidR="004F189C" w:rsidRPr="00B51C32" w14:paraId="2ED009B2" w14:textId="77777777" w:rsidTr="003E655A">
        <w:trPr>
          <w:trHeight w:val="945"/>
        </w:trPr>
        <w:tc>
          <w:tcPr>
            <w:tcW w:w="2100" w:type="dxa"/>
          </w:tcPr>
          <w:p w14:paraId="2FB299B5" w14:textId="77777777" w:rsidR="004F189C" w:rsidRPr="00B51C32" w:rsidRDefault="004F189C" w:rsidP="003E655A">
            <w:pPr>
              <w:spacing w:before="240" w:after="160"/>
              <w:jc w:val="both"/>
              <w:rPr>
                <w:rFonts w:ascii="Times New Roman" w:eastAsia="Times New Roman" w:hAnsi="Times New Roman" w:cs="Times New Roman"/>
                <w:b/>
                <w:sz w:val="24"/>
                <w:szCs w:val="24"/>
              </w:rPr>
            </w:pPr>
            <w:r w:rsidRPr="00B51C32">
              <w:rPr>
                <w:rFonts w:ascii="Times New Roman" w:eastAsia="Times New Roman" w:hAnsi="Times New Roman" w:cs="Times New Roman"/>
                <w:b/>
                <w:sz w:val="24"/>
                <w:szCs w:val="24"/>
              </w:rPr>
              <w:t>Communication Tools</w:t>
            </w:r>
          </w:p>
        </w:tc>
        <w:tc>
          <w:tcPr>
            <w:tcW w:w="3090" w:type="dxa"/>
          </w:tcPr>
          <w:p w14:paraId="71BF8A9E"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Team communication and project management platforms</w:t>
            </w:r>
          </w:p>
        </w:tc>
        <w:tc>
          <w:tcPr>
            <w:tcW w:w="1455" w:type="dxa"/>
          </w:tcPr>
          <w:p w14:paraId="5C35D5BE"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$0 NZD</w:t>
            </w:r>
          </w:p>
        </w:tc>
        <w:tc>
          <w:tcPr>
            <w:tcW w:w="2175" w:type="dxa"/>
          </w:tcPr>
          <w:p w14:paraId="1855CE17" w14:textId="77777777" w:rsidR="004F189C" w:rsidRPr="00B51C32" w:rsidRDefault="004F189C" w:rsidP="003E655A">
            <w:pPr>
              <w:spacing w:before="240" w:after="16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Free tiers and </w:t>
            </w:r>
            <w:proofErr w:type="spellStart"/>
            <w:r w:rsidRPr="00B51C32">
              <w:rPr>
                <w:rFonts w:ascii="Times New Roman" w:eastAsia="Times New Roman" w:hAnsi="Times New Roman" w:cs="Times New Roman"/>
                <w:sz w:val="24"/>
                <w:szCs w:val="24"/>
              </w:rPr>
              <w:t>Weltec</w:t>
            </w:r>
            <w:proofErr w:type="spellEnd"/>
            <w:r w:rsidRPr="00B51C32">
              <w:rPr>
                <w:rFonts w:ascii="Times New Roman" w:eastAsia="Times New Roman" w:hAnsi="Times New Roman" w:cs="Times New Roman"/>
                <w:sz w:val="24"/>
                <w:szCs w:val="24"/>
              </w:rPr>
              <w:t xml:space="preserve"> resources</w:t>
            </w:r>
          </w:p>
        </w:tc>
      </w:tr>
    </w:tbl>
    <w:p w14:paraId="7E10B41F"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 </w:t>
      </w:r>
    </w:p>
    <w:p w14:paraId="61DB0DE2"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 </w:t>
      </w:r>
    </w:p>
    <w:p w14:paraId="2BB0846C" w14:textId="77777777" w:rsidR="004F189C" w:rsidRPr="00B51C32" w:rsidRDefault="004F189C" w:rsidP="004F189C">
      <w:pPr>
        <w:spacing w:before="240" w:after="240"/>
        <w:jc w:val="both"/>
        <w:rPr>
          <w:rFonts w:ascii="Times New Roman" w:eastAsia="Times New Roman" w:hAnsi="Times New Roman" w:cs="Times New Roman"/>
          <w:sz w:val="24"/>
          <w:szCs w:val="24"/>
        </w:rPr>
      </w:pPr>
      <w:r w:rsidRPr="00B51C32">
        <w:rPr>
          <w:rFonts w:ascii="Times New Roman" w:eastAsia="Times New Roman" w:hAnsi="Times New Roman" w:cs="Times New Roman"/>
          <w:sz w:val="24"/>
          <w:szCs w:val="24"/>
        </w:rPr>
        <w:t xml:space="preserve"> </w:t>
      </w:r>
    </w:p>
    <w:p w14:paraId="2DD4FD99" w14:textId="77777777" w:rsidR="004F189C" w:rsidRPr="007F1302" w:rsidRDefault="004F189C" w:rsidP="004F189C">
      <w:pPr>
        <w:pStyle w:val="Heading2"/>
      </w:pPr>
      <w:bookmarkStart w:id="92" w:name="_Toc211577552"/>
      <w:bookmarkStart w:id="93" w:name="_Toc211587155"/>
      <w:bookmarkStart w:id="94" w:name="_Toc211595171"/>
      <w:r w:rsidRPr="007F1302">
        <w:t>Project Personnel</w:t>
      </w:r>
      <w:bookmarkEnd w:id="92"/>
      <w:bookmarkEnd w:id="93"/>
      <w:bookmarkEnd w:id="94"/>
    </w:p>
    <w:p w14:paraId="5F11B2AB" w14:textId="77777777" w:rsidR="004F189C" w:rsidRDefault="004F189C" w:rsidP="004F189C">
      <w:pPr>
        <w:pStyle w:val="Heading2"/>
      </w:pPr>
      <w:bookmarkStart w:id="95" w:name="_Toc211577553"/>
      <w:bookmarkStart w:id="96" w:name="_Toc211587156"/>
      <w:bookmarkStart w:id="97" w:name="_Toc211595172"/>
      <w:r>
        <w:t>Client</w:t>
      </w:r>
      <w:bookmarkEnd w:id="95"/>
      <w:bookmarkEnd w:id="96"/>
      <w:bookmarkEnd w:id="97"/>
      <w:r>
        <w:t xml:space="preserve"> </w:t>
      </w:r>
    </w:p>
    <w:p w14:paraId="45002D07" w14:textId="77777777" w:rsidR="004F189C" w:rsidRPr="00B51C32" w:rsidRDefault="004F189C" w:rsidP="004F189C">
      <w:pPr>
        <w:spacing w:after="240"/>
        <w:jc w:val="both"/>
        <w:rPr>
          <w:rFonts w:ascii="Times New Roman" w:hAnsi="Times New Roman" w:cs="Times New Roman"/>
          <w:sz w:val="24"/>
          <w:szCs w:val="24"/>
        </w:rPr>
      </w:pPr>
      <w:r>
        <w:rPr>
          <w:rFonts w:ascii="Times New Roman" w:hAnsi="Times New Roman" w:cs="Times New Roman"/>
          <w:sz w:val="24"/>
          <w:szCs w:val="24"/>
        </w:rPr>
        <w:t xml:space="preserve">Dr. Trang Do is an industry professional who serves as our client for our project. She will be providing the project requirements, scope and feedback to sure the requirements are meeting the expectations. </w:t>
      </w:r>
    </w:p>
    <w:p w14:paraId="32CC3664" w14:textId="77777777" w:rsidR="004F189C" w:rsidRPr="008479D6" w:rsidRDefault="004F189C" w:rsidP="004F189C">
      <w:pPr>
        <w:pStyle w:val="Heading2"/>
        <w:rPr>
          <w:rFonts w:cs="Times New Roman"/>
        </w:rPr>
      </w:pPr>
      <w:bookmarkStart w:id="98" w:name="_Toc211577554"/>
      <w:bookmarkStart w:id="99" w:name="_Toc211587157"/>
      <w:bookmarkStart w:id="100" w:name="_Toc211595173"/>
      <w:r w:rsidRPr="008479D6">
        <w:rPr>
          <w:rFonts w:cs="Times New Roman"/>
        </w:rPr>
        <w:t>Group Members</w:t>
      </w:r>
      <w:bookmarkEnd w:id="98"/>
      <w:bookmarkEnd w:id="99"/>
      <w:bookmarkEnd w:id="100"/>
      <w:r w:rsidRPr="008479D6">
        <w:rPr>
          <w:rFonts w:cs="Times New Roman"/>
        </w:rPr>
        <w:t xml:space="preserve"> </w:t>
      </w:r>
    </w:p>
    <w:p w14:paraId="5F4F73CA" w14:textId="77777777" w:rsidR="004F189C" w:rsidRPr="003167E6" w:rsidRDefault="004F189C" w:rsidP="004F189C">
      <w:pPr>
        <w:jc w:val="both"/>
        <w:rPr>
          <w:rFonts w:ascii="Times New Roman" w:hAnsi="Times New Roman" w:cs="Times New Roman"/>
          <w:sz w:val="24"/>
          <w:szCs w:val="24"/>
        </w:rPr>
      </w:pPr>
      <w:r w:rsidRPr="003167E6">
        <w:rPr>
          <w:rFonts w:ascii="Times New Roman" w:hAnsi="Times New Roman" w:cs="Times New Roman"/>
          <w:sz w:val="24"/>
          <w:szCs w:val="24"/>
        </w:rPr>
        <w:t>Lakshya Mann – Project Manager, Data Analyst, and Developer</w:t>
      </w:r>
    </w:p>
    <w:p w14:paraId="061A07F2" w14:textId="77777777" w:rsidR="004F189C" w:rsidRPr="003167E6" w:rsidRDefault="004F189C" w:rsidP="004F189C">
      <w:pPr>
        <w:jc w:val="both"/>
        <w:rPr>
          <w:rFonts w:ascii="Times New Roman" w:hAnsi="Times New Roman" w:cs="Times New Roman"/>
          <w:sz w:val="24"/>
          <w:szCs w:val="24"/>
        </w:rPr>
      </w:pPr>
    </w:p>
    <w:p w14:paraId="2FAF702F" w14:textId="77777777" w:rsidR="004F189C" w:rsidRDefault="004F189C" w:rsidP="004F189C">
      <w:pPr>
        <w:jc w:val="both"/>
        <w:rPr>
          <w:rFonts w:ascii="Times New Roman" w:hAnsi="Times New Roman" w:cs="Times New Roman"/>
          <w:sz w:val="24"/>
          <w:szCs w:val="24"/>
        </w:rPr>
      </w:pPr>
      <w:r w:rsidRPr="003167E6">
        <w:rPr>
          <w:rFonts w:ascii="Times New Roman" w:hAnsi="Times New Roman" w:cs="Times New Roman"/>
          <w:sz w:val="24"/>
          <w:szCs w:val="24"/>
        </w:rPr>
        <w:t>Lakshya Mann is the Project Manager for this project. He will be leading the team and ensuring that tasks are completed on time while maintaining clear communication and coordination among team members. He will also contribute as a Data Analyst and Developer, applying his skills in team leadership, data mining, data analysis, and data visualis</w:t>
      </w:r>
      <w:r>
        <w:rPr>
          <w:rFonts w:ascii="Times New Roman" w:hAnsi="Times New Roman" w:cs="Times New Roman"/>
          <w:sz w:val="24"/>
          <w:szCs w:val="24"/>
        </w:rPr>
        <w:t>a</w:t>
      </w:r>
      <w:r w:rsidRPr="003167E6">
        <w:rPr>
          <w:rFonts w:ascii="Times New Roman" w:hAnsi="Times New Roman" w:cs="Times New Roman"/>
          <w:sz w:val="24"/>
          <w:szCs w:val="24"/>
        </w:rPr>
        <w:t>tion using Power BI to extract meaningful insights. He has hands-on experience with ETL processes, SQL (including queries, joins, and subqueries), data cleaning, preprocessing, integration, and transformation to ensure high-quality, structured data throughout the project. Additionally, he brings strong technical abilities in mobile application development</w:t>
      </w:r>
      <w:r>
        <w:rPr>
          <w:rFonts w:ascii="Times New Roman" w:hAnsi="Times New Roman" w:cs="Times New Roman"/>
          <w:sz w:val="24"/>
          <w:szCs w:val="24"/>
        </w:rPr>
        <w:t xml:space="preserve">, </w:t>
      </w:r>
      <w:r w:rsidRPr="003167E6">
        <w:rPr>
          <w:rFonts w:ascii="Times New Roman" w:hAnsi="Times New Roman" w:cs="Times New Roman"/>
          <w:sz w:val="24"/>
          <w:szCs w:val="24"/>
        </w:rPr>
        <w:t>web development, along with a focus on secure data management and secure coding practices. He is proficient in programming languages such as Python, C#, and JavaScript, and is experienced in working with web technologies like HTML, CSS, and ASP.NET. His skills in UI/UX design, combined with his experience in managing secure coding practices, will ensure both the usability and security of the solutions developed by the team.</w:t>
      </w:r>
    </w:p>
    <w:p w14:paraId="786F876C" w14:textId="77777777" w:rsidR="004F189C" w:rsidRDefault="004F189C" w:rsidP="004F189C">
      <w:pPr>
        <w:jc w:val="both"/>
        <w:rPr>
          <w:rFonts w:ascii="Times New Roman" w:hAnsi="Times New Roman" w:cs="Times New Roman"/>
          <w:sz w:val="24"/>
          <w:szCs w:val="24"/>
        </w:rPr>
      </w:pPr>
    </w:p>
    <w:p w14:paraId="69AB3DF5" w14:textId="77777777" w:rsidR="004F189C" w:rsidRDefault="004F189C" w:rsidP="004F189C">
      <w:pPr>
        <w:jc w:val="both"/>
        <w:rPr>
          <w:rFonts w:ascii="Times New Roman" w:hAnsi="Times New Roman" w:cs="Times New Roman"/>
          <w:sz w:val="24"/>
          <w:szCs w:val="24"/>
        </w:rPr>
      </w:pPr>
      <w:r w:rsidRPr="003167E6">
        <w:rPr>
          <w:rFonts w:ascii="Times New Roman" w:hAnsi="Times New Roman" w:cs="Times New Roman"/>
          <w:sz w:val="24"/>
          <w:szCs w:val="24"/>
        </w:rPr>
        <w:t xml:space="preserve">Shivam Arora – Data Analyst and Developer                                                                                        </w:t>
      </w:r>
    </w:p>
    <w:p w14:paraId="6974C66E" w14:textId="77777777" w:rsidR="004F189C" w:rsidRDefault="004F189C" w:rsidP="004F189C">
      <w:pPr>
        <w:jc w:val="both"/>
        <w:rPr>
          <w:rFonts w:ascii="Times New Roman" w:hAnsi="Times New Roman" w:cs="Times New Roman"/>
          <w:sz w:val="24"/>
          <w:szCs w:val="24"/>
        </w:rPr>
      </w:pPr>
    </w:p>
    <w:p w14:paraId="3FED4F6A" w14:textId="77777777" w:rsidR="004F189C" w:rsidRDefault="004F189C" w:rsidP="004F189C">
      <w:pPr>
        <w:jc w:val="both"/>
        <w:rPr>
          <w:rFonts w:ascii="Times New Roman" w:hAnsi="Times New Roman" w:cs="Times New Roman"/>
          <w:sz w:val="24"/>
          <w:szCs w:val="24"/>
        </w:rPr>
      </w:pPr>
      <w:r w:rsidRPr="003167E6">
        <w:rPr>
          <w:rFonts w:ascii="Times New Roman" w:hAnsi="Times New Roman" w:cs="Times New Roman"/>
          <w:sz w:val="24"/>
          <w:szCs w:val="24"/>
        </w:rPr>
        <w:t>Shivam Arora will serve as a developer and data analyst for this project. Throughout the project, he will use his excellent data mining, data analysis, and data visualisation abilities using Power BI to allow informed decisions. In order to efficiently handle and retrieve data, he has written queries, joins, and subqueries using SQL. Shivam is proficient in data cleansing, preparation, integration, and transformation to guarantee data quality and consistency. He also has practical knowledge with ETL procedures. He also contributes knowledge of technology in developing online and mobile applications, emphasising safe coding techniques and data management. He is well-versed in web technologies including HTML, CSS, and ASP.NET and is proficient in Python, C#, and JavaScript. Throughout the project, his safe development methodology</w:t>
      </w:r>
      <w:r>
        <w:rPr>
          <w:rFonts w:ascii="Times New Roman" w:hAnsi="Times New Roman" w:cs="Times New Roman"/>
          <w:sz w:val="24"/>
          <w:szCs w:val="24"/>
        </w:rPr>
        <w:t xml:space="preserve"> as well as </w:t>
      </w:r>
      <w:r w:rsidRPr="003167E6">
        <w:rPr>
          <w:rFonts w:ascii="Times New Roman" w:hAnsi="Times New Roman" w:cs="Times New Roman"/>
          <w:sz w:val="24"/>
          <w:szCs w:val="24"/>
        </w:rPr>
        <w:t>UI/UX design skills will contribute to the delivery of secure and user-friendly solutions.</w:t>
      </w:r>
    </w:p>
    <w:p w14:paraId="0E0C6D1A" w14:textId="77777777" w:rsidR="004F189C" w:rsidRDefault="004F189C" w:rsidP="004F189C">
      <w:pPr>
        <w:jc w:val="both"/>
        <w:rPr>
          <w:rFonts w:ascii="Times New Roman" w:hAnsi="Times New Roman" w:cs="Times New Roman"/>
          <w:sz w:val="24"/>
          <w:szCs w:val="24"/>
        </w:rPr>
      </w:pPr>
    </w:p>
    <w:p w14:paraId="0DC23EE3" w14:textId="77777777" w:rsidR="004F189C" w:rsidRDefault="004F189C" w:rsidP="004F189C">
      <w:pPr>
        <w:jc w:val="both"/>
        <w:rPr>
          <w:rFonts w:ascii="Times New Roman" w:hAnsi="Times New Roman" w:cs="Times New Roman"/>
          <w:sz w:val="24"/>
          <w:szCs w:val="24"/>
        </w:rPr>
      </w:pPr>
      <w:r w:rsidRPr="003167E6">
        <w:rPr>
          <w:rFonts w:ascii="Times New Roman" w:hAnsi="Times New Roman" w:cs="Times New Roman"/>
          <w:sz w:val="24"/>
          <w:szCs w:val="24"/>
        </w:rPr>
        <w:t xml:space="preserve">Gowtham R. Panicker –Cloud Infrastructure </w:t>
      </w:r>
      <w:r>
        <w:rPr>
          <w:rFonts w:ascii="Times New Roman" w:hAnsi="Times New Roman" w:cs="Times New Roman"/>
          <w:sz w:val="24"/>
          <w:szCs w:val="24"/>
        </w:rPr>
        <w:t xml:space="preserve">and Data Analyst </w:t>
      </w:r>
      <w:r w:rsidRPr="003167E6">
        <w:rPr>
          <w:rFonts w:ascii="Times New Roman" w:hAnsi="Times New Roman" w:cs="Times New Roman"/>
          <w:sz w:val="24"/>
          <w:szCs w:val="24"/>
        </w:rPr>
        <w:t xml:space="preserve">  </w:t>
      </w:r>
    </w:p>
    <w:p w14:paraId="6FF34608" w14:textId="77777777" w:rsidR="004F189C" w:rsidRDefault="004F189C" w:rsidP="004F189C">
      <w:pPr>
        <w:jc w:val="both"/>
        <w:rPr>
          <w:rFonts w:ascii="Times New Roman" w:hAnsi="Times New Roman" w:cs="Times New Roman"/>
          <w:sz w:val="24"/>
          <w:szCs w:val="24"/>
        </w:rPr>
      </w:pPr>
    </w:p>
    <w:p w14:paraId="62D28A41" w14:textId="77777777" w:rsidR="004F189C" w:rsidRDefault="004F189C" w:rsidP="004F189C">
      <w:pPr>
        <w:jc w:val="both"/>
        <w:rPr>
          <w:rFonts w:ascii="Times New Roman" w:hAnsi="Times New Roman" w:cs="Times New Roman"/>
          <w:sz w:val="24"/>
          <w:szCs w:val="24"/>
        </w:rPr>
      </w:pPr>
      <w:r w:rsidRPr="003167E6">
        <w:rPr>
          <w:rFonts w:ascii="Times New Roman" w:hAnsi="Times New Roman" w:cs="Times New Roman"/>
          <w:sz w:val="24"/>
          <w:szCs w:val="24"/>
        </w:rPr>
        <w:t>Gowtham R. Panicker's experience in cloud infrastructure, networking, and cybersecurity. He has practical knowledge with security procedures throughout development pipelines and a solid foundation in maintaining DevOps settings. In addition to his expertise in SQL, which involves creating intricate queries, joins, and subqueries for efficient data management, he has experience working in data warehousing and data mining. Gowtham is strong in automating and managing system operations with platforms like PowerShell and Bash. He has expertise with present infrastructure tools including Terraform, Ansible, Kubernetes, and Docker as well as cloud computing.</w:t>
      </w:r>
    </w:p>
    <w:p w14:paraId="420EC870" w14:textId="77777777" w:rsidR="004F189C" w:rsidRPr="008479D6" w:rsidRDefault="004F189C" w:rsidP="004F189C">
      <w:pPr>
        <w:pStyle w:val="Heading2"/>
        <w:rPr>
          <w:rFonts w:cs="Times New Roman"/>
        </w:rPr>
      </w:pPr>
      <w:bookmarkStart w:id="101" w:name="_Toc211577555"/>
      <w:bookmarkStart w:id="102" w:name="_Toc211587158"/>
      <w:bookmarkStart w:id="103" w:name="_Toc211595174"/>
      <w:r w:rsidRPr="008479D6">
        <w:rPr>
          <w:rFonts w:cs="Times New Roman"/>
        </w:rPr>
        <w:t>Project Advisor</w:t>
      </w:r>
      <w:bookmarkEnd w:id="101"/>
      <w:bookmarkEnd w:id="102"/>
      <w:bookmarkEnd w:id="103"/>
    </w:p>
    <w:p w14:paraId="4C2C4EF2" w14:textId="77777777" w:rsidR="004F189C" w:rsidRDefault="004F189C" w:rsidP="004F189C">
      <w:pPr>
        <w:jc w:val="both"/>
        <w:rPr>
          <w:rFonts w:ascii="Times New Roman" w:hAnsi="Times New Roman" w:cs="Times New Roman"/>
          <w:sz w:val="24"/>
          <w:szCs w:val="24"/>
        </w:rPr>
      </w:pPr>
      <w:r w:rsidRPr="00614A18">
        <w:rPr>
          <w:rFonts w:ascii="Times New Roman" w:hAnsi="Times New Roman" w:cs="Times New Roman"/>
          <w:sz w:val="24"/>
          <w:szCs w:val="28"/>
        </w:rPr>
        <w:t xml:space="preserve">The project advisor of the </w:t>
      </w:r>
      <w:r>
        <w:rPr>
          <w:rFonts w:ascii="Times New Roman" w:hAnsi="Times New Roman" w:cs="Times New Roman"/>
          <w:sz w:val="24"/>
          <w:szCs w:val="28"/>
        </w:rPr>
        <w:t>LSG</w:t>
      </w:r>
      <w:r w:rsidRPr="00614A18">
        <w:rPr>
          <w:rFonts w:ascii="Times New Roman" w:hAnsi="Times New Roman" w:cs="Times New Roman"/>
          <w:sz w:val="24"/>
          <w:szCs w:val="28"/>
        </w:rPr>
        <w:t xml:space="preserve"> group is </w:t>
      </w:r>
      <w:r w:rsidRPr="00B51C32">
        <w:rPr>
          <w:rFonts w:ascii="Times New Roman" w:hAnsi="Times New Roman" w:cs="Times New Roman"/>
          <w:sz w:val="24"/>
          <w:szCs w:val="24"/>
        </w:rPr>
        <w:t>Anjali de Silva</w:t>
      </w:r>
      <w:r>
        <w:rPr>
          <w:rFonts w:ascii="Times New Roman" w:hAnsi="Times New Roman" w:cs="Times New Roman"/>
          <w:sz w:val="24"/>
          <w:szCs w:val="24"/>
        </w:rPr>
        <w:t xml:space="preserve">. She is a lecturer in data science and is currently completing her PhD. </w:t>
      </w:r>
    </w:p>
    <w:p w14:paraId="5ADD8715" w14:textId="77777777" w:rsidR="004F189C" w:rsidRPr="00B51C32" w:rsidRDefault="004F189C" w:rsidP="004F189C">
      <w:pPr>
        <w:jc w:val="both"/>
        <w:rPr>
          <w:rFonts w:ascii="Times New Roman" w:hAnsi="Times New Roman" w:cs="Times New Roman"/>
          <w:sz w:val="24"/>
          <w:szCs w:val="24"/>
        </w:rPr>
      </w:pPr>
    </w:p>
    <w:p w14:paraId="7F94236A" w14:textId="77777777" w:rsidR="004F189C" w:rsidRPr="007F1302" w:rsidRDefault="004F189C" w:rsidP="004F189C">
      <w:pPr>
        <w:keepNext/>
        <w:spacing w:after="200" w:line="240" w:lineRule="auto"/>
        <w:ind w:left="20" w:hanging="10"/>
        <w:jc w:val="both"/>
        <w:rPr>
          <w:rFonts w:ascii="Calibri" w:eastAsia="Calibri" w:hAnsi="Calibri" w:cs="Calibri"/>
          <w:i/>
          <w:iCs/>
          <w:color w:val="0E2841"/>
          <w:kern w:val="2"/>
          <w:sz w:val="18"/>
          <w:szCs w:val="18"/>
          <w14:ligatures w14:val="standardContextual"/>
        </w:rPr>
      </w:pPr>
      <w:r w:rsidRPr="007F1302">
        <w:rPr>
          <w:rFonts w:ascii="Calibri" w:eastAsia="Calibri" w:hAnsi="Calibri" w:cs="Calibri"/>
          <w:i/>
          <w:iCs/>
          <w:color w:val="0E2841"/>
          <w:kern w:val="2"/>
          <w:sz w:val="18"/>
          <w:szCs w:val="18"/>
          <w14:ligatures w14:val="standardContextual"/>
        </w:rPr>
        <w:t xml:space="preserve">Table </w:t>
      </w:r>
      <w:r>
        <w:rPr>
          <w:rFonts w:ascii="Calibri" w:eastAsia="Calibri" w:hAnsi="Calibri" w:cs="Calibri"/>
          <w:i/>
          <w:iCs/>
          <w:color w:val="0E2841"/>
          <w:kern w:val="2"/>
          <w:sz w:val="18"/>
          <w:szCs w:val="18"/>
          <w14:ligatures w14:val="standardContextual"/>
        </w:rPr>
        <w:t>3</w:t>
      </w:r>
      <w:r w:rsidRPr="007F1302">
        <w:rPr>
          <w:rFonts w:ascii="Calibri" w:eastAsia="Calibri" w:hAnsi="Calibri" w:cs="Calibri"/>
          <w:i/>
          <w:iCs/>
          <w:color w:val="0E2841"/>
          <w:kern w:val="2"/>
          <w:sz w:val="18"/>
          <w:szCs w:val="18"/>
          <w14:ligatures w14:val="standardContextual"/>
        </w:rPr>
        <w:t xml:space="preserve"> </w:t>
      </w:r>
      <w:r>
        <w:rPr>
          <w:rFonts w:ascii="Calibri" w:eastAsia="Calibri" w:hAnsi="Calibri" w:cs="Calibri"/>
          <w:i/>
          <w:iCs/>
          <w:color w:val="0E2841"/>
          <w:kern w:val="2"/>
          <w:sz w:val="18"/>
          <w:szCs w:val="18"/>
          <w14:ligatures w14:val="standardContextual"/>
        </w:rPr>
        <w:t xml:space="preserve">Communication Plan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F189C" w:rsidRPr="00B51C32" w14:paraId="076E636A" w14:textId="77777777" w:rsidTr="003E655A">
        <w:tc>
          <w:tcPr>
            <w:tcW w:w="4680" w:type="dxa"/>
            <w:tcMar>
              <w:top w:w="100" w:type="dxa"/>
              <w:left w:w="100" w:type="dxa"/>
              <w:bottom w:w="100" w:type="dxa"/>
              <w:right w:w="100" w:type="dxa"/>
            </w:tcMar>
          </w:tcPr>
          <w:p w14:paraId="711FA433"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b/>
                <w:sz w:val="24"/>
                <w:szCs w:val="24"/>
              </w:rPr>
            </w:pPr>
            <w:r w:rsidRPr="00B51C32">
              <w:rPr>
                <w:rFonts w:ascii="Times New Roman" w:hAnsi="Times New Roman" w:cs="Times New Roman"/>
                <w:b/>
                <w:sz w:val="24"/>
                <w:szCs w:val="24"/>
              </w:rPr>
              <w:t>Name</w:t>
            </w:r>
          </w:p>
        </w:tc>
        <w:tc>
          <w:tcPr>
            <w:tcW w:w="4680" w:type="dxa"/>
            <w:tcMar>
              <w:top w:w="100" w:type="dxa"/>
              <w:left w:w="100" w:type="dxa"/>
              <w:bottom w:w="100" w:type="dxa"/>
              <w:right w:w="100" w:type="dxa"/>
            </w:tcMar>
          </w:tcPr>
          <w:p w14:paraId="65EB1AC2"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b/>
                <w:sz w:val="24"/>
                <w:szCs w:val="24"/>
              </w:rPr>
            </w:pPr>
            <w:r w:rsidRPr="00B51C32">
              <w:rPr>
                <w:rFonts w:ascii="Times New Roman" w:hAnsi="Times New Roman" w:cs="Times New Roman"/>
                <w:b/>
                <w:sz w:val="24"/>
                <w:szCs w:val="24"/>
              </w:rPr>
              <w:t>Email Address</w:t>
            </w:r>
          </w:p>
        </w:tc>
      </w:tr>
      <w:tr w:rsidR="004F189C" w:rsidRPr="00B51C32" w14:paraId="1E0CA8F9" w14:textId="77777777" w:rsidTr="003E655A">
        <w:tc>
          <w:tcPr>
            <w:tcW w:w="4680" w:type="dxa"/>
            <w:tcMar>
              <w:top w:w="100" w:type="dxa"/>
              <w:left w:w="100" w:type="dxa"/>
              <w:bottom w:w="100" w:type="dxa"/>
              <w:right w:w="100" w:type="dxa"/>
            </w:tcMar>
          </w:tcPr>
          <w:p w14:paraId="30E8924E"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sz w:val="24"/>
                <w:szCs w:val="24"/>
              </w:rPr>
            </w:pPr>
            <w:r w:rsidRPr="00B51C32">
              <w:rPr>
                <w:rFonts w:ascii="Times New Roman" w:hAnsi="Times New Roman" w:cs="Times New Roman"/>
                <w:sz w:val="24"/>
                <w:szCs w:val="24"/>
              </w:rPr>
              <w:t>Dr Trang Do - Client</w:t>
            </w:r>
          </w:p>
        </w:tc>
        <w:tc>
          <w:tcPr>
            <w:tcW w:w="4680" w:type="dxa"/>
            <w:tcMar>
              <w:top w:w="100" w:type="dxa"/>
              <w:left w:w="100" w:type="dxa"/>
              <w:bottom w:w="100" w:type="dxa"/>
              <w:right w:w="100" w:type="dxa"/>
            </w:tcMar>
          </w:tcPr>
          <w:p w14:paraId="65418809"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color w:val="4A86E8"/>
                <w:sz w:val="24"/>
                <w:szCs w:val="24"/>
              </w:rPr>
            </w:pPr>
            <w:r w:rsidRPr="00B51C32">
              <w:rPr>
                <w:rFonts w:ascii="Times New Roman" w:eastAsia="Roboto" w:hAnsi="Times New Roman" w:cs="Times New Roman"/>
                <w:color w:val="4A86E8"/>
                <w:sz w:val="24"/>
                <w:szCs w:val="24"/>
                <w:highlight w:val="white"/>
              </w:rPr>
              <w:t>trangdtt@gmail.com</w:t>
            </w:r>
          </w:p>
        </w:tc>
      </w:tr>
      <w:tr w:rsidR="004F189C" w:rsidRPr="00B51C32" w14:paraId="4FD418A8" w14:textId="77777777" w:rsidTr="003E655A">
        <w:tc>
          <w:tcPr>
            <w:tcW w:w="4680" w:type="dxa"/>
            <w:tcMar>
              <w:top w:w="100" w:type="dxa"/>
              <w:left w:w="100" w:type="dxa"/>
              <w:bottom w:w="100" w:type="dxa"/>
              <w:right w:w="100" w:type="dxa"/>
            </w:tcMar>
          </w:tcPr>
          <w:p w14:paraId="66BB1AEB"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sz w:val="24"/>
                <w:szCs w:val="24"/>
              </w:rPr>
            </w:pPr>
            <w:r w:rsidRPr="00B51C32">
              <w:rPr>
                <w:rFonts w:ascii="Times New Roman" w:hAnsi="Times New Roman" w:cs="Times New Roman"/>
                <w:sz w:val="24"/>
                <w:szCs w:val="24"/>
              </w:rPr>
              <w:t>Anjali de Silva - Advisor</w:t>
            </w:r>
          </w:p>
        </w:tc>
        <w:tc>
          <w:tcPr>
            <w:tcW w:w="4680" w:type="dxa"/>
            <w:tcMar>
              <w:top w:w="100" w:type="dxa"/>
              <w:left w:w="100" w:type="dxa"/>
              <w:bottom w:w="100" w:type="dxa"/>
              <w:right w:w="100" w:type="dxa"/>
            </w:tcMar>
          </w:tcPr>
          <w:p w14:paraId="330487A2"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color w:val="4A86E8"/>
                <w:sz w:val="24"/>
                <w:szCs w:val="24"/>
              </w:rPr>
            </w:pPr>
            <w:r w:rsidRPr="00B51C32">
              <w:rPr>
                <w:rFonts w:ascii="Times New Roman" w:hAnsi="Times New Roman" w:cs="Times New Roman"/>
                <w:color w:val="4A86E8"/>
                <w:sz w:val="24"/>
                <w:szCs w:val="24"/>
                <w:highlight w:val="white"/>
              </w:rPr>
              <w:t>Anjali.DeSilva@weltec.ac.nz</w:t>
            </w:r>
          </w:p>
        </w:tc>
      </w:tr>
      <w:tr w:rsidR="004F189C" w:rsidRPr="00B51C32" w14:paraId="309FCA8E" w14:textId="77777777" w:rsidTr="003E655A">
        <w:tc>
          <w:tcPr>
            <w:tcW w:w="4680" w:type="dxa"/>
            <w:tcMar>
              <w:top w:w="100" w:type="dxa"/>
              <w:left w:w="100" w:type="dxa"/>
              <w:bottom w:w="100" w:type="dxa"/>
              <w:right w:w="100" w:type="dxa"/>
            </w:tcMar>
          </w:tcPr>
          <w:p w14:paraId="16C2D7D3"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sz w:val="24"/>
                <w:szCs w:val="24"/>
              </w:rPr>
            </w:pPr>
            <w:r w:rsidRPr="00B51C32">
              <w:rPr>
                <w:rFonts w:ascii="Times New Roman" w:hAnsi="Times New Roman" w:cs="Times New Roman"/>
                <w:sz w:val="24"/>
                <w:szCs w:val="24"/>
              </w:rPr>
              <w:t>Lakshya Mann - Project Manager</w:t>
            </w:r>
          </w:p>
        </w:tc>
        <w:tc>
          <w:tcPr>
            <w:tcW w:w="4680" w:type="dxa"/>
            <w:tcMar>
              <w:top w:w="100" w:type="dxa"/>
              <w:left w:w="100" w:type="dxa"/>
              <w:bottom w:w="100" w:type="dxa"/>
              <w:right w:w="100" w:type="dxa"/>
            </w:tcMar>
          </w:tcPr>
          <w:p w14:paraId="4BDE779E"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color w:val="4A86E8"/>
                <w:sz w:val="24"/>
                <w:szCs w:val="24"/>
              </w:rPr>
            </w:pPr>
            <w:r w:rsidRPr="00B51C32">
              <w:rPr>
                <w:rFonts w:ascii="Times New Roman" w:eastAsia="Roboto" w:hAnsi="Times New Roman" w:cs="Times New Roman"/>
                <w:color w:val="4A86E8"/>
                <w:sz w:val="24"/>
                <w:szCs w:val="24"/>
                <w:highlight w:val="white"/>
              </w:rPr>
              <w:t>lakshyamann2003@gmail.com</w:t>
            </w:r>
          </w:p>
        </w:tc>
      </w:tr>
      <w:tr w:rsidR="004F189C" w:rsidRPr="00B51C32" w14:paraId="7B69754C" w14:textId="77777777" w:rsidTr="003E655A">
        <w:tc>
          <w:tcPr>
            <w:tcW w:w="4680" w:type="dxa"/>
            <w:tcMar>
              <w:top w:w="100" w:type="dxa"/>
              <w:left w:w="100" w:type="dxa"/>
              <w:bottom w:w="100" w:type="dxa"/>
              <w:right w:w="100" w:type="dxa"/>
            </w:tcMar>
          </w:tcPr>
          <w:p w14:paraId="7D2A8179"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sz w:val="24"/>
                <w:szCs w:val="24"/>
              </w:rPr>
            </w:pPr>
            <w:r w:rsidRPr="00B51C32">
              <w:rPr>
                <w:rFonts w:ascii="Times New Roman" w:hAnsi="Times New Roman" w:cs="Times New Roman"/>
                <w:sz w:val="24"/>
                <w:szCs w:val="24"/>
              </w:rPr>
              <w:t>Shivam Arora - Group Member</w:t>
            </w:r>
          </w:p>
        </w:tc>
        <w:tc>
          <w:tcPr>
            <w:tcW w:w="4680" w:type="dxa"/>
            <w:tcMar>
              <w:top w:w="100" w:type="dxa"/>
              <w:left w:w="100" w:type="dxa"/>
              <w:bottom w:w="100" w:type="dxa"/>
              <w:right w:w="100" w:type="dxa"/>
            </w:tcMar>
          </w:tcPr>
          <w:p w14:paraId="62B601A1"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color w:val="4A86E8"/>
                <w:sz w:val="24"/>
                <w:szCs w:val="24"/>
              </w:rPr>
            </w:pPr>
            <w:r w:rsidRPr="00B51C32">
              <w:rPr>
                <w:rFonts w:ascii="Times New Roman" w:eastAsia="Roboto" w:hAnsi="Times New Roman" w:cs="Times New Roman"/>
                <w:color w:val="4A86E8"/>
                <w:sz w:val="24"/>
                <w:szCs w:val="24"/>
                <w:highlight w:val="white"/>
              </w:rPr>
              <w:t>shivamarora11221@gmail.com</w:t>
            </w:r>
          </w:p>
        </w:tc>
      </w:tr>
      <w:tr w:rsidR="004F189C" w:rsidRPr="00B51C32" w14:paraId="1CF4A117" w14:textId="77777777" w:rsidTr="003E655A">
        <w:tc>
          <w:tcPr>
            <w:tcW w:w="4680" w:type="dxa"/>
            <w:tcMar>
              <w:top w:w="100" w:type="dxa"/>
              <w:left w:w="100" w:type="dxa"/>
              <w:bottom w:w="100" w:type="dxa"/>
              <w:right w:w="100" w:type="dxa"/>
            </w:tcMar>
          </w:tcPr>
          <w:p w14:paraId="17C5CF76"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sz w:val="24"/>
                <w:szCs w:val="24"/>
              </w:rPr>
            </w:pPr>
            <w:r w:rsidRPr="00B51C32">
              <w:rPr>
                <w:rFonts w:ascii="Times New Roman" w:hAnsi="Times New Roman" w:cs="Times New Roman"/>
                <w:sz w:val="24"/>
                <w:szCs w:val="24"/>
              </w:rPr>
              <w:t>Gowtham R Panicker - Group Member</w:t>
            </w:r>
          </w:p>
        </w:tc>
        <w:tc>
          <w:tcPr>
            <w:tcW w:w="4680" w:type="dxa"/>
            <w:tcMar>
              <w:top w:w="100" w:type="dxa"/>
              <w:left w:w="100" w:type="dxa"/>
              <w:bottom w:w="100" w:type="dxa"/>
              <w:right w:w="100" w:type="dxa"/>
            </w:tcMar>
          </w:tcPr>
          <w:p w14:paraId="1AB4963F" w14:textId="77777777" w:rsidR="004F189C" w:rsidRPr="00B51C32" w:rsidRDefault="004F189C" w:rsidP="003E655A">
            <w:pPr>
              <w:widowControl w:val="0"/>
              <w:pBdr>
                <w:top w:val="nil"/>
                <w:left w:val="nil"/>
                <w:bottom w:val="nil"/>
                <w:right w:val="nil"/>
                <w:between w:val="nil"/>
              </w:pBdr>
              <w:jc w:val="both"/>
              <w:rPr>
                <w:rFonts w:ascii="Times New Roman" w:hAnsi="Times New Roman" w:cs="Times New Roman"/>
                <w:color w:val="4A86E8"/>
                <w:sz w:val="24"/>
                <w:szCs w:val="24"/>
              </w:rPr>
            </w:pPr>
            <w:r w:rsidRPr="00B51C32">
              <w:rPr>
                <w:rFonts w:ascii="Times New Roman" w:hAnsi="Times New Roman" w:cs="Times New Roman"/>
                <w:color w:val="4A86E8"/>
                <w:sz w:val="24"/>
                <w:szCs w:val="24"/>
              </w:rPr>
              <w:t>gowtham.r.panicker@gmail.com</w:t>
            </w:r>
          </w:p>
        </w:tc>
      </w:tr>
    </w:tbl>
    <w:p w14:paraId="6FD4BDA7" w14:textId="77777777" w:rsidR="004F189C" w:rsidRDefault="004F189C" w:rsidP="004F189C">
      <w:pPr>
        <w:rPr>
          <w:rFonts w:ascii="Times New Roman" w:hAnsi="Times New Roman" w:cs="Times New Roman"/>
          <w:sz w:val="24"/>
          <w:szCs w:val="24"/>
        </w:rPr>
      </w:pPr>
    </w:p>
    <w:p w14:paraId="4F7CA8C0" w14:textId="77777777" w:rsidR="004F189C" w:rsidRDefault="004F189C" w:rsidP="004F189C">
      <w:pPr>
        <w:rPr>
          <w:rFonts w:ascii="Times New Roman" w:hAnsi="Times New Roman" w:cs="Times New Roman"/>
          <w:b/>
          <w:bCs/>
          <w:sz w:val="24"/>
        </w:rPr>
      </w:pPr>
      <w:r>
        <w:rPr>
          <w:rFonts w:ascii="Times New Roman" w:hAnsi="Times New Roman" w:cs="Times New Roman"/>
          <w:b/>
          <w:bCs/>
          <w:sz w:val="24"/>
        </w:rPr>
        <w:t xml:space="preserve">A phone number for the client is not </w:t>
      </w:r>
      <w:proofErr w:type="gramStart"/>
      <w:r>
        <w:rPr>
          <w:rFonts w:ascii="Times New Roman" w:hAnsi="Times New Roman" w:cs="Times New Roman"/>
          <w:b/>
          <w:bCs/>
          <w:sz w:val="24"/>
        </w:rPr>
        <w:t>available,</w:t>
      </w:r>
      <w:proofErr w:type="gramEnd"/>
      <w:r>
        <w:rPr>
          <w:rFonts w:ascii="Times New Roman" w:hAnsi="Times New Roman" w:cs="Times New Roman"/>
          <w:b/>
          <w:bCs/>
          <w:sz w:val="24"/>
        </w:rPr>
        <w:t xml:space="preserve"> communication will be conducted via the provide email address. </w:t>
      </w:r>
    </w:p>
    <w:p w14:paraId="7C62BBF7" w14:textId="77777777" w:rsidR="004F189C" w:rsidRDefault="004F189C" w:rsidP="004F189C">
      <w:pPr>
        <w:rPr>
          <w:rFonts w:ascii="Times New Roman" w:hAnsi="Times New Roman" w:cs="Times New Roman"/>
          <w:b/>
          <w:bCs/>
          <w:sz w:val="24"/>
        </w:rPr>
      </w:pPr>
    </w:p>
    <w:p w14:paraId="72D1FA59" w14:textId="77777777" w:rsidR="004F189C" w:rsidRDefault="004F189C" w:rsidP="004F189C">
      <w:pPr>
        <w:rPr>
          <w:rFonts w:ascii="Times New Roman" w:hAnsi="Times New Roman" w:cs="Times New Roman"/>
          <w:b/>
          <w:bCs/>
          <w:sz w:val="24"/>
        </w:rPr>
      </w:pPr>
      <w:r w:rsidRPr="004C677B">
        <w:rPr>
          <w:rFonts w:ascii="Times New Roman" w:hAnsi="Times New Roman" w:cs="Times New Roman"/>
          <w:b/>
          <w:bCs/>
          <w:sz w:val="24"/>
        </w:rPr>
        <w:t>Project Client</w:t>
      </w:r>
    </w:p>
    <w:p w14:paraId="7C7E1FD7" w14:textId="77777777" w:rsidR="004F189C" w:rsidRDefault="004F189C" w:rsidP="004F189C">
      <w:pPr>
        <w:rPr>
          <w:rFonts w:ascii="Times New Roman" w:hAnsi="Times New Roman" w:cs="Times New Roman"/>
          <w:b/>
          <w:bCs/>
          <w:sz w:val="24"/>
        </w:rPr>
      </w:pPr>
    </w:p>
    <w:p w14:paraId="0D987086" w14:textId="77777777" w:rsidR="004F189C" w:rsidRPr="00713887" w:rsidRDefault="004F189C" w:rsidP="004F189C">
      <w:pPr>
        <w:rPr>
          <w:rFonts w:ascii="Times New Roman" w:hAnsi="Times New Roman" w:cs="Times New Roman"/>
          <w:sz w:val="24"/>
        </w:rPr>
      </w:pPr>
      <w:r w:rsidRPr="00713887">
        <w:rPr>
          <w:rFonts w:ascii="Times New Roman" w:hAnsi="Times New Roman" w:cs="Times New Roman"/>
          <w:sz w:val="24"/>
        </w:rPr>
        <w:t xml:space="preserve">Client meetings will be scheduled for reviews after sprints or whenever necessary. The client will be contacted by email to arrange and confirm meeting times. Meeting agendas will be sent to the client before the meeting, and the meeting minutes will be sent within three days after the meeting for approval. </w:t>
      </w:r>
    </w:p>
    <w:p w14:paraId="2C216A12" w14:textId="77777777" w:rsidR="004F189C" w:rsidRPr="004C677B" w:rsidRDefault="004F189C" w:rsidP="004F189C">
      <w:pPr>
        <w:rPr>
          <w:rFonts w:ascii="Times New Roman" w:hAnsi="Times New Roman" w:cs="Times New Roman"/>
          <w:b/>
          <w:bCs/>
          <w:sz w:val="24"/>
        </w:rPr>
      </w:pPr>
    </w:p>
    <w:p w14:paraId="18EF0085" w14:textId="77777777" w:rsidR="004F189C" w:rsidRDefault="004F189C" w:rsidP="004F189C">
      <w:pPr>
        <w:rPr>
          <w:rFonts w:ascii="Times New Roman" w:hAnsi="Times New Roman" w:cs="Times New Roman"/>
          <w:b/>
          <w:bCs/>
          <w:sz w:val="24"/>
        </w:rPr>
      </w:pPr>
      <w:r w:rsidRPr="004C677B">
        <w:rPr>
          <w:rFonts w:ascii="Times New Roman" w:hAnsi="Times New Roman" w:cs="Times New Roman"/>
          <w:b/>
          <w:bCs/>
          <w:sz w:val="24"/>
        </w:rPr>
        <w:t>Project Advisor</w:t>
      </w:r>
    </w:p>
    <w:p w14:paraId="23F3A8D6" w14:textId="77777777" w:rsidR="004F189C" w:rsidRPr="00713887" w:rsidRDefault="004F189C" w:rsidP="004F189C">
      <w:pPr>
        <w:rPr>
          <w:rFonts w:ascii="Times New Roman" w:hAnsi="Times New Roman" w:cs="Times New Roman"/>
          <w:sz w:val="24"/>
        </w:rPr>
      </w:pPr>
      <w:r w:rsidRPr="00DF15BD">
        <w:rPr>
          <w:rFonts w:ascii="Times New Roman" w:hAnsi="Times New Roman" w:cs="Times New Roman"/>
          <w:sz w:val="24"/>
        </w:rPr>
        <w:t xml:space="preserve">The  meetings with the advisor will be scheduled on </w:t>
      </w:r>
      <w:r>
        <w:rPr>
          <w:rFonts w:ascii="Times New Roman" w:hAnsi="Times New Roman" w:cs="Times New Roman"/>
          <w:sz w:val="24"/>
        </w:rPr>
        <w:t xml:space="preserve">weekly on Fridays. </w:t>
      </w:r>
      <w:r w:rsidRPr="00713887">
        <w:rPr>
          <w:rFonts w:ascii="Times New Roman" w:hAnsi="Times New Roman" w:cs="Times New Roman"/>
          <w:sz w:val="24"/>
        </w:rPr>
        <w:t>The meeting agenda will be sent to the advisor before the meeting through email and meeting minutes will be sent to the advisor within three days after the meeting for approval.</w:t>
      </w:r>
    </w:p>
    <w:p w14:paraId="55A0EE43" w14:textId="77777777" w:rsidR="004F189C" w:rsidRPr="004C677B" w:rsidRDefault="004F189C" w:rsidP="004F189C">
      <w:pPr>
        <w:rPr>
          <w:rFonts w:ascii="Times New Roman" w:hAnsi="Times New Roman" w:cs="Times New Roman"/>
          <w:b/>
          <w:bCs/>
          <w:sz w:val="24"/>
        </w:rPr>
      </w:pPr>
    </w:p>
    <w:p w14:paraId="19E155FC" w14:textId="77777777" w:rsidR="004F189C" w:rsidRPr="004C677B" w:rsidRDefault="004F189C" w:rsidP="004F189C">
      <w:pPr>
        <w:rPr>
          <w:rFonts w:ascii="Times New Roman" w:hAnsi="Times New Roman" w:cs="Times New Roman"/>
          <w:b/>
          <w:bCs/>
          <w:sz w:val="24"/>
        </w:rPr>
      </w:pPr>
      <w:r w:rsidRPr="004C677B">
        <w:rPr>
          <w:rFonts w:ascii="Times New Roman" w:hAnsi="Times New Roman" w:cs="Times New Roman"/>
          <w:b/>
          <w:bCs/>
          <w:sz w:val="24"/>
        </w:rPr>
        <w:t>Project team</w:t>
      </w:r>
    </w:p>
    <w:p w14:paraId="74AC6F9F" w14:textId="77777777" w:rsidR="004F189C" w:rsidRPr="00B51C32" w:rsidRDefault="004F189C" w:rsidP="004F189C">
      <w:pPr>
        <w:spacing w:before="240" w:after="240"/>
        <w:jc w:val="both"/>
        <w:rPr>
          <w:rFonts w:ascii="Times New Roman" w:hAnsi="Times New Roman" w:cs="Times New Roman"/>
          <w:sz w:val="24"/>
          <w:szCs w:val="24"/>
        </w:rPr>
      </w:pPr>
      <w:r>
        <w:rPr>
          <w:rFonts w:ascii="Times New Roman" w:hAnsi="Times New Roman" w:cs="Times New Roman"/>
          <w:sz w:val="24"/>
          <w:szCs w:val="24"/>
        </w:rPr>
        <w:t>The team will have a weekly one hour meeting every Mondays or Tuesdays via Zoom to get the progress on the previous tasks and get assigned for upcoming tasks.</w:t>
      </w:r>
    </w:p>
    <w:p w14:paraId="1643271E" w14:textId="77777777" w:rsidR="004F189C" w:rsidRPr="008479D6" w:rsidRDefault="004F189C" w:rsidP="004F189C">
      <w:pPr>
        <w:pStyle w:val="Heading2"/>
        <w:rPr>
          <w:rFonts w:cs="Times New Roman"/>
        </w:rPr>
      </w:pPr>
      <w:bookmarkStart w:id="104" w:name="_Toc211577556"/>
      <w:bookmarkStart w:id="105" w:name="_Toc211587159"/>
      <w:bookmarkStart w:id="106" w:name="_Toc211595175"/>
      <w:r w:rsidRPr="008479D6">
        <w:rPr>
          <w:rFonts w:cs="Times New Roman"/>
        </w:rPr>
        <w:t>RACI Assessment Matrix</w:t>
      </w:r>
      <w:bookmarkEnd w:id="104"/>
      <w:bookmarkEnd w:id="105"/>
      <w:bookmarkEnd w:id="106"/>
    </w:p>
    <w:p w14:paraId="29406338" w14:textId="77777777" w:rsidR="004F189C" w:rsidRDefault="004F189C" w:rsidP="004F189C">
      <w:pPr>
        <w:spacing w:before="240" w:after="240"/>
        <w:jc w:val="both"/>
        <w:rPr>
          <w:rFonts w:ascii="Times New Roman" w:hAnsi="Times New Roman" w:cs="Times New Roman"/>
          <w:sz w:val="24"/>
          <w:szCs w:val="24"/>
        </w:rPr>
      </w:pPr>
      <w:r>
        <w:rPr>
          <w:rFonts w:ascii="Times New Roman" w:hAnsi="Times New Roman" w:cs="Times New Roman"/>
          <w:sz w:val="24"/>
          <w:szCs w:val="24"/>
        </w:rPr>
        <w:t xml:space="preserve">RACI Assessment Matrix stands for </w:t>
      </w:r>
      <w:r w:rsidRPr="00614A18">
        <w:rPr>
          <w:rFonts w:ascii="Times New Roman" w:hAnsi="Times New Roman" w:cs="Times New Roman"/>
          <w:sz w:val="24"/>
        </w:rPr>
        <w:t>Responsible, Accountable, Consulted and Informed</w:t>
      </w:r>
      <w:r>
        <w:rPr>
          <w:rFonts w:ascii="Times New Roman" w:hAnsi="Times New Roman" w:cs="Times New Roman"/>
          <w:sz w:val="24"/>
        </w:rPr>
        <w:t xml:space="preserve">, </w:t>
      </w:r>
      <w:r w:rsidRPr="00614A18">
        <w:rPr>
          <w:rFonts w:ascii="Times New Roman" w:hAnsi="Times New Roman" w:cs="Times New Roman"/>
          <w:sz w:val="24"/>
        </w:rPr>
        <w:t xml:space="preserve">each role </w:t>
      </w:r>
      <w:proofErr w:type="gramStart"/>
      <w:r w:rsidRPr="00614A18">
        <w:rPr>
          <w:rFonts w:ascii="Times New Roman" w:hAnsi="Times New Roman" w:cs="Times New Roman"/>
          <w:sz w:val="24"/>
        </w:rPr>
        <w:t>assign</w:t>
      </w:r>
      <w:proofErr w:type="gramEnd"/>
      <w:r w:rsidRPr="00614A18">
        <w:rPr>
          <w:rFonts w:ascii="Times New Roman" w:hAnsi="Times New Roman" w:cs="Times New Roman"/>
          <w:sz w:val="24"/>
        </w:rPr>
        <w:t xml:space="preserve"> to the team member</w:t>
      </w:r>
      <w:r>
        <w:rPr>
          <w:rFonts w:ascii="Times New Roman" w:hAnsi="Times New Roman" w:cs="Times New Roman"/>
          <w:sz w:val="24"/>
        </w:rPr>
        <w:t>, advisor and the client</w:t>
      </w:r>
      <w:r w:rsidRPr="00614A18">
        <w:rPr>
          <w:rFonts w:ascii="Times New Roman" w:hAnsi="Times New Roman" w:cs="Times New Roman"/>
          <w:sz w:val="24"/>
        </w:rPr>
        <w:t>.</w:t>
      </w:r>
      <w:r>
        <w:rPr>
          <w:rFonts w:ascii="Times New Roman" w:hAnsi="Times New Roman" w:cs="Times New Roman"/>
          <w:sz w:val="24"/>
        </w:rPr>
        <w:t xml:space="preserve"> It is very curial in the management of the project as it shows what member is responsible for and helps to understand the roles and responsibilities before and during the project </w:t>
      </w:r>
      <w:r w:rsidRPr="00614A18">
        <w:rPr>
          <w:rFonts w:ascii="Times New Roman" w:hAnsi="Times New Roman" w:cs="Times New Roman"/>
          <w:sz w:val="24"/>
        </w:rPr>
        <w:t>(</w:t>
      </w:r>
      <w:proofErr w:type="spellStart"/>
      <w:r w:rsidRPr="00614A18">
        <w:rPr>
          <w:rFonts w:ascii="Times New Roman" w:hAnsi="Times New Roman" w:cs="Times New Roman"/>
          <w:sz w:val="24"/>
        </w:rPr>
        <w:t>Gurnov</w:t>
      </w:r>
      <w:proofErr w:type="spellEnd"/>
      <w:r w:rsidRPr="00614A18">
        <w:rPr>
          <w:rFonts w:ascii="Times New Roman" w:hAnsi="Times New Roman" w:cs="Times New Roman"/>
          <w:sz w:val="24"/>
        </w:rPr>
        <w:t xml:space="preserve"> A, 2023)</w:t>
      </w:r>
      <w:r>
        <w:rPr>
          <w:rFonts w:ascii="Times New Roman" w:hAnsi="Times New Roman" w:cs="Times New Roman"/>
          <w:sz w:val="24"/>
        </w:rPr>
        <w:t xml:space="preserve">. </w:t>
      </w:r>
    </w:p>
    <w:p w14:paraId="262B3376" w14:textId="77777777" w:rsidR="004F189C" w:rsidRPr="005B153B" w:rsidRDefault="004F189C" w:rsidP="004F189C">
      <w:pPr>
        <w:keepNext/>
        <w:spacing w:after="200" w:line="240" w:lineRule="auto"/>
        <w:ind w:left="20" w:hanging="10"/>
        <w:jc w:val="both"/>
        <w:rPr>
          <w:rFonts w:ascii="Calibri" w:eastAsia="Calibri" w:hAnsi="Calibri" w:cs="Calibri"/>
          <w:i/>
          <w:iCs/>
          <w:color w:val="0E2841"/>
          <w:kern w:val="2"/>
          <w:sz w:val="18"/>
          <w:szCs w:val="18"/>
          <w14:ligatures w14:val="standardContextual"/>
        </w:rPr>
      </w:pPr>
      <w:r w:rsidRPr="007F1302">
        <w:rPr>
          <w:rFonts w:ascii="Calibri" w:eastAsia="Calibri" w:hAnsi="Calibri" w:cs="Calibri"/>
          <w:i/>
          <w:iCs/>
          <w:color w:val="0E2841"/>
          <w:kern w:val="2"/>
          <w:sz w:val="18"/>
          <w:szCs w:val="18"/>
          <w14:ligatures w14:val="standardContextual"/>
        </w:rPr>
        <w:t xml:space="preserve">Table </w:t>
      </w:r>
      <w:r>
        <w:rPr>
          <w:rFonts w:ascii="Calibri" w:eastAsia="Calibri" w:hAnsi="Calibri" w:cs="Calibri"/>
          <w:i/>
          <w:iCs/>
          <w:color w:val="0E2841"/>
          <w:kern w:val="2"/>
          <w:sz w:val="18"/>
          <w:szCs w:val="18"/>
          <w14:ligatures w14:val="standardContextual"/>
        </w:rPr>
        <w:t>4</w:t>
      </w:r>
      <w:r w:rsidRPr="007F1302">
        <w:rPr>
          <w:rFonts w:ascii="Calibri" w:eastAsia="Calibri" w:hAnsi="Calibri" w:cs="Calibri"/>
          <w:i/>
          <w:iCs/>
          <w:color w:val="0E2841"/>
          <w:kern w:val="2"/>
          <w:sz w:val="18"/>
          <w:szCs w:val="18"/>
          <w14:ligatures w14:val="standardContextual"/>
        </w:rPr>
        <w:t xml:space="preserve"> </w:t>
      </w:r>
      <w:r>
        <w:rPr>
          <w:rFonts w:ascii="Calibri" w:eastAsia="Calibri" w:hAnsi="Calibri" w:cs="Calibri"/>
          <w:i/>
          <w:iCs/>
          <w:color w:val="0E2841"/>
          <w:kern w:val="2"/>
          <w:sz w:val="18"/>
          <w:szCs w:val="18"/>
          <w14:ligatures w14:val="standardContextual"/>
        </w:rPr>
        <w:t xml:space="preserve">RACI Assessment Matrix  </w:t>
      </w:r>
    </w:p>
    <w:tbl>
      <w:tblPr>
        <w:tblStyle w:val="TableGrid"/>
        <w:tblW w:w="10045" w:type="dxa"/>
        <w:tblLook w:val="04A0" w:firstRow="1" w:lastRow="0" w:firstColumn="1" w:lastColumn="0" w:noHBand="0" w:noVBand="1"/>
      </w:tblPr>
      <w:tblGrid>
        <w:gridCol w:w="1666"/>
        <w:gridCol w:w="1644"/>
        <w:gridCol w:w="1703"/>
        <w:gridCol w:w="1764"/>
        <w:gridCol w:w="1626"/>
        <w:gridCol w:w="1642"/>
      </w:tblGrid>
      <w:tr w:rsidR="004F189C" w:rsidRPr="005B153B" w14:paraId="30FC8209" w14:textId="77777777" w:rsidTr="003E655A">
        <w:trPr>
          <w:trHeight w:val="1170"/>
        </w:trPr>
        <w:tc>
          <w:tcPr>
            <w:tcW w:w="1666" w:type="dxa"/>
            <w:tcBorders>
              <w:top w:val="single" w:sz="4" w:space="0" w:color="auto"/>
              <w:left w:val="single" w:sz="4" w:space="0" w:color="auto"/>
              <w:bottom w:val="single" w:sz="4" w:space="0" w:color="auto"/>
              <w:right w:val="single" w:sz="4" w:space="0" w:color="auto"/>
            </w:tcBorders>
            <w:hideMark/>
          </w:tcPr>
          <w:p w14:paraId="626200B8" w14:textId="77777777" w:rsidR="004F189C" w:rsidRPr="005B153B" w:rsidRDefault="004F189C" w:rsidP="003E655A">
            <w:pPr>
              <w:spacing w:before="240" w:after="240"/>
              <w:jc w:val="both"/>
              <w:rPr>
                <w:rFonts w:ascii="Times New Roman" w:hAnsi="Times New Roman" w:cs="Times New Roman"/>
                <w:b/>
                <w:bCs/>
                <w:sz w:val="24"/>
                <w:szCs w:val="24"/>
              </w:rPr>
            </w:pPr>
            <w:r w:rsidRPr="005B153B">
              <w:rPr>
                <w:rFonts w:ascii="Times New Roman" w:hAnsi="Times New Roman" w:cs="Times New Roman"/>
                <w:b/>
                <w:bCs/>
                <w:sz w:val="24"/>
                <w:szCs w:val="24"/>
              </w:rPr>
              <w:t>Task</w:t>
            </w:r>
          </w:p>
        </w:tc>
        <w:tc>
          <w:tcPr>
            <w:tcW w:w="1644" w:type="dxa"/>
            <w:tcBorders>
              <w:top w:val="single" w:sz="4" w:space="0" w:color="auto"/>
              <w:left w:val="single" w:sz="4" w:space="0" w:color="auto"/>
              <w:bottom w:val="single" w:sz="4" w:space="0" w:color="auto"/>
              <w:right w:val="single" w:sz="4" w:space="0" w:color="auto"/>
            </w:tcBorders>
            <w:hideMark/>
          </w:tcPr>
          <w:p w14:paraId="64C27E4A" w14:textId="77777777" w:rsidR="004F189C" w:rsidRPr="005B153B" w:rsidRDefault="004F189C" w:rsidP="003E655A">
            <w:pPr>
              <w:spacing w:before="240" w:after="240"/>
              <w:jc w:val="both"/>
              <w:rPr>
                <w:rFonts w:ascii="Times New Roman" w:hAnsi="Times New Roman" w:cs="Times New Roman"/>
                <w:b/>
                <w:bCs/>
                <w:sz w:val="24"/>
                <w:szCs w:val="24"/>
              </w:rPr>
            </w:pPr>
            <w:r w:rsidRPr="005B153B">
              <w:rPr>
                <w:rFonts w:ascii="Times New Roman" w:hAnsi="Times New Roman" w:cs="Times New Roman"/>
                <w:b/>
                <w:bCs/>
                <w:sz w:val="24"/>
                <w:szCs w:val="24"/>
              </w:rPr>
              <w:t>Lakshya Mann (P</w:t>
            </w:r>
            <w:r>
              <w:rPr>
                <w:rFonts w:ascii="Times New Roman" w:hAnsi="Times New Roman" w:cs="Times New Roman"/>
                <w:b/>
                <w:bCs/>
                <w:sz w:val="24"/>
                <w:szCs w:val="24"/>
              </w:rPr>
              <w:t>roject Manager</w:t>
            </w:r>
            <w:r w:rsidRPr="005B153B">
              <w:rPr>
                <w:rFonts w:ascii="Times New Roman" w:hAnsi="Times New Roman" w:cs="Times New Roman"/>
                <w:b/>
                <w:bCs/>
                <w:sz w:val="24"/>
                <w:szCs w:val="24"/>
              </w:rPr>
              <w:t>)</w:t>
            </w:r>
          </w:p>
        </w:tc>
        <w:tc>
          <w:tcPr>
            <w:tcW w:w="1703" w:type="dxa"/>
            <w:tcBorders>
              <w:top w:val="single" w:sz="4" w:space="0" w:color="auto"/>
              <w:left w:val="single" w:sz="4" w:space="0" w:color="auto"/>
              <w:bottom w:val="single" w:sz="4" w:space="0" w:color="auto"/>
              <w:right w:val="single" w:sz="4" w:space="0" w:color="auto"/>
            </w:tcBorders>
            <w:hideMark/>
          </w:tcPr>
          <w:p w14:paraId="1473C8DC" w14:textId="77777777" w:rsidR="004F189C" w:rsidRPr="005B153B" w:rsidRDefault="004F189C" w:rsidP="003E655A">
            <w:pPr>
              <w:spacing w:before="240" w:after="240"/>
              <w:jc w:val="both"/>
              <w:rPr>
                <w:rFonts w:ascii="Times New Roman" w:hAnsi="Times New Roman" w:cs="Times New Roman"/>
                <w:b/>
                <w:bCs/>
                <w:sz w:val="24"/>
                <w:szCs w:val="24"/>
              </w:rPr>
            </w:pPr>
            <w:r w:rsidRPr="005B153B">
              <w:rPr>
                <w:rFonts w:ascii="Times New Roman" w:hAnsi="Times New Roman" w:cs="Times New Roman"/>
                <w:b/>
                <w:bCs/>
                <w:sz w:val="24"/>
                <w:szCs w:val="24"/>
              </w:rPr>
              <w:t>Gowtham</w:t>
            </w:r>
            <w:r>
              <w:rPr>
                <w:rFonts w:ascii="Times New Roman" w:hAnsi="Times New Roman" w:cs="Times New Roman"/>
                <w:b/>
                <w:bCs/>
                <w:sz w:val="24"/>
                <w:szCs w:val="24"/>
              </w:rPr>
              <w:t xml:space="preserve"> </w:t>
            </w:r>
            <w:r w:rsidRPr="005B153B">
              <w:rPr>
                <w:rFonts w:ascii="Times New Roman" w:hAnsi="Times New Roman" w:cs="Times New Roman"/>
                <w:b/>
                <w:bCs/>
                <w:sz w:val="24"/>
                <w:szCs w:val="24"/>
              </w:rPr>
              <w:t xml:space="preserve">R Panicker </w:t>
            </w:r>
            <w:r w:rsidRPr="008547AD">
              <w:rPr>
                <w:rFonts w:ascii="Times New Roman" w:hAnsi="Times New Roman" w:cs="Times New Roman"/>
                <w:b/>
                <w:bCs/>
                <w:sz w:val="24"/>
                <w:szCs w:val="24"/>
              </w:rPr>
              <w:t>(</w:t>
            </w:r>
            <w:r>
              <w:rPr>
                <w:rFonts w:ascii="Times New Roman" w:hAnsi="Times New Roman" w:cs="Times New Roman"/>
                <w:b/>
                <w:bCs/>
                <w:sz w:val="24"/>
                <w:szCs w:val="24"/>
              </w:rPr>
              <w:t>Team   Member</w:t>
            </w:r>
            <w:r w:rsidRPr="008547AD">
              <w:rPr>
                <w:rFonts w:ascii="Times New Roman" w:hAnsi="Times New Roman" w:cs="Times New Roman"/>
                <w:b/>
                <w:bCs/>
                <w:sz w:val="24"/>
                <w:szCs w:val="24"/>
              </w:rPr>
              <w:t>)</w:t>
            </w:r>
          </w:p>
        </w:tc>
        <w:tc>
          <w:tcPr>
            <w:tcW w:w="1764" w:type="dxa"/>
            <w:tcBorders>
              <w:top w:val="single" w:sz="4" w:space="0" w:color="auto"/>
              <w:left w:val="single" w:sz="4" w:space="0" w:color="auto"/>
              <w:bottom w:val="single" w:sz="4" w:space="0" w:color="auto"/>
              <w:right w:val="single" w:sz="4" w:space="0" w:color="auto"/>
            </w:tcBorders>
            <w:hideMark/>
          </w:tcPr>
          <w:p w14:paraId="38ED4995" w14:textId="77777777" w:rsidR="004F189C" w:rsidRPr="005B153B" w:rsidRDefault="004F189C" w:rsidP="003E655A">
            <w:pPr>
              <w:spacing w:before="240" w:after="240"/>
              <w:jc w:val="both"/>
              <w:rPr>
                <w:rFonts w:ascii="Times New Roman" w:hAnsi="Times New Roman" w:cs="Times New Roman"/>
                <w:b/>
                <w:bCs/>
                <w:sz w:val="24"/>
                <w:szCs w:val="24"/>
              </w:rPr>
            </w:pPr>
            <w:r w:rsidRPr="005B153B">
              <w:rPr>
                <w:rFonts w:ascii="Times New Roman" w:hAnsi="Times New Roman" w:cs="Times New Roman"/>
                <w:b/>
                <w:bCs/>
                <w:sz w:val="24"/>
                <w:szCs w:val="24"/>
              </w:rPr>
              <w:t>Shivan</w:t>
            </w:r>
            <w:r>
              <w:rPr>
                <w:rFonts w:ascii="Times New Roman" w:hAnsi="Times New Roman" w:cs="Times New Roman"/>
                <w:b/>
                <w:bCs/>
                <w:sz w:val="24"/>
                <w:szCs w:val="24"/>
              </w:rPr>
              <w:t xml:space="preserve"> Arora </w:t>
            </w:r>
            <w:r w:rsidRPr="008547AD">
              <w:rPr>
                <w:rFonts w:ascii="Times New Roman" w:hAnsi="Times New Roman" w:cs="Times New Roman"/>
                <w:b/>
                <w:bCs/>
                <w:sz w:val="24"/>
                <w:szCs w:val="24"/>
              </w:rPr>
              <w:t>(</w:t>
            </w:r>
            <w:r>
              <w:rPr>
                <w:rFonts w:ascii="Times New Roman" w:hAnsi="Times New Roman" w:cs="Times New Roman"/>
                <w:b/>
                <w:bCs/>
                <w:sz w:val="24"/>
                <w:szCs w:val="24"/>
              </w:rPr>
              <w:t>Team Member)</w:t>
            </w:r>
          </w:p>
        </w:tc>
        <w:tc>
          <w:tcPr>
            <w:tcW w:w="1626" w:type="dxa"/>
            <w:tcBorders>
              <w:top w:val="single" w:sz="4" w:space="0" w:color="auto"/>
              <w:left w:val="single" w:sz="4" w:space="0" w:color="auto"/>
              <w:bottom w:val="single" w:sz="4" w:space="0" w:color="auto"/>
              <w:right w:val="single" w:sz="4" w:space="0" w:color="auto"/>
            </w:tcBorders>
            <w:hideMark/>
          </w:tcPr>
          <w:p w14:paraId="022CB2AC" w14:textId="77777777" w:rsidR="004F189C" w:rsidRPr="005B153B" w:rsidRDefault="004F189C" w:rsidP="003E655A">
            <w:pPr>
              <w:spacing w:before="240" w:after="240"/>
              <w:jc w:val="both"/>
              <w:rPr>
                <w:rFonts w:ascii="Times New Roman" w:hAnsi="Times New Roman" w:cs="Times New Roman"/>
                <w:b/>
                <w:bCs/>
                <w:sz w:val="24"/>
                <w:szCs w:val="24"/>
              </w:rPr>
            </w:pPr>
            <w:r>
              <w:rPr>
                <w:rFonts w:ascii="Times New Roman" w:hAnsi="Times New Roman" w:cs="Times New Roman"/>
                <w:b/>
                <w:bCs/>
                <w:sz w:val="24"/>
                <w:szCs w:val="24"/>
              </w:rPr>
              <w:t>DR: Trang (Client)</w:t>
            </w:r>
          </w:p>
        </w:tc>
        <w:tc>
          <w:tcPr>
            <w:tcW w:w="1642" w:type="dxa"/>
            <w:tcBorders>
              <w:top w:val="single" w:sz="4" w:space="0" w:color="auto"/>
              <w:left w:val="single" w:sz="4" w:space="0" w:color="auto"/>
              <w:bottom w:val="single" w:sz="4" w:space="0" w:color="auto"/>
              <w:right w:val="single" w:sz="4" w:space="0" w:color="auto"/>
            </w:tcBorders>
            <w:hideMark/>
          </w:tcPr>
          <w:p w14:paraId="07CF2649" w14:textId="77777777" w:rsidR="004F189C" w:rsidRPr="00CD6465" w:rsidRDefault="004F189C" w:rsidP="003E655A">
            <w:pPr>
              <w:spacing w:before="240" w:after="240"/>
              <w:jc w:val="both"/>
              <w:rPr>
                <w:rFonts w:ascii="Times New Roman" w:hAnsi="Times New Roman" w:cs="Times New Roman"/>
                <w:b/>
                <w:bCs/>
                <w:sz w:val="24"/>
                <w:szCs w:val="24"/>
              </w:rPr>
            </w:pPr>
            <w:r w:rsidRPr="00CD6465">
              <w:rPr>
                <w:rFonts w:ascii="Times New Roman" w:hAnsi="Times New Roman" w:cs="Times New Roman"/>
                <w:b/>
                <w:bCs/>
                <w:sz w:val="24"/>
                <w:szCs w:val="24"/>
              </w:rPr>
              <w:t>Anjali de S</w:t>
            </w:r>
            <w:r>
              <w:rPr>
                <w:rFonts w:ascii="Times New Roman" w:hAnsi="Times New Roman" w:cs="Times New Roman"/>
                <w:b/>
                <w:bCs/>
                <w:sz w:val="24"/>
                <w:szCs w:val="24"/>
              </w:rPr>
              <w:t>i</w:t>
            </w:r>
            <w:r w:rsidRPr="00CD6465">
              <w:rPr>
                <w:rFonts w:ascii="Times New Roman" w:hAnsi="Times New Roman" w:cs="Times New Roman"/>
                <w:b/>
                <w:bCs/>
                <w:sz w:val="24"/>
                <w:szCs w:val="24"/>
              </w:rPr>
              <w:t>lv</w:t>
            </w:r>
            <w:r>
              <w:rPr>
                <w:rFonts w:ascii="Times New Roman" w:hAnsi="Times New Roman" w:cs="Times New Roman"/>
                <w:b/>
                <w:bCs/>
                <w:sz w:val="24"/>
                <w:szCs w:val="24"/>
              </w:rPr>
              <w:t xml:space="preserve">a </w:t>
            </w:r>
            <w:r w:rsidRPr="00CD6465">
              <w:rPr>
                <w:rFonts w:ascii="Times New Roman" w:hAnsi="Times New Roman" w:cs="Times New Roman"/>
                <w:b/>
                <w:bCs/>
                <w:sz w:val="24"/>
                <w:szCs w:val="24"/>
              </w:rPr>
              <w:t>(Advisor)</w:t>
            </w:r>
          </w:p>
        </w:tc>
      </w:tr>
      <w:tr w:rsidR="004F189C" w:rsidRPr="005B153B" w14:paraId="524AD164" w14:textId="77777777" w:rsidTr="003E655A">
        <w:trPr>
          <w:trHeight w:val="1183"/>
        </w:trPr>
        <w:tc>
          <w:tcPr>
            <w:tcW w:w="1666" w:type="dxa"/>
            <w:tcBorders>
              <w:top w:val="single" w:sz="4" w:space="0" w:color="auto"/>
              <w:left w:val="single" w:sz="4" w:space="0" w:color="auto"/>
              <w:bottom w:val="single" w:sz="4" w:space="0" w:color="auto"/>
              <w:right w:val="single" w:sz="4" w:space="0" w:color="auto"/>
            </w:tcBorders>
            <w:hideMark/>
          </w:tcPr>
          <w:p w14:paraId="621550A0"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Project planning &amp; scope</w:t>
            </w:r>
          </w:p>
        </w:tc>
        <w:tc>
          <w:tcPr>
            <w:tcW w:w="1644" w:type="dxa"/>
            <w:tcBorders>
              <w:top w:val="single" w:sz="4" w:space="0" w:color="auto"/>
              <w:left w:val="single" w:sz="4" w:space="0" w:color="auto"/>
              <w:bottom w:val="single" w:sz="4" w:space="0" w:color="auto"/>
              <w:right w:val="single" w:sz="4" w:space="0" w:color="auto"/>
            </w:tcBorders>
            <w:shd w:val="clear" w:color="auto" w:fill="C00000"/>
            <w:hideMark/>
          </w:tcPr>
          <w:p w14:paraId="66C2F203"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R</w:t>
            </w:r>
          </w:p>
        </w:tc>
        <w:tc>
          <w:tcPr>
            <w:tcW w:w="1703" w:type="dxa"/>
            <w:tcBorders>
              <w:top w:val="single" w:sz="4" w:space="0" w:color="auto"/>
              <w:left w:val="single" w:sz="4" w:space="0" w:color="auto"/>
              <w:bottom w:val="single" w:sz="4" w:space="0" w:color="auto"/>
              <w:right w:val="single" w:sz="4" w:space="0" w:color="auto"/>
            </w:tcBorders>
            <w:shd w:val="clear" w:color="auto" w:fill="FFC000"/>
            <w:hideMark/>
          </w:tcPr>
          <w:p w14:paraId="5FCB4431"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A</w:t>
            </w:r>
          </w:p>
        </w:tc>
        <w:tc>
          <w:tcPr>
            <w:tcW w:w="1764" w:type="dxa"/>
            <w:tcBorders>
              <w:top w:val="single" w:sz="4" w:space="0" w:color="auto"/>
              <w:left w:val="single" w:sz="4" w:space="0" w:color="auto"/>
              <w:bottom w:val="single" w:sz="4" w:space="0" w:color="auto"/>
              <w:right w:val="single" w:sz="4" w:space="0" w:color="auto"/>
            </w:tcBorders>
            <w:shd w:val="clear" w:color="auto" w:fill="FFC000"/>
            <w:hideMark/>
          </w:tcPr>
          <w:p w14:paraId="1403E33F"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626" w:type="dxa"/>
            <w:tcBorders>
              <w:top w:val="single" w:sz="4" w:space="0" w:color="auto"/>
              <w:left w:val="single" w:sz="4" w:space="0" w:color="auto"/>
              <w:bottom w:val="single" w:sz="4" w:space="0" w:color="auto"/>
              <w:right w:val="single" w:sz="4" w:space="0" w:color="auto"/>
            </w:tcBorders>
            <w:shd w:val="clear" w:color="auto" w:fill="FFFF00"/>
            <w:hideMark/>
          </w:tcPr>
          <w:p w14:paraId="74319A63"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C</w:t>
            </w:r>
          </w:p>
        </w:tc>
        <w:tc>
          <w:tcPr>
            <w:tcW w:w="1642" w:type="dxa"/>
            <w:tcBorders>
              <w:top w:val="single" w:sz="4" w:space="0" w:color="auto"/>
              <w:left w:val="single" w:sz="4" w:space="0" w:color="auto"/>
              <w:bottom w:val="single" w:sz="4" w:space="0" w:color="auto"/>
              <w:right w:val="single" w:sz="4" w:space="0" w:color="auto"/>
            </w:tcBorders>
            <w:shd w:val="clear" w:color="auto" w:fill="FFFF00"/>
            <w:hideMark/>
          </w:tcPr>
          <w:p w14:paraId="2DFCB224"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C</w:t>
            </w:r>
          </w:p>
        </w:tc>
      </w:tr>
      <w:tr w:rsidR="004F189C" w:rsidRPr="005B153B" w14:paraId="3F3BB3D4" w14:textId="77777777" w:rsidTr="003E655A">
        <w:trPr>
          <w:trHeight w:val="1199"/>
        </w:trPr>
        <w:tc>
          <w:tcPr>
            <w:tcW w:w="1666" w:type="dxa"/>
            <w:tcBorders>
              <w:top w:val="single" w:sz="4" w:space="0" w:color="auto"/>
              <w:left w:val="single" w:sz="4" w:space="0" w:color="auto"/>
              <w:bottom w:val="single" w:sz="4" w:space="0" w:color="auto"/>
              <w:right w:val="single" w:sz="4" w:space="0" w:color="auto"/>
            </w:tcBorders>
            <w:hideMark/>
          </w:tcPr>
          <w:p w14:paraId="1B4FB9A7"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Data sourcing &amp; cleaning</w:t>
            </w:r>
          </w:p>
        </w:tc>
        <w:tc>
          <w:tcPr>
            <w:tcW w:w="1644" w:type="dxa"/>
            <w:tcBorders>
              <w:top w:val="single" w:sz="4" w:space="0" w:color="auto"/>
              <w:left w:val="single" w:sz="4" w:space="0" w:color="auto"/>
              <w:bottom w:val="single" w:sz="4" w:space="0" w:color="auto"/>
              <w:right w:val="single" w:sz="4" w:space="0" w:color="auto"/>
            </w:tcBorders>
            <w:shd w:val="clear" w:color="auto" w:fill="FFC000"/>
            <w:hideMark/>
          </w:tcPr>
          <w:p w14:paraId="5C920AB7"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703" w:type="dxa"/>
            <w:tcBorders>
              <w:top w:val="single" w:sz="4" w:space="0" w:color="auto"/>
              <w:left w:val="single" w:sz="4" w:space="0" w:color="auto"/>
              <w:bottom w:val="single" w:sz="4" w:space="0" w:color="auto"/>
              <w:right w:val="single" w:sz="4" w:space="0" w:color="auto"/>
            </w:tcBorders>
            <w:shd w:val="clear" w:color="auto" w:fill="C00000"/>
            <w:hideMark/>
          </w:tcPr>
          <w:p w14:paraId="69B20085"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R</w:t>
            </w:r>
          </w:p>
        </w:tc>
        <w:tc>
          <w:tcPr>
            <w:tcW w:w="1764" w:type="dxa"/>
            <w:tcBorders>
              <w:top w:val="single" w:sz="4" w:space="0" w:color="auto"/>
              <w:left w:val="single" w:sz="4" w:space="0" w:color="auto"/>
              <w:bottom w:val="single" w:sz="4" w:space="0" w:color="auto"/>
              <w:right w:val="single" w:sz="4" w:space="0" w:color="auto"/>
            </w:tcBorders>
            <w:shd w:val="clear" w:color="auto" w:fill="FFC000"/>
            <w:hideMark/>
          </w:tcPr>
          <w:p w14:paraId="6CCAD9B0"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626" w:type="dxa"/>
            <w:tcBorders>
              <w:top w:val="single" w:sz="4" w:space="0" w:color="auto"/>
              <w:left w:val="single" w:sz="4" w:space="0" w:color="auto"/>
              <w:bottom w:val="single" w:sz="4" w:space="0" w:color="auto"/>
              <w:right w:val="single" w:sz="4" w:space="0" w:color="auto"/>
            </w:tcBorders>
            <w:shd w:val="clear" w:color="auto" w:fill="FFFF00"/>
            <w:hideMark/>
          </w:tcPr>
          <w:p w14:paraId="3D0E19F1"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C</w:t>
            </w:r>
          </w:p>
        </w:tc>
        <w:tc>
          <w:tcPr>
            <w:tcW w:w="1642" w:type="dxa"/>
            <w:tcBorders>
              <w:top w:val="single" w:sz="4" w:space="0" w:color="auto"/>
              <w:left w:val="single" w:sz="4" w:space="0" w:color="auto"/>
              <w:bottom w:val="single" w:sz="4" w:space="0" w:color="auto"/>
              <w:right w:val="single" w:sz="4" w:space="0" w:color="auto"/>
            </w:tcBorders>
            <w:shd w:val="clear" w:color="auto" w:fill="92D050"/>
            <w:hideMark/>
          </w:tcPr>
          <w:p w14:paraId="610606B2"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I</w:t>
            </w:r>
          </w:p>
        </w:tc>
      </w:tr>
      <w:tr w:rsidR="004F189C" w:rsidRPr="005B153B" w14:paraId="190C6A56" w14:textId="77777777" w:rsidTr="003E655A">
        <w:trPr>
          <w:trHeight w:val="793"/>
        </w:trPr>
        <w:tc>
          <w:tcPr>
            <w:tcW w:w="1666" w:type="dxa"/>
            <w:tcBorders>
              <w:top w:val="single" w:sz="4" w:space="0" w:color="auto"/>
              <w:left w:val="single" w:sz="4" w:space="0" w:color="auto"/>
              <w:bottom w:val="single" w:sz="4" w:space="0" w:color="auto"/>
              <w:right w:val="single" w:sz="4" w:space="0" w:color="auto"/>
            </w:tcBorders>
            <w:hideMark/>
          </w:tcPr>
          <w:p w14:paraId="706EABB2"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Modelling &amp; forecasting</w:t>
            </w:r>
          </w:p>
        </w:tc>
        <w:tc>
          <w:tcPr>
            <w:tcW w:w="1644" w:type="dxa"/>
            <w:tcBorders>
              <w:top w:val="single" w:sz="4" w:space="0" w:color="auto"/>
              <w:left w:val="single" w:sz="4" w:space="0" w:color="auto"/>
              <w:bottom w:val="single" w:sz="4" w:space="0" w:color="auto"/>
              <w:right w:val="single" w:sz="4" w:space="0" w:color="auto"/>
            </w:tcBorders>
            <w:shd w:val="clear" w:color="auto" w:fill="FFC000"/>
            <w:hideMark/>
          </w:tcPr>
          <w:p w14:paraId="60BDCA24"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703" w:type="dxa"/>
            <w:tcBorders>
              <w:top w:val="single" w:sz="4" w:space="0" w:color="auto"/>
              <w:left w:val="single" w:sz="4" w:space="0" w:color="auto"/>
              <w:bottom w:val="single" w:sz="4" w:space="0" w:color="auto"/>
              <w:right w:val="single" w:sz="4" w:space="0" w:color="auto"/>
            </w:tcBorders>
            <w:shd w:val="clear" w:color="auto" w:fill="C00000"/>
            <w:hideMark/>
          </w:tcPr>
          <w:p w14:paraId="6C00B84B"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R</w:t>
            </w:r>
          </w:p>
        </w:tc>
        <w:tc>
          <w:tcPr>
            <w:tcW w:w="1764" w:type="dxa"/>
            <w:tcBorders>
              <w:top w:val="single" w:sz="4" w:space="0" w:color="auto"/>
              <w:left w:val="single" w:sz="4" w:space="0" w:color="auto"/>
              <w:bottom w:val="single" w:sz="4" w:space="0" w:color="auto"/>
              <w:right w:val="single" w:sz="4" w:space="0" w:color="auto"/>
            </w:tcBorders>
            <w:shd w:val="clear" w:color="auto" w:fill="FFC000"/>
            <w:hideMark/>
          </w:tcPr>
          <w:p w14:paraId="72AB00B1"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626" w:type="dxa"/>
            <w:tcBorders>
              <w:top w:val="single" w:sz="4" w:space="0" w:color="auto"/>
              <w:left w:val="single" w:sz="4" w:space="0" w:color="auto"/>
              <w:bottom w:val="single" w:sz="4" w:space="0" w:color="auto"/>
              <w:right w:val="single" w:sz="4" w:space="0" w:color="auto"/>
            </w:tcBorders>
            <w:shd w:val="clear" w:color="auto" w:fill="FFFF00"/>
            <w:hideMark/>
          </w:tcPr>
          <w:p w14:paraId="2546726D"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C</w:t>
            </w:r>
          </w:p>
        </w:tc>
        <w:tc>
          <w:tcPr>
            <w:tcW w:w="1642" w:type="dxa"/>
            <w:tcBorders>
              <w:top w:val="single" w:sz="4" w:space="0" w:color="auto"/>
              <w:left w:val="single" w:sz="4" w:space="0" w:color="auto"/>
              <w:bottom w:val="single" w:sz="4" w:space="0" w:color="auto"/>
              <w:right w:val="single" w:sz="4" w:space="0" w:color="auto"/>
            </w:tcBorders>
            <w:shd w:val="clear" w:color="auto" w:fill="FFFF00"/>
            <w:hideMark/>
          </w:tcPr>
          <w:p w14:paraId="1AA07746"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C</w:t>
            </w:r>
          </w:p>
        </w:tc>
      </w:tr>
      <w:tr w:rsidR="004F189C" w:rsidRPr="005B153B" w14:paraId="30F8700E" w14:textId="77777777" w:rsidTr="003E655A">
        <w:trPr>
          <w:trHeight w:val="807"/>
        </w:trPr>
        <w:tc>
          <w:tcPr>
            <w:tcW w:w="1666" w:type="dxa"/>
            <w:tcBorders>
              <w:top w:val="single" w:sz="4" w:space="0" w:color="auto"/>
              <w:left w:val="single" w:sz="4" w:space="0" w:color="auto"/>
              <w:bottom w:val="single" w:sz="4" w:space="0" w:color="auto"/>
              <w:right w:val="single" w:sz="4" w:space="0" w:color="auto"/>
            </w:tcBorders>
            <w:hideMark/>
          </w:tcPr>
          <w:p w14:paraId="0C5817AC"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Dashboard development</w:t>
            </w:r>
          </w:p>
        </w:tc>
        <w:tc>
          <w:tcPr>
            <w:tcW w:w="1644" w:type="dxa"/>
            <w:tcBorders>
              <w:top w:val="single" w:sz="4" w:space="0" w:color="auto"/>
              <w:left w:val="single" w:sz="4" w:space="0" w:color="auto"/>
              <w:bottom w:val="single" w:sz="4" w:space="0" w:color="auto"/>
              <w:right w:val="single" w:sz="4" w:space="0" w:color="auto"/>
            </w:tcBorders>
            <w:shd w:val="clear" w:color="auto" w:fill="FFC000"/>
            <w:hideMark/>
          </w:tcPr>
          <w:p w14:paraId="2A90DE54"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703" w:type="dxa"/>
            <w:tcBorders>
              <w:top w:val="single" w:sz="4" w:space="0" w:color="auto"/>
              <w:left w:val="single" w:sz="4" w:space="0" w:color="auto"/>
              <w:bottom w:val="single" w:sz="4" w:space="0" w:color="auto"/>
              <w:right w:val="single" w:sz="4" w:space="0" w:color="auto"/>
            </w:tcBorders>
            <w:shd w:val="clear" w:color="auto" w:fill="FFC000"/>
            <w:hideMark/>
          </w:tcPr>
          <w:p w14:paraId="12AE02E0"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764" w:type="dxa"/>
            <w:tcBorders>
              <w:top w:val="single" w:sz="4" w:space="0" w:color="auto"/>
              <w:left w:val="single" w:sz="4" w:space="0" w:color="auto"/>
              <w:bottom w:val="single" w:sz="4" w:space="0" w:color="auto"/>
              <w:right w:val="single" w:sz="4" w:space="0" w:color="auto"/>
            </w:tcBorders>
            <w:shd w:val="clear" w:color="auto" w:fill="C00000"/>
            <w:hideMark/>
          </w:tcPr>
          <w:p w14:paraId="38B1145B"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R</w:t>
            </w:r>
          </w:p>
        </w:tc>
        <w:tc>
          <w:tcPr>
            <w:tcW w:w="1626" w:type="dxa"/>
            <w:tcBorders>
              <w:top w:val="single" w:sz="4" w:space="0" w:color="auto"/>
              <w:left w:val="single" w:sz="4" w:space="0" w:color="auto"/>
              <w:bottom w:val="single" w:sz="4" w:space="0" w:color="auto"/>
              <w:right w:val="single" w:sz="4" w:space="0" w:color="auto"/>
            </w:tcBorders>
            <w:shd w:val="clear" w:color="auto" w:fill="FFFF00"/>
            <w:hideMark/>
          </w:tcPr>
          <w:p w14:paraId="7C66BDBF"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C</w:t>
            </w:r>
          </w:p>
        </w:tc>
        <w:tc>
          <w:tcPr>
            <w:tcW w:w="1642" w:type="dxa"/>
            <w:tcBorders>
              <w:top w:val="single" w:sz="4" w:space="0" w:color="auto"/>
              <w:left w:val="single" w:sz="4" w:space="0" w:color="auto"/>
              <w:bottom w:val="single" w:sz="4" w:space="0" w:color="auto"/>
              <w:right w:val="single" w:sz="4" w:space="0" w:color="auto"/>
            </w:tcBorders>
            <w:shd w:val="clear" w:color="auto" w:fill="92D050"/>
            <w:hideMark/>
          </w:tcPr>
          <w:p w14:paraId="0C8A4EA9"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I</w:t>
            </w:r>
          </w:p>
        </w:tc>
      </w:tr>
      <w:tr w:rsidR="004F189C" w:rsidRPr="005B153B" w14:paraId="39258904" w14:textId="77777777" w:rsidTr="003E655A">
        <w:trPr>
          <w:trHeight w:val="793"/>
        </w:trPr>
        <w:tc>
          <w:tcPr>
            <w:tcW w:w="1666" w:type="dxa"/>
            <w:tcBorders>
              <w:top w:val="single" w:sz="4" w:space="0" w:color="auto"/>
              <w:left w:val="single" w:sz="4" w:space="0" w:color="auto"/>
              <w:bottom w:val="single" w:sz="4" w:space="0" w:color="auto"/>
              <w:right w:val="single" w:sz="4" w:space="0" w:color="auto"/>
            </w:tcBorders>
            <w:hideMark/>
          </w:tcPr>
          <w:p w14:paraId="45EF8793"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Interim presentations</w:t>
            </w:r>
          </w:p>
        </w:tc>
        <w:tc>
          <w:tcPr>
            <w:tcW w:w="1644" w:type="dxa"/>
            <w:tcBorders>
              <w:top w:val="single" w:sz="4" w:space="0" w:color="auto"/>
              <w:left w:val="single" w:sz="4" w:space="0" w:color="auto"/>
              <w:bottom w:val="single" w:sz="4" w:space="0" w:color="auto"/>
              <w:right w:val="single" w:sz="4" w:space="0" w:color="auto"/>
            </w:tcBorders>
            <w:shd w:val="clear" w:color="auto" w:fill="C00000"/>
            <w:hideMark/>
          </w:tcPr>
          <w:p w14:paraId="1130FEFA"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R</w:t>
            </w:r>
          </w:p>
        </w:tc>
        <w:tc>
          <w:tcPr>
            <w:tcW w:w="1703" w:type="dxa"/>
            <w:tcBorders>
              <w:top w:val="single" w:sz="4" w:space="0" w:color="auto"/>
              <w:left w:val="single" w:sz="4" w:space="0" w:color="auto"/>
              <w:bottom w:val="single" w:sz="4" w:space="0" w:color="auto"/>
              <w:right w:val="single" w:sz="4" w:space="0" w:color="auto"/>
            </w:tcBorders>
            <w:shd w:val="clear" w:color="auto" w:fill="FFC000"/>
            <w:hideMark/>
          </w:tcPr>
          <w:p w14:paraId="1FB277DE"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764" w:type="dxa"/>
            <w:tcBorders>
              <w:top w:val="single" w:sz="4" w:space="0" w:color="auto"/>
              <w:left w:val="single" w:sz="4" w:space="0" w:color="auto"/>
              <w:bottom w:val="single" w:sz="4" w:space="0" w:color="auto"/>
              <w:right w:val="single" w:sz="4" w:space="0" w:color="auto"/>
            </w:tcBorders>
            <w:shd w:val="clear" w:color="auto" w:fill="FFC000"/>
            <w:hideMark/>
          </w:tcPr>
          <w:p w14:paraId="1CAD3839"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626" w:type="dxa"/>
            <w:tcBorders>
              <w:top w:val="single" w:sz="4" w:space="0" w:color="auto"/>
              <w:left w:val="single" w:sz="4" w:space="0" w:color="auto"/>
              <w:bottom w:val="single" w:sz="4" w:space="0" w:color="auto"/>
              <w:right w:val="single" w:sz="4" w:space="0" w:color="auto"/>
            </w:tcBorders>
            <w:shd w:val="clear" w:color="auto" w:fill="FFC000"/>
            <w:hideMark/>
          </w:tcPr>
          <w:p w14:paraId="3C529B81"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642" w:type="dxa"/>
            <w:tcBorders>
              <w:top w:val="single" w:sz="4" w:space="0" w:color="auto"/>
              <w:left w:val="single" w:sz="4" w:space="0" w:color="auto"/>
              <w:bottom w:val="single" w:sz="4" w:space="0" w:color="auto"/>
              <w:right w:val="single" w:sz="4" w:space="0" w:color="auto"/>
            </w:tcBorders>
            <w:shd w:val="clear" w:color="auto" w:fill="92D050"/>
            <w:hideMark/>
          </w:tcPr>
          <w:p w14:paraId="48247190"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I</w:t>
            </w:r>
          </w:p>
        </w:tc>
      </w:tr>
      <w:tr w:rsidR="004F189C" w:rsidRPr="005B153B" w14:paraId="15A6C9E7" w14:textId="77777777" w:rsidTr="003E655A">
        <w:trPr>
          <w:trHeight w:val="386"/>
        </w:trPr>
        <w:tc>
          <w:tcPr>
            <w:tcW w:w="1666" w:type="dxa"/>
            <w:tcBorders>
              <w:top w:val="single" w:sz="4" w:space="0" w:color="auto"/>
              <w:left w:val="single" w:sz="4" w:space="0" w:color="auto"/>
              <w:bottom w:val="single" w:sz="4" w:space="0" w:color="auto"/>
              <w:right w:val="single" w:sz="4" w:space="0" w:color="auto"/>
            </w:tcBorders>
            <w:hideMark/>
          </w:tcPr>
          <w:p w14:paraId="700620E9"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Final report</w:t>
            </w:r>
          </w:p>
        </w:tc>
        <w:tc>
          <w:tcPr>
            <w:tcW w:w="1644" w:type="dxa"/>
            <w:tcBorders>
              <w:top w:val="single" w:sz="4" w:space="0" w:color="auto"/>
              <w:left w:val="single" w:sz="4" w:space="0" w:color="auto"/>
              <w:bottom w:val="single" w:sz="4" w:space="0" w:color="auto"/>
              <w:right w:val="single" w:sz="4" w:space="0" w:color="auto"/>
            </w:tcBorders>
            <w:shd w:val="clear" w:color="auto" w:fill="C00000"/>
            <w:hideMark/>
          </w:tcPr>
          <w:p w14:paraId="36298F45"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R</w:t>
            </w:r>
          </w:p>
        </w:tc>
        <w:tc>
          <w:tcPr>
            <w:tcW w:w="1703" w:type="dxa"/>
            <w:tcBorders>
              <w:top w:val="single" w:sz="4" w:space="0" w:color="auto"/>
              <w:left w:val="single" w:sz="4" w:space="0" w:color="auto"/>
              <w:bottom w:val="single" w:sz="4" w:space="0" w:color="auto"/>
              <w:right w:val="single" w:sz="4" w:space="0" w:color="auto"/>
            </w:tcBorders>
            <w:shd w:val="clear" w:color="auto" w:fill="FFC000"/>
            <w:hideMark/>
          </w:tcPr>
          <w:p w14:paraId="736A1105"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764" w:type="dxa"/>
            <w:tcBorders>
              <w:top w:val="single" w:sz="4" w:space="0" w:color="auto"/>
              <w:left w:val="single" w:sz="4" w:space="0" w:color="auto"/>
              <w:bottom w:val="single" w:sz="4" w:space="0" w:color="auto"/>
              <w:right w:val="single" w:sz="4" w:space="0" w:color="auto"/>
            </w:tcBorders>
            <w:shd w:val="clear" w:color="auto" w:fill="FFC000"/>
            <w:hideMark/>
          </w:tcPr>
          <w:p w14:paraId="471BED8B" w14:textId="77777777" w:rsidR="004F189C" w:rsidRPr="005B153B" w:rsidRDefault="004F189C" w:rsidP="003E655A">
            <w:pPr>
              <w:spacing w:before="240" w:after="240"/>
              <w:jc w:val="both"/>
              <w:rPr>
                <w:rFonts w:ascii="Times New Roman" w:hAnsi="Times New Roman" w:cs="Times New Roman"/>
                <w:sz w:val="24"/>
                <w:szCs w:val="24"/>
              </w:rPr>
            </w:pPr>
            <w:r w:rsidRPr="005B153B">
              <w:rPr>
                <w:rFonts w:ascii="Times New Roman" w:hAnsi="Times New Roman" w:cs="Times New Roman"/>
                <w:sz w:val="24"/>
                <w:szCs w:val="24"/>
              </w:rPr>
              <w:t>A</w:t>
            </w:r>
          </w:p>
        </w:tc>
        <w:tc>
          <w:tcPr>
            <w:tcW w:w="1626" w:type="dxa"/>
            <w:tcBorders>
              <w:top w:val="single" w:sz="4" w:space="0" w:color="auto"/>
              <w:left w:val="single" w:sz="4" w:space="0" w:color="auto"/>
              <w:bottom w:val="single" w:sz="4" w:space="0" w:color="auto"/>
              <w:right w:val="single" w:sz="4" w:space="0" w:color="auto"/>
            </w:tcBorders>
            <w:shd w:val="clear" w:color="auto" w:fill="92D050"/>
            <w:hideMark/>
          </w:tcPr>
          <w:p w14:paraId="1574C9BC"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I</w:t>
            </w:r>
          </w:p>
        </w:tc>
        <w:tc>
          <w:tcPr>
            <w:tcW w:w="1642" w:type="dxa"/>
            <w:tcBorders>
              <w:top w:val="single" w:sz="4" w:space="0" w:color="auto"/>
              <w:left w:val="single" w:sz="4" w:space="0" w:color="auto"/>
              <w:bottom w:val="single" w:sz="4" w:space="0" w:color="auto"/>
              <w:right w:val="single" w:sz="4" w:space="0" w:color="auto"/>
            </w:tcBorders>
            <w:shd w:val="clear" w:color="auto" w:fill="92D050"/>
            <w:hideMark/>
          </w:tcPr>
          <w:p w14:paraId="3C6BFBC7" w14:textId="77777777" w:rsidR="004F189C" w:rsidRPr="005B153B" w:rsidRDefault="004F189C" w:rsidP="003E655A">
            <w:pPr>
              <w:spacing w:before="240" w:after="240"/>
              <w:jc w:val="both"/>
              <w:rPr>
                <w:rFonts w:ascii="Times New Roman" w:hAnsi="Times New Roman" w:cs="Times New Roman"/>
                <w:sz w:val="24"/>
                <w:szCs w:val="24"/>
              </w:rPr>
            </w:pPr>
            <w:r>
              <w:rPr>
                <w:rFonts w:ascii="Times New Roman" w:hAnsi="Times New Roman" w:cs="Times New Roman"/>
                <w:sz w:val="24"/>
                <w:szCs w:val="24"/>
              </w:rPr>
              <w:t>I</w:t>
            </w:r>
          </w:p>
        </w:tc>
      </w:tr>
    </w:tbl>
    <w:p w14:paraId="3A9C56C5" w14:textId="77777777" w:rsidR="004F189C" w:rsidRDefault="004F189C" w:rsidP="004F189C">
      <w:pPr>
        <w:spacing w:before="240" w:after="240"/>
        <w:jc w:val="both"/>
        <w:rPr>
          <w:rFonts w:ascii="Times New Roman" w:hAnsi="Times New Roman" w:cs="Times New Roman"/>
          <w:sz w:val="24"/>
          <w:szCs w:val="24"/>
        </w:rPr>
      </w:pPr>
    </w:p>
    <w:p w14:paraId="1AB991B8" w14:textId="77777777" w:rsidR="004F189C" w:rsidRPr="008479D6" w:rsidRDefault="004F189C" w:rsidP="004F189C">
      <w:pPr>
        <w:pStyle w:val="Heading3"/>
      </w:pPr>
      <w:bookmarkStart w:id="107" w:name="_Toc193362148"/>
      <w:bookmarkStart w:id="108" w:name="_Toc199502814"/>
      <w:bookmarkStart w:id="109" w:name="_Toc199934283"/>
      <w:bookmarkStart w:id="110" w:name="_Toc211577557"/>
      <w:bookmarkStart w:id="111" w:name="_Toc211587160"/>
      <w:bookmarkStart w:id="112" w:name="_Toc211595176"/>
      <w:r w:rsidRPr="008479D6">
        <w:t>Discussion of Appendix C requirements.</w:t>
      </w:r>
      <w:bookmarkEnd w:id="107"/>
      <w:bookmarkEnd w:id="108"/>
      <w:bookmarkEnd w:id="109"/>
      <w:bookmarkEnd w:id="110"/>
      <w:bookmarkEnd w:id="111"/>
      <w:bookmarkEnd w:id="112"/>
      <w:r w:rsidRPr="008479D6">
        <w:t xml:space="preserve"> </w:t>
      </w:r>
    </w:p>
    <w:p w14:paraId="5C1804A0" w14:textId="77777777" w:rsidR="004F189C" w:rsidRPr="00445B38" w:rsidRDefault="004F189C" w:rsidP="004F189C">
      <w:pPr>
        <w:spacing w:after="331"/>
        <w:ind w:left="9"/>
        <w:jc w:val="both"/>
        <w:rPr>
          <w:rFonts w:ascii="Times New Roman" w:hAnsi="Times New Roman" w:cs="Times New Roman"/>
          <w:sz w:val="24"/>
          <w:szCs w:val="24"/>
        </w:rPr>
      </w:pPr>
      <w:r w:rsidRPr="00445B38">
        <w:rPr>
          <w:rFonts w:ascii="Times New Roman" w:hAnsi="Times New Roman" w:cs="Times New Roman"/>
          <w:sz w:val="24"/>
          <w:szCs w:val="24"/>
        </w:rPr>
        <w:t xml:space="preserve"> The Capstone Project Client Contract is included in Appendix C, see page 2</w:t>
      </w:r>
      <w:r>
        <w:rPr>
          <w:rFonts w:ascii="Times New Roman" w:hAnsi="Times New Roman" w:cs="Times New Roman"/>
          <w:sz w:val="24"/>
          <w:szCs w:val="24"/>
        </w:rPr>
        <w:t>9.</w:t>
      </w:r>
      <w:r w:rsidRPr="00445B38">
        <w:rPr>
          <w:rFonts w:ascii="Times New Roman" w:hAnsi="Times New Roman" w:cs="Times New Roman"/>
          <w:sz w:val="24"/>
          <w:szCs w:val="24"/>
        </w:rPr>
        <w:t xml:space="preserve"> This version is the unsigned for the initial submission of the proposal. </w:t>
      </w:r>
    </w:p>
    <w:p w14:paraId="20766497" w14:textId="77777777" w:rsidR="004F189C" w:rsidRPr="008479D6" w:rsidRDefault="004F189C" w:rsidP="004F189C">
      <w:pPr>
        <w:pStyle w:val="Heading3"/>
      </w:pPr>
      <w:bookmarkStart w:id="113" w:name="_Toc193362149"/>
      <w:bookmarkStart w:id="114" w:name="_Toc199502815"/>
      <w:bookmarkStart w:id="115" w:name="_Toc199934284"/>
      <w:bookmarkStart w:id="116" w:name="_Toc211577558"/>
      <w:bookmarkStart w:id="117" w:name="_Toc211587161"/>
      <w:bookmarkStart w:id="118" w:name="_Toc211595177"/>
      <w:r w:rsidRPr="008479D6">
        <w:t>Discussion of Appendix D requirements.</w:t>
      </w:r>
      <w:bookmarkEnd w:id="113"/>
      <w:bookmarkEnd w:id="114"/>
      <w:bookmarkEnd w:id="115"/>
      <w:bookmarkEnd w:id="116"/>
      <w:bookmarkEnd w:id="117"/>
      <w:bookmarkEnd w:id="118"/>
      <w:r w:rsidRPr="008479D6">
        <w:t xml:space="preserve"> </w:t>
      </w:r>
    </w:p>
    <w:p w14:paraId="78FDAEFF" w14:textId="77777777" w:rsidR="004F189C" w:rsidRPr="00445B38" w:rsidRDefault="004F189C" w:rsidP="004F189C">
      <w:pPr>
        <w:spacing w:after="350"/>
        <w:jc w:val="both"/>
        <w:rPr>
          <w:rFonts w:ascii="Times New Roman" w:hAnsi="Times New Roman" w:cs="Times New Roman"/>
          <w:sz w:val="24"/>
          <w:szCs w:val="24"/>
        </w:rPr>
      </w:pPr>
      <w:r w:rsidRPr="00445B38">
        <w:rPr>
          <w:rFonts w:ascii="Times New Roman" w:hAnsi="Times New Roman" w:cs="Times New Roman"/>
          <w:sz w:val="24"/>
          <w:szCs w:val="24"/>
        </w:rPr>
        <w:t>Appendix D, see page 3</w:t>
      </w:r>
      <w:r>
        <w:rPr>
          <w:rFonts w:ascii="Times New Roman" w:hAnsi="Times New Roman" w:cs="Times New Roman"/>
          <w:sz w:val="24"/>
          <w:szCs w:val="24"/>
        </w:rPr>
        <w:t>3</w:t>
      </w:r>
      <w:r w:rsidRPr="00445B38">
        <w:rPr>
          <w:rFonts w:ascii="Times New Roman" w:hAnsi="Times New Roman" w:cs="Times New Roman"/>
          <w:sz w:val="24"/>
          <w:szCs w:val="24"/>
        </w:rPr>
        <w:t xml:space="preserve">. This contains statement that the client confirming about intellectual property rights of this project. </w:t>
      </w:r>
    </w:p>
    <w:p w14:paraId="372F6B0B" w14:textId="77777777" w:rsidR="004F189C" w:rsidRPr="008479D6" w:rsidRDefault="004F189C" w:rsidP="004F189C">
      <w:pPr>
        <w:pStyle w:val="Heading2"/>
        <w:rPr>
          <w:rFonts w:cs="Times New Roman"/>
        </w:rPr>
      </w:pPr>
      <w:bookmarkStart w:id="119" w:name="_Toc211577559"/>
      <w:bookmarkStart w:id="120" w:name="_Toc211587162"/>
      <w:bookmarkStart w:id="121" w:name="_Toc211595178"/>
      <w:r w:rsidRPr="008479D6">
        <w:rPr>
          <w:rFonts w:cs="Times New Roman"/>
        </w:rPr>
        <w:t>Project Timeline and Milestones</w:t>
      </w:r>
      <w:bookmarkEnd w:id="119"/>
      <w:bookmarkEnd w:id="120"/>
      <w:bookmarkEnd w:id="121"/>
    </w:p>
    <w:p w14:paraId="312A48F5" w14:textId="77777777" w:rsidR="004F189C" w:rsidRDefault="004F189C" w:rsidP="004F189C"/>
    <w:p w14:paraId="3E3DAF2D" w14:textId="77777777" w:rsidR="004F189C" w:rsidRPr="00EB6355" w:rsidRDefault="004F189C" w:rsidP="004F189C">
      <w:r w:rsidRPr="007F1302">
        <w:rPr>
          <w:rFonts w:ascii="Calibri" w:eastAsia="Calibri" w:hAnsi="Calibri" w:cs="Calibri"/>
          <w:i/>
          <w:iCs/>
          <w:color w:val="0E2841"/>
          <w:kern w:val="2"/>
          <w:sz w:val="18"/>
          <w:szCs w:val="18"/>
          <w14:ligatures w14:val="standardContextual"/>
        </w:rPr>
        <w:t xml:space="preserve">Table </w:t>
      </w:r>
      <w:r>
        <w:rPr>
          <w:rFonts w:ascii="Calibri" w:eastAsia="Calibri" w:hAnsi="Calibri" w:cs="Calibri"/>
          <w:i/>
          <w:iCs/>
          <w:color w:val="0E2841"/>
          <w:kern w:val="2"/>
          <w:sz w:val="18"/>
          <w:szCs w:val="18"/>
          <w14:ligatures w14:val="standardContextual"/>
        </w:rPr>
        <w:t>4 Project Timeline</w:t>
      </w:r>
    </w:p>
    <w:p w14:paraId="5F7638D2" w14:textId="77777777" w:rsidR="004F189C" w:rsidRPr="00333459" w:rsidRDefault="004F189C" w:rsidP="004F189C"/>
    <w:tbl>
      <w:tblPr>
        <w:tblStyle w:val="TableGrid"/>
        <w:tblW w:w="9830" w:type="dxa"/>
        <w:tblLook w:val="04A0" w:firstRow="1" w:lastRow="0" w:firstColumn="1" w:lastColumn="0" w:noHBand="0" w:noVBand="1"/>
      </w:tblPr>
      <w:tblGrid>
        <w:gridCol w:w="4915"/>
        <w:gridCol w:w="4915"/>
      </w:tblGrid>
      <w:tr w:rsidR="004F189C" w:rsidRPr="00333459" w14:paraId="360A9871" w14:textId="77777777" w:rsidTr="003E655A">
        <w:trPr>
          <w:trHeight w:val="345"/>
        </w:trPr>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6ECA92" w14:textId="77777777" w:rsidR="004F189C" w:rsidRPr="00333459" w:rsidRDefault="004F189C" w:rsidP="003E655A">
            <w:pPr>
              <w:rPr>
                <w:b/>
                <w:bCs/>
              </w:rPr>
            </w:pPr>
            <w:r w:rsidRPr="00333459">
              <w:rPr>
                <w:b/>
                <w:bCs/>
              </w:rPr>
              <w:t>Requirement</w:t>
            </w:r>
          </w:p>
        </w:tc>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5E2DAA" w14:textId="77777777" w:rsidR="004F189C" w:rsidRPr="00333459" w:rsidRDefault="004F189C" w:rsidP="003E655A">
            <w:pPr>
              <w:rPr>
                <w:b/>
                <w:bCs/>
              </w:rPr>
            </w:pPr>
            <w:r w:rsidRPr="00333459">
              <w:rPr>
                <w:b/>
                <w:bCs/>
              </w:rPr>
              <w:t>Academic week of semester</w:t>
            </w:r>
          </w:p>
        </w:tc>
      </w:tr>
      <w:tr w:rsidR="004F189C" w:rsidRPr="00333459" w14:paraId="3224DC0C" w14:textId="77777777" w:rsidTr="003E655A">
        <w:trPr>
          <w:trHeight w:val="358"/>
        </w:trPr>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4F86FE0B" w14:textId="77777777" w:rsidR="004F189C" w:rsidRPr="00333459" w:rsidRDefault="004F189C" w:rsidP="003E655A">
            <w:r w:rsidRPr="00333459">
              <w:t>The Project Bid</w:t>
            </w:r>
          </w:p>
        </w:tc>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08CCC16B" w14:textId="77777777" w:rsidR="004F189C" w:rsidRPr="00333459" w:rsidRDefault="004F189C" w:rsidP="003E655A">
            <w:r w:rsidRPr="00333459">
              <w:t>Week 1 - week 3</w:t>
            </w:r>
          </w:p>
        </w:tc>
      </w:tr>
      <w:tr w:rsidR="004F189C" w:rsidRPr="00333459" w14:paraId="61C949A3" w14:textId="77777777" w:rsidTr="003E655A">
        <w:trPr>
          <w:trHeight w:val="345"/>
        </w:trPr>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4B1A7859" w14:textId="77777777" w:rsidR="004F189C" w:rsidRPr="00333459" w:rsidRDefault="004F189C" w:rsidP="003E655A">
            <w:r w:rsidRPr="00333459">
              <w:t>Project Proposal</w:t>
            </w:r>
          </w:p>
        </w:tc>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5187CCD1" w14:textId="77777777" w:rsidR="004F189C" w:rsidRPr="00333459" w:rsidRDefault="004F189C" w:rsidP="003E655A">
            <w:r w:rsidRPr="00333459">
              <w:t>Week 5</w:t>
            </w:r>
          </w:p>
        </w:tc>
      </w:tr>
      <w:tr w:rsidR="004F189C" w:rsidRPr="00333459" w14:paraId="282C9780" w14:textId="77777777" w:rsidTr="003E655A">
        <w:trPr>
          <w:trHeight w:val="345"/>
        </w:trPr>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021AD8A5" w14:textId="77777777" w:rsidR="004F189C" w:rsidRPr="00333459" w:rsidRDefault="004F189C" w:rsidP="003E655A">
            <w:r w:rsidRPr="00333459">
              <w:t>Conflict of interest choice for Proposal</w:t>
            </w:r>
          </w:p>
        </w:tc>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5AF5F108" w14:textId="77777777" w:rsidR="004F189C" w:rsidRPr="00333459" w:rsidRDefault="004F189C" w:rsidP="003E655A">
            <w:r w:rsidRPr="00333459">
              <w:t>Week 6</w:t>
            </w:r>
          </w:p>
        </w:tc>
      </w:tr>
      <w:tr w:rsidR="004F189C" w:rsidRPr="00333459" w14:paraId="7F160AAD" w14:textId="77777777" w:rsidTr="003E655A">
        <w:trPr>
          <w:trHeight w:val="345"/>
        </w:trPr>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BCE0F1" w14:textId="77777777" w:rsidR="004F189C" w:rsidRPr="00333459" w:rsidRDefault="004F189C" w:rsidP="003E655A">
            <w:r w:rsidRPr="00333459">
              <w:t>Mid-Project Progress Presentation to client</w:t>
            </w:r>
          </w:p>
        </w:tc>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0E566A" w14:textId="77777777" w:rsidR="004F189C" w:rsidRPr="00333459" w:rsidRDefault="004F189C" w:rsidP="003E655A">
            <w:r w:rsidRPr="00333459">
              <w:t>Week 8 - Week 10</w:t>
            </w:r>
          </w:p>
        </w:tc>
      </w:tr>
      <w:tr w:rsidR="004F189C" w:rsidRPr="00333459" w14:paraId="4F87F38A" w14:textId="77777777" w:rsidTr="003E655A">
        <w:trPr>
          <w:trHeight w:val="358"/>
        </w:trPr>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A49DD0" w14:textId="77777777" w:rsidR="004F189C" w:rsidRPr="00333459" w:rsidRDefault="004F189C" w:rsidP="003E655A">
            <w:r w:rsidRPr="00333459">
              <w:t xml:space="preserve">Feedback from the mid-progress report </w:t>
            </w:r>
          </w:p>
        </w:tc>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6FDEB" w14:textId="77777777" w:rsidR="004F189C" w:rsidRPr="00333459" w:rsidRDefault="004F189C" w:rsidP="003E655A">
            <w:r w:rsidRPr="00333459">
              <w:t>Week 11 - Week 12</w:t>
            </w:r>
          </w:p>
        </w:tc>
      </w:tr>
      <w:tr w:rsidR="004F189C" w:rsidRPr="00333459" w14:paraId="3C496C9C" w14:textId="77777777" w:rsidTr="003E655A">
        <w:trPr>
          <w:trHeight w:val="345"/>
        </w:trPr>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2D96E6CD" w14:textId="77777777" w:rsidR="004F189C" w:rsidRPr="00333459" w:rsidRDefault="004F189C" w:rsidP="003E655A">
            <w:r w:rsidRPr="00333459">
              <w:t>The self-management review written document</w:t>
            </w:r>
          </w:p>
        </w:tc>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11210F02" w14:textId="77777777" w:rsidR="004F189C" w:rsidRPr="00333459" w:rsidRDefault="004F189C" w:rsidP="003E655A">
            <w:r w:rsidRPr="00333459">
              <w:t>Week 13</w:t>
            </w:r>
          </w:p>
        </w:tc>
      </w:tr>
      <w:tr w:rsidR="004F189C" w:rsidRPr="00333459" w14:paraId="273D89C6" w14:textId="77777777" w:rsidTr="003E655A">
        <w:trPr>
          <w:trHeight w:val="707"/>
        </w:trPr>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6EF1" w14:textId="77777777" w:rsidR="004F189C" w:rsidRPr="00333459" w:rsidRDefault="004F189C" w:rsidP="003E655A">
            <w:r w:rsidRPr="00333459">
              <w:t>Conducting a concluding review with the client (Video Upload)</w:t>
            </w:r>
          </w:p>
        </w:tc>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4FE52" w14:textId="77777777" w:rsidR="004F189C" w:rsidRPr="00333459" w:rsidRDefault="004F189C" w:rsidP="003E655A">
            <w:r w:rsidRPr="00333459">
              <w:t>Week 15</w:t>
            </w:r>
          </w:p>
        </w:tc>
      </w:tr>
      <w:tr w:rsidR="004F189C" w:rsidRPr="00333459" w14:paraId="377B7AE2" w14:textId="77777777" w:rsidTr="003E655A">
        <w:trPr>
          <w:trHeight w:val="345"/>
        </w:trPr>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DB3FAD" w14:textId="77777777" w:rsidR="004F189C" w:rsidRPr="00333459" w:rsidRDefault="004F189C" w:rsidP="003E655A">
            <w:r w:rsidRPr="00333459">
              <w:t>Client handover report</w:t>
            </w:r>
          </w:p>
        </w:tc>
        <w:tc>
          <w:tcPr>
            <w:tcW w:w="4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26CC61" w14:textId="77777777" w:rsidR="004F189C" w:rsidRPr="00333459" w:rsidRDefault="004F189C" w:rsidP="003E655A">
            <w:r w:rsidRPr="00333459">
              <w:t>Week 15</w:t>
            </w:r>
          </w:p>
        </w:tc>
      </w:tr>
      <w:tr w:rsidR="004F189C" w:rsidRPr="00333459" w14:paraId="5BA8CBA2" w14:textId="77777777" w:rsidTr="003E655A">
        <w:trPr>
          <w:trHeight w:val="345"/>
        </w:trPr>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1725FB2F" w14:textId="77777777" w:rsidR="004F189C" w:rsidRPr="00333459" w:rsidRDefault="004F189C" w:rsidP="003E655A">
            <w:r w:rsidRPr="00333459">
              <w:t xml:space="preserve">Academic handover report </w:t>
            </w:r>
          </w:p>
        </w:tc>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2721EDB4" w14:textId="77777777" w:rsidR="004F189C" w:rsidRPr="00333459" w:rsidRDefault="004F189C" w:rsidP="003E655A">
            <w:r w:rsidRPr="00333459">
              <w:t>Week 15</w:t>
            </w:r>
          </w:p>
        </w:tc>
      </w:tr>
      <w:tr w:rsidR="004F189C" w:rsidRPr="00333459" w14:paraId="76FCA8B2" w14:textId="77777777" w:rsidTr="003E655A">
        <w:trPr>
          <w:trHeight w:val="358"/>
        </w:trPr>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7598FD5C" w14:textId="77777777" w:rsidR="004F189C" w:rsidRPr="00333459" w:rsidRDefault="004F189C" w:rsidP="003E655A">
            <w:r w:rsidRPr="00333459">
              <w:t>Individual Closeout Review: (video Upload)</w:t>
            </w:r>
          </w:p>
        </w:tc>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093CA7C3" w14:textId="77777777" w:rsidR="004F189C" w:rsidRPr="00333459" w:rsidRDefault="004F189C" w:rsidP="003E655A">
            <w:r w:rsidRPr="00333459">
              <w:t>Week 15</w:t>
            </w:r>
          </w:p>
        </w:tc>
      </w:tr>
      <w:tr w:rsidR="004F189C" w:rsidRPr="00333459" w14:paraId="0044E6F8" w14:textId="77777777" w:rsidTr="003E655A">
        <w:trPr>
          <w:trHeight w:val="345"/>
        </w:trPr>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55E0B218" w14:textId="77777777" w:rsidR="004F189C" w:rsidRPr="00333459" w:rsidRDefault="004F189C" w:rsidP="003E655A">
            <w:r w:rsidRPr="00333459">
              <w:t>Poster upload</w:t>
            </w:r>
          </w:p>
        </w:tc>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281D1F42" w14:textId="77777777" w:rsidR="004F189C" w:rsidRPr="00333459" w:rsidRDefault="004F189C" w:rsidP="003E655A">
            <w:r w:rsidRPr="00333459">
              <w:t>Week 15</w:t>
            </w:r>
          </w:p>
        </w:tc>
      </w:tr>
      <w:tr w:rsidR="004F189C" w:rsidRPr="00333459" w14:paraId="4694801D" w14:textId="77777777" w:rsidTr="003E655A">
        <w:trPr>
          <w:trHeight w:val="345"/>
        </w:trPr>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6E5D7036" w14:textId="77777777" w:rsidR="004F189C" w:rsidRPr="00333459" w:rsidRDefault="004F189C" w:rsidP="003E655A">
            <w:r w:rsidRPr="00333459">
              <w:t>One pager upload</w:t>
            </w:r>
          </w:p>
        </w:tc>
        <w:tc>
          <w:tcPr>
            <w:tcW w:w="4915" w:type="dxa"/>
            <w:tcBorders>
              <w:top w:val="single" w:sz="4" w:space="0" w:color="auto"/>
              <w:left w:val="single" w:sz="4" w:space="0" w:color="auto"/>
              <w:bottom w:val="single" w:sz="4" w:space="0" w:color="auto"/>
              <w:right w:val="single" w:sz="4" w:space="0" w:color="auto"/>
            </w:tcBorders>
            <w:shd w:val="clear" w:color="auto" w:fill="45B0E1" w:themeFill="accent1" w:themeFillTint="99"/>
            <w:hideMark/>
          </w:tcPr>
          <w:p w14:paraId="11A6C9B3" w14:textId="77777777" w:rsidR="004F189C" w:rsidRPr="00333459" w:rsidRDefault="004F189C" w:rsidP="003E655A">
            <w:r w:rsidRPr="00333459">
              <w:t>Week 15</w:t>
            </w:r>
          </w:p>
        </w:tc>
      </w:tr>
    </w:tbl>
    <w:p w14:paraId="4A03B931" w14:textId="77777777" w:rsidR="004F189C" w:rsidRPr="00EB6355" w:rsidRDefault="004F189C" w:rsidP="004F189C"/>
    <w:p w14:paraId="0BE472C8" w14:textId="77777777" w:rsidR="004F189C" w:rsidRDefault="004F189C" w:rsidP="004F189C">
      <w:pPr>
        <w:ind w:left="24"/>
        <w:rPr>
          <w:rFonts w:ascii="Times New Roman" w:hAnsi="Times New Roman" w:cs="Times New Roman"/>
          <w:sz w:val="24"/>
        </w:rPr>
      </w:pPr>
    </w:p>
    <w:p w14:paraId="56141E4C" w14:textId="77777777" w:rsidR="004F189C" w:rsidRDefault="004F189C" w:rsidP="004F189C">
      <w:pPr>
        <w:ind w:left="24"/>
        <w:rPr>
          <w:rFonts w:ascii="Times New Roman" w:hAnsi="Times New Roman" w:cs="Times New Roman"/>
          <w:sz w:val="24"/>
        </w:rPr>
      </w:pPr>
      <w:r w:rsidRPr="003167E6">
        <w:rPr>
          <w:rFonts w:ascii="Times New Roman" w:hAnsi="Times New Roman" w:cs="Times New Roman"/>
          <w:sz w:val="24"/>
        </w:rPr>
        <w:t>The Gantt Chart Period One is included in Appendix A, see page 2</w:t>
      </w:r>
      <w:r>
        <w:rPr>
          <w:rFonts w:ascii="Times New Roman" w:hAnsi="Times New Roman" w:cs="Times New Roman"/>
          <w:sz w:val="24"/>
        </w:rPr>
        <w:t>8</w:t>
      </w:r>
      <w:r w:rsidRPr="003167E6">
        <w:rPr>
          <w:rFonts w:ascii="Times New Roman" w:hAnsi="Times New Roman" w:cs="Times New Roman"/>
          <w:sz w:val="24"/>
        </w:rPr>
        <w:t>.</w:t>
      </w:r>
    </w:p>
    <w:p w14:paraId="5CDB39ED" w14:textId="77777777" w:rsidR="004F189C" w:rsidRDefault="004F189C" w:rsidP="004F189C">
      <w:pPr>
        <w:rPr>
          <w:rFonts w:ascii="Times New Roman" w:hAnsi="Times New Roman" w:cs="Times New Roman"/>
          <w:sz w:val="24"/>
        </w:rPr>
      </w:pPr>
    </w:p>
    <w:p w14:paraId="614A1DA6" w14:textId="77777777" w:rsidR="004F189C" w:rsidRDefault="004F189C" w:rsidP="004F189C">
      <w:pPr>
        <w:pStyle w:val="Heading2"/>
        <w:rPr>
          <w:rFonts w:cs="Times New Roman"/>
        </w:rPr>
      </w:pPr>
      <w:bookmarkStart w:id="122" w:name="_Toc193362151"/>
      <w:bookmarkStart w:id="123" w:name="_Toc199502817"/>
      <w:bookmarkStart w:id="124" w:name="_Toc199934286"/>
    </w:p>
    <w:p w14:paraId="7360605D" w14:textId="77777777" w:rsidR="004F189C" w:rsidRDefault="004F189C" w:rsidP="004F189C">
      <w:pPr>
        <w:pStyle w:val="Heading2"/>
        <w:rPr>
          <w:rFonts w:cs="Times New Roman"/>
        </w:rPr>
      </w:pPr>
    </w:p>
    <w:p w14:paraId="535DC1AD" w14:textId="77777777" w:rsidR="004F189C" w:rsidRDefault="004F189C" w:rsidP="004F189C"/>
    <w:p w14:paraId="4EDBE748" w14:textId="77777777" w:rsidR="004F189C" w:rsidRDefault="004F189C" w:rsidP="004F189C"/>
    <w:p w14:paraId="6544A266" w14:textId="77777777" w:rsidR="004F189C" w:rsidRDefault="004F189C" w:rsidP="004F189C"/>
    <w:p w14:paraId="15171CD1" w14:textId="77777777" w:rsidR="004F189C" w:rsidRDefault="004F189C" w:rsidP="004F189C"/>
    <w:p w14:paraId="32B937C6" w14:textId="77777777" w:rsidR="004F189C" w:rsidRDefault="004F189C" w:rsidP="004F189C"/>
    <w:p w14:paraId="069D631A" w14:textId="77777777" w:rsidR="004F189C" w:rsidRDefault="004F189C" w:rsidP="004F189C"/>
    <w:p w14:paraId="5EEF8A73" w14:textId="77777777" w:rsidR="004F189C" w:rsidRDefault="004F189C" w:rsidP="004F189C"/>
    <w:p w14:paraId="269F4BD9" w14:textId="77777777" w:rsidR="004F189C" w:rsidRDefault="004F189C" w:rsidP="004F189C"/>
    <w:p w14:paraId="482D9727" w14:textId="77777777" w:rsidR="004F189C" w:rsidRDefault="004F189C" w:rsidP="004F189C"/>
    <w:p w14:paraId="180C8C69" w14:textId="77777777" w:rsidR="004F189C" w:rsidRDefault="004F189C" w:rsidP="004F189C"/>
    <w:p w14:paraId="4925210B" w14:textId="77777777" w:rsidR="00247664" w:rsidRDefault="00247664" w:rsidP="004F189C"/>
    <w:p w14:paraId="0CE8CE41" w14:textId="77777777" w:rsidR="00247664" w:rsidRDefault="00247664" w:rsidP="004F189C"/>
    <w:p w14:paraId="3473586F" w14:textId="77777777" w:rsidR="004F189C" w:rsidRDefault="004F189C" w:rsidP="004F189C"/>
    <w:p w14:paraId="48146E52" w14:textId="77777777" w:rsidR="004F189C" w:rsidRDefault="004F189C" w:rsidP="004F189C"/>
    <w:p w14:paraId="52D90B04" w14:textId="77777777" w:rsidR="004F189C" w:rsidRDefault="004F189C" w:rsidP="004F189C"/>
    <w:p w14:paraId="6B888060" w14:textId="77777777" w:rsidR="004F189C" w:rsidRDefault="004F189C" w:rsidP="004F189C"/>
    <w:p w14:paraId="6EB1E09A" w14:textId="77777777" w:rsidR="004F189C" w:rsidRDefault="004F189C" w:rsidP="004F189C"/>
    <w:p w14:paraId="39026C5B" w14:textId="77777777" w:rsidR="004F189C" w:rsidRDefault="004F189C" w:rsidP="004F189C"/>
    <w:p w14:paraId="2D03B501" w14:textId="77777777" w:rsidR="004F189C" w:rsidRPr="00333459" w:rsidRDefault="004F189C" w:rsidP="004F189C"/>
    <w:p w14:paraId="0243A7F5" w14:textId="77777777" w:rsidR="004F189C" w:rsidRPr="00445B38" w:rsidRDefault="004F189C" w:rsidP="004F189C">
      <w:pPr>
        <w:pStyle w:val="Heading2"/>
        <w:rPr>
          <w:rFonts w:cs="Times New Roman"/>
        </w:rPr>
      </w:pPr>
      <w:bookmarkStart w:id="125" w:name="_Toc211577560"/>
      <w:bookmarkStart w:id="126" w:name="_Toc211587163"/>
      <w:bookmarkStart w:id="127" w:name="_Toc211595179"/>
      <w:r w:rsidRPr="00445B38">
        <w:rPr>
          <w:rFonts w:cs="Times New Roman"/>
        </w:rPr>
        <w:t>Project Risk Analysis</w:t>
      </w:r>
      <w:bookmarkEnd w:id="122"/>
      <w:bookmarkEnd w:id="123"/>
      <w:bookmarkEnd w:id="124"/>
      <w:bookmarkEnd w:id="125"/>
      <w:bookmarkEnd w:id="126"/>
      <w:bookmarkEnd w:id="127"/>
      <w:r w:rsidRPr="00445B38">
        <w:rPr>
          <w:rFonts w:cs="Times New Roman"/>
        </w:rPr>
        <w:t xml:space="preserve">  </w:t>
      </w:r>
    </w:p>
    <w:p w14:paraId="788F0524" w14:textId="77777777" w:rsidR="004F189C" w:rsidRPr="00333459" w:rsidRDefault="004F189C" w:rsidP="004F189C">
      <w:pPr>
        <w:ind w:left="24"/>
        <w:jc w:val="both"/>
        <w:rPr>
          <w:rFonts w:ascii="Times New Roman" w:hAnsi="Times New Roman" w:cs="Times New Roman"/>
          <w:sz w:val="24"/>
          <w:szCs w:val="24"/>
        </w:rPr>
      </w:pPr>
      <w:r w:rsidRPr="00445B38">
        <w:rPr>
          <w:rFonts w:ascii="Times New Roman" w:hAnsi="Times New Roman" w:cs="Times New Roman"/>
          <w:sz w:val="24"/>
          <w:szCs w:val="24"/>
        </w:rPr>
        <w:t>Project Risk Analysis is a method that helps to adapt multiple ways of understanding how likely a risk is to occur and how it can be impacted throughout lifecycle of the project. This analysis also helps the project managers to handle possible uncertainties and how it can impact the project’s schedule (</w:t>
      </w:r>
      <w:r w:rsidRPr="00445B38">
        <w:rPr>
          <w:rFonts w:ascii="Times New Roman" w:eastAsia="Times New Roman" w:hAnsi="Times New Roman" w:cs="Times New Roman"/>
          <w:sz w:val="24"/>
          <w:szCs w:val="24"/>
        </w:rPr>
        <w:t>Monday, 2025).</w:t>
      </w:r>
    </w:p>
    <w:p w14:paraId="21C53D8E" w14:textId="77777777" w:rsidR="004F189C" w:rsidRPr="00EB6355" w:rsidRDefault="004F189C" w:rsidP="004F189C">
      <w:r w:rsidRPr="007F1302">
        <w:rPr>
          <w:rFonts w:ascii="Calibri" w:eastAsia="Calibri" w:hAnsi="Calibri" w:cs="Calibri"/>
          <w:i/>
          <w:iCs/>
          <w:color w:val="0E2841"/>
          <w:kern w:val="2"/>
          <w:sz w:val="18"/>
          <w:szCs w:val="18"/>
          <w14:ligatures w14:val="standardContextual"/>
        </w:rPr>
        <w:t xml:space="preserve">Table </w:t>
      </w:r>
      <w:r>
        <w:rPr>
          <w:rFonts w:ascii="Calibri" w:eastAsia="Calibri" w:hAnsi="Calibri" w:cs="Calibri"/>
          <w:i/>
          <w:iCs/>
          <w:color w:val="0E2841"/>
          <w:kern w:val="2"/>
          <w:sz w:val="18"/>
          <w:szCs w:val="18"/>
          <w14:ligatures w14:val="standardContextual"/>
        </w:rPr>
        <w:t xml:space="preserve">4 Risk Description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40"/>
      </w:tblGrid>
      <w:tr w:rsidR="004F189C" w:rsidRPr="00B51C32" w14:paraId="1B695500" w14:textId="77777777" w:rsidTr="003E655A">
        <w:trPr>
          <w:trHeight w:val="315"/>
        </w:trPr>
        <w:tc>
          <w:tcPr>
            <w:tcW w:w="4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7245D" w14:textId="77777777" w:rsidR="004F189C" w:rsidRPr="00B51C32" w:rsidRDefault="004F189C" w:rsidP="003E655A">
            <w:pPr>
              <w:spacing w:before="240"/>
              <w:jc w:val="both"/>
              <w:rPr>
                <w:rFonts w:ascii="Times New Roman" w:hAnsi="Times New Roman" w:cs="Times New Roman"/>
                <w:b/>
                <w:sz w:val="24"/>
                <w:szCs w:val="24"/>
              </w:rPr>
            </w:pPr>
            <w:r w:rsidRPr="00B51C32">
              <w:rPr>
                <w:rFonts w:ascii="Times New Roman" w:hAnsi="Times New Roman" w:cs="Times New Roman"/>
                <w:b/>
                <w:sz w:val="24"/>
                <w:szCs w:val="24"/>
              </w:rPr>
              <w:t>Risk</w:t>
            </w:r>
          </w:p>
        </w:tc>
        <w:tc>
          <w:tcPr>
            <w:tcW w:w="44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9ACAF8" w14:textId="77777777" w:rsidR="004F189C" w:rsidRPr="00B51C32" w:rsidRDefault="004F189C" w:rsidP="003E655A">
            <w:pPr>
              <w:spacing w:before="240"/>
              <w:jc w:val="both"/>
              <w:rPr>
                <w:rFonts w:ascii="Times New Roman" w:hAnsi="Times New Roman" w:cs="Times New Roman"/>
                <w:b/>
                <w:sz w:val="24"/>
                <w:szCs w:val="24"/>
              </w:rPr>
            </w:pPr>
            <w:r w:rsidRPr="00B51C32">
              <w:rPr>
                <w:rFonts w:ascii="Times New Roman" w:hAnsi="Times New Roman" w:cs="Times New Roman"/>
                <w:b/>
                <w:sz w:val="24"/>
                <w:szCs w:val="24"/>
              </w:rPr>
              <w:t>Mitigation</w:t>
            </w:r>
          </w:p>
        </w:tc>
      </w:tr>
      <w:tr w:rsidR="004F189C" w:rsidRPr="00B51C32" w14:paraId="057D2372" w14:textId="77777777" w:rsidTr="003E655A">
        <w:trPr>
          <w:trHeight w:val="825"/>
        </w:trPr>
        <w:tc>
          <w:tcPr>
            <w:tcW w:w="4455" w:type="dxa"/>
            <w:tcBorders>
              <w:top w:val="nil"/>
              <w:left w:val="single" w:sz="8" w:space="0" w:color="000000"/>
              <w:bottom w:val="single" w:sz="8" w:space="0" w:color="000000"/>
              <w:right w:val="single" w:sz="8" w:space="0" w:color="000000"/>
            </w:tcBorders>
            <w:shd w:val="clear" w:color="auto" w:fill="FF4B4B"/>
            <w:tcMar>
              <w:top w:w="0" w:type="dxa"/>
              <w:left w:w="100" w:type="dxa"/>
              <w:bottom w:w="0" w:type="dxa"/>
              <w:right w:w="100" w:type="dxa"/>
            </w:tcMar>
          </w:tcPr>
          <w:p w14:paraId="32EEB0BA"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b/>
                <w:sz w:val="24"/>
                <w:szCs w:val="24"/>
              </w:rPr>
              <w:t>R001</w:t>
            </w:r>
            <w:r w:rsidRPr="00B51C32">
              <w:rPr>
                <w:rFonts w:ascii="Times New Roman" w:hAnsi="Times New Roman" w:cs="Times New Roman"/>
                <w:sz w:val="24"/>
                <w:szCs w:val="24"/>
              </w:rPr>
              <w:t xml:space="preserve"> Data/File Lost/Corruption</w:t>
            </w:r>
          </w:p>
        </w:tc>
        <w:tc>
          <w:tcPr>
            <w:tcW w:w="4440" w:type="dxa"/>
            <w:tcBorders>
              <w:top w:val="nil"/>
              <w:left w:val="nil"/>
              <w:bottom w:val="single" w:sz="8" w:space="0" w:color="000000"/>
              <w:right w:val="single" w:sz="8" w:space="0" w:color="000000"/>
            </w:tcBorders>
            <w:shd w:val="clear" w:color="auto" w:fill="FF4B4B"/>
            <w:tcMar>
              <w:top w:w="0" w:type="dxa"/>
              <w:left w:w="100" w:type="dxa"/>
              <w:bottom w:w="0" w:type="dxa"/>
              <w:right w:w="100" w:type="dxa"/>
            </w:tcMar>
          </w:tcPr>
          <w:p w14:paraId="09FE8D3D"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sz w:val="24"/>
                <w:szCs w:val="24"/>
              </w:rPr>
              <w:t>Regular backups in multiple secure locations (e.g., cloud, Drive and local storage).</w:t>
            </w:r>
          </w:p>
        </w:tc>
      </w:tr>
      <w:tr w:rsidR="004F189C" w:rsidRPr="00B51C32" w14:paraId="3CC989AE" w14:textId="77777777" w:rsidTr="003E655A">
        <w:trPr>
          <w:trHeight w:val="555"/>
        </w:trPr>
        <w:tc>
          <w:tcPr>
            <w:tcW w:w="4455" w:type="dxa"/>
            <w:tcBorders>
              <w:top w:val="nil"/>
              <w:left w:val="single" w:sz="8" w:space="0" w:color="000000"/>
              <w:bottom w:val="single" w:sz="8" w:space="0" w:color="000000"/>
              <w:right w:val="single" w:sz="8" w:space="0" w:color="000000"/>
            </w:tcBorders>
            <w:shd w:val="clear" w:color="auto" w:fill="8DD873" w:themeFill="accent6" w:themeFillTint="99"/>
            <w:tcMar>
              <w:top w:w="0" w:type="dxa"/>
              <w:left w:w="100" w:type="dxa"/>
              <w:bottom w:w="0" w:type="dxa"/>
              <w:right w:w="100" w:type="dxa"/>
            </w:tcMar>
          </w:tcPr>
          <w:p w14:paraId="2CC58E6D"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b/>
                <w:sz w:val="24"/>
                <w:szCs w:val="24"/>
              </w:rPr>
              <w:t>R002</w:t>
            </w:r>
            <w:r w:rsidRPr="00B51C32">
              <w:rPr>
                <w:rFonts w:ascii="Times New Roman" w:hAnsi="Times New Roman" w:cs="Times New Roman"/>
                <w:sz w:val="24"/>
                <w:szCs w:val="24"/>
              </w:rPr>
              <w:t xml:space="preserve"> Team Member Unavailability</w:t>
            </w:r>
          </w:p>
        </w:tc>
        <w:tc>
          <w:tcPr>
            <w:tcW w:w="4440" w:type="dxa"/>
            <w:tcBorders>
              <w:top w:val="nil"/>
              <w:left w:val="nil"/>
              <w:bottom w:val="single" w:sz="8" w:space="0" w:color="000000"/>
              <w:right w:val="single" w:sz="8" w:space="0" w:color="000000"/>
            </w:tcBorders>
            <w:shd w:val="clear" w:color="auto" w:fill="8DD873" w:themeFill="accent6" w:themeFillTint="99"/>
            <w:tcMar>
              <w:top w:w="0" w:type="dxa"/>
              <w:left w:w="100" w:type="dxa"/>
              <w:bottom w:w="0" w:type="dxa"/>
              <w:right w:w="100" w:type="dxa"/>
            </w:tcMar>
          </w:tcPr>
          <w:p w14:paraId="31F5C669"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sz w:val="24"/>
                <w:szCs w:val="24"/>
              </w:rPr>
              <w:t>Distribute tasks with overlap; maintain shared documentation for continuity.</w:t>
            </w:r>
          </w:p>
        </w:tc>
      </w:tr>
      <w:tr w:rsidR="004F189C" w:rsidRPr="00B51C32" w14:paraId="08957EF0" w14:textId="77777777" w:rsidTr="003E655A">
        <w:trPr>
          <w:trHeight w:val="555"/>
        </w:trPr>
        <w:tc>
          <w:tcPr>
            <w:tcW w:w="4455" w:type="dxa"/>
            <w:tcBorders>
              <w:top w:val="nil"/>
              <w:left w:val="single" w:sz="8" w:space="0" w:color="000000"/>
              <w:bottom w:val="single" w:sz="8" w:space="0" w:color="000000"/>
              <w:right w:val="single" w:sz="8" w:space="0" w:color="000000"/>
            </w:tcBorders>
            <w:shd w:val="clear" w:color="auto" w:fill="FF4B4B"/>
            <w:tcMar>
              <w:top w:w="0" w:type="dxa"/>
              <w:left w:w="100" w:type="dxa"/>
              <w:bottom w:w="0" w:type="dxa"/>
              <w:right w:w="100" w:type="dxa"/>
            </w:tcMar>
          </w:tcPr>
          <w:p w14:paraId="1AB3A264"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b/>
                <w:sz w:val="24"/>
                <w:szCs w:val="24"/>
              </w:rPr>
              <w:t>R003</w:t>
            </w:r>
            <w:r w:rsidRPr="00B51C32">
              <w:rPr>
                <w:rFonts w:ascii="Times New Roman" w:hAnsi="Times New Roman" w:cs="Times New Roman"/>
                <w:sz w:val="24"/>
                <w:szCs w:val="24"/>
              </w:rPr>
              <w:t xml:space="preserve"> Delayed Client Feedback</w:t>
            </w:r>
          </w:p>
        </w:tc>
        <w:tc>
          <w:tcPr>
            <w:tcW w:w="4440" w:type="dxa"/>
            <w:tcBorders>
              <w:top w:val="nil"/>
              <w:left w:val="nil"/>
              <w:bottom w:val="single" w:sz="8" w:space="0" w:color="000000"/>
              <w:right w:val="single" w:sz="8" w:space="0" w:color="000000"/>
            </w:tcBorders>
            <w:shd w:val="clear" w:color="auto" w:fill="FF4B4B"/>
            <w:tcMar>
              <w:top w:w="0" w:type="dxa"/>
              <w:left w:w="100" w:type="dxa"/>
              <w:bottom w:w="0" w:type="dxa"/>
              <w:right w:w="100" w:type="dxa"/>
            </w:tcMar>
          </w:tcPr>
          <w:p w14:paraId="7869A96C"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sz w:val="24"/>
                <w:szCs w:val="24"/>
              </w:rPr>
              <w:t>Schedule regular check-ins and buffer time in project timeline.</w:t>
            </w:r>
          </w:p>
        </w:tc>
      </w:tr>
      <w:tr w:rsidR="004F189C" w:rsidRPr="00B51C32" w14:paraId="42D2B798" w14:textId="77777777" w:rsidTr="003E655A">
        <w:trPr>
          <w:trHeight w:val="555"/>
        </w:trPr>
        <w:tc>
          <w:tcPr>
            <w:tcW w:w="4455" w:type="dxa"/>
            <w:tcBorders>
              <w:top w:val="nil"/>
              <w:left w:val="single" w:sz="8" w:space="0" w:color="000000"/>
              <w:bottom w:val="single" w:sz="8" w:space="0" w:color="000000"/>
              <w:right w:val="single" w:sz="8" w:space="0" w:color="000000"/>
            </w:tcBorders>
            <w:shd w:val="clear" w:color="auto" w:fill="F38784"/>
            <w:tcMar>
              <w:top w:w="0" w:type="dxa"/>
              <w:left w:w="100" w:type="dxa"/>
              <w:bottom w:w="0" w:type="dxa"/>
              <w:right w:w="100" w:type="dxa"/>
            </w:tcMar>
          </w:tcPr>
          <w:p w14:paraId="6A336379"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b/>
                <w:sz w:val="24"/>
                <w:szCs w:val="24"/>
              </w:rPr>
              <w:t>R004</w:t>
            </w:r>
            <w:r w:rsidRPr="00B51C32">
              <w:rPr>
                <w:rFonts w:ascii="Times New Roman" w:hAnsi="Times New Roman" w:cs="Times New Roman"/>
                <w:sz w:val="24"/>
                <w:szCs w:val="24"/>
              </w:rPr>
              <w:t xml:space="preserve"> Incomplete/Noisy Data</w:t>
            </w:r>
          </w:p>
        </w:tc>
        <w:tc>
          <w:tcPr>
            <w:tcW w:w="4440" w:type="dxa"/>
            <w:tcBorders>
              <w:top w:val="nil"/>
              <w:left w:val="nil"/>
              <w:bottom w:val="single" w:sz="8" w:space="0" w:color="000000"/>
              <w:right w:val="single" w:sz="8" w:space="0" w:color="000000"/>
            </w:tcBorders>
            <w:shd w:val="clear" w:color="auto" w:fill="F38784"/>
            <w:tcMar>
              <w:top w:w="0" w:type="dxa"/>
              <w:left w:w="100" w:type="dxa"/>
              <w:bottom w:w="0" w:type="dxa"/>
              <w:right w:w="100" w:type="dxa"/>
            </w:tcMar>
          </w:tcPr>
          <w:p w14:paraId="507C1231"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sz w:val="24"/>
                <w:szCs w:val="24"/>
              </w:rPr>
              <w:t>Establish clear data validation and cleaning protocols early.</w:t>
            </w:r>
          </w:p>
        </w:tc>
      </w:tr>
      <w:tr w:rsidR="004F189C" w:rsidRPr="00B51C32" w14:paraId="6CF61ADA" w14:textId="77777777" w:rsidTr="003E655A">
        <w:trPr>
          <w:trHeight w:val="555"/>
        </w:trPr>
        <w:tc>
          <w:tcPr>
            <w:tcW w:w="4455" w:type="dxa"/>
            <w:tcBorders>
              <w:top w:val="nil"/>
              <w:left w:val="single" w:sz="8" w:space="0" w:color="000000"/>
              <w:bottom w:val="single" w:sz="8" w:space="0" w:color="000000"/>
              <w:right w:val="single" w:sz="8" w:space="0" w:color="000000"/>
            </w:tcBorders>
            <w:shd w:val="clear" w:color="auto" w:fill="92D050"/>
            <w:tcMar>
              <w:top w:w="0" w:type="dxa"/>
              <w:left w:w="100" w:type="dxa"/>
              <w:bottom w:w="0" w:type="dxa"/>
              <w:right w:w="100" w:type="dxa"/>
            </w:tcMar>
          </w:tcPr>
          <w:p w14:paraId="28DA1B3C"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b/>
                <w:sz w:val="24"/>
                <w:szCs w:val="24"/>
              </w:rPr>
              <w:t>R005</w:t>
            </w:r>
            <w:r w:rsidRPr="00B51C32">
              <w:rPr>
                <w:rFonts w:ascii="Times New Roman" w:hAnsi="Times New Roman" w:cs="Times New Roman"/>
                <w:sz w:val="24"/>
                <w:szCs w:val="24"/>
              </w:rPr>
              <w:t xml:space="preserve"> Technical Tool Failure</w:t>
            </w:r>
          </w:p>
        </w:tc>
        <w:tc>
          <w:tcPr>
            <w:tcW w:w="4440" w:type="dxa"/>
            <w:tcBorders>
              <w:top w:val="nil"/>
              <w:left w:val="nil"/>
              <w:bottom w:val="single" w:sz="8" w:space="0" w:color="000000"/>
              <w:right w:val="single" w:sz="8" w:space="0" w:color="000000"/>
            </w:tcBorders>
            <w:shd w:val="clear" w:color="auto" w:fill="92D050"/>
            <w:tcMar>
              <w:top w:w="0" w:type="dxa"/>
              <w:left w:w="100" w:type="dxa"/>
              <w:bottom w:w="0" w:type="dxa"/>
              <w:right w:w="100" w:type="dxa"/>
            </w:tcMar>
          </w:tcPr>
          <w:p w14:paraId="52539E8B"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sz w:val="24"/>
                <w:szCs w:val="24"/>
              </w:rPr>
              <w:t>Choose reliable tools; prepare alternate tools/platforms as backup.</w:t>
            </w:r>
          </w:p>
        </w:tc>
      </w:tr>
      <w:tr w:rsidR="004F189C" w:rsidRPr="00B51C32" w14:paraId="20B2F2CB" w14:textId="77777777" w:rsidTr="003E655A">
        <w:trPr>
          <w:trHeight w:val="825"/>
        </w:trPr>
        <w:tc>
          <w:tcPr>
            <w:tcW w:w="4455" w:type="dxa"/>
            <w:tcBorders>
              <w:top w:val="nil"/>
              <w:left w:val="single" w:sz="8" w:space="0" w:color="000000"/>
              <w:bottom w:val="nil"/>
              <w:right w:val="single" w:sz="8" w:space="0" w:color="000000"/>
            </w:tcBorders>
            <w:shd w:val="clear" w:color="auto" w:fill="8DD873" w:themeFill="accent6" w:themeFillTint="99"/>
            <w:tcMar>
              <w:top w:w="0" w:type="dxa"/>
              <w:left w:w="100" w:type="dxa"/>
              <w:bottom w:w="0" w:type="dxa"/>
              <w:right w:w="100" w:type="dxa"/>
            </w:tcMar>
          </w:tcPr>
          <w:p w14:paraId="38710DAA"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b/>
                <w:sz w:val="24"/>
                <w:szCs w:val="24"/>
              </w:rPr>
              <w:t>R006</w:t>
            </w:r>
            <w:r w:rsidRPr="00B51C32">
              <w:rPr>
                <w:rFonts w:ascii="Times New Roman" w:hAnsi="Times New Roman" w:cs="Times New Roman"/>
                <w:sz w:val="24"/>
                <w:szCs w:val="24"/>
              </w:rPr>
              <w:t xml:space="preserve"> Misalignment with Sponsor (Client or Advisor)</w:t>
            </w:r>
          </w:p>
        </w:tc>
        <w:tc>
          <w:tcPr>
            <w:tcW w:w="4440" w:type="dxa"/>
            <w:tcBorders>
              <w:top w:val="nil"/>
              <w:left w:val="nil"/>
              <w:bottom w:val="nil"/>
              <w:right w:val="single" w:sz="8" w:space="0" w:color="000000"/>
            </w:tcBorders>
            <w:shd w:val="clear" w:color="auto" w:fill="8DD873" w:themeFill="accent6" w:themeFillTint="99"/>
            <w:tcMar>
              <w:top w:w="0" w:type="dxa"/>
              <w:left w:w="100" w:type="dxa"/>
              <w:bottom w:w="0" w:type="dxa"/>
              <w:right w:w="100" w:type="dxa"/>
            </w:tcMar>
          </w:tcPr>
          <w:p w14:paraId="6425FEF5" w14:textId="77777777" w:rsidR="004F189C" w:rsidRPr="00B51C32" w:rsidRDefault="004F189C" w:rsidP="003E655A">
            <w:pPr>
              <w:spacing w:before="240"/>
              <w:jc w:val="both"/>
              <w:rPr>
                <w:rFonts w:ascii="Times New Roman" w:hAnsi="Times New Roman" w:cs="Times New Roman"/>
                <w:sz w:val="24"/>
                <w:szCs w:val="24"/>
              </w:rPr>
            </w:pPr>
            <w:r w:rsidRPr="00B51C32">
              <w:rPr>
                <w:rFonts w:ascii="Times New Roman" w:hAnsi="Times New Roman" w:cs="Times New Roman"/>
                <w:sz w:val="24"/>
                <w:szCs w:val="24"/>
              </w:rPr>
              <w:t>Maintain frequent communication and review checkpoints with sponsor (Client or Advisor).</w:t>
            </w:r>
          </w:p>
        </w:tc>
      </w:tr>
      <w:tr w:rsidR="004F189C" w:rsidRPr="00B51C32" w14:paraId="33BD0974" w14:textId="77777777" w:rsidTr="003E655A">
        <w:trPr>
          <w:trHeight w:val="825"/>
        </w:trPr>
        <w:tc>
          <w:tcPr>
            <w:tcW w:w="4455" w:type="dxa"/>
            <w:tcBorders>
              <w:top w:val="nil"/>
              <w:left w:val="single" w:sz="8" w:space="0" w:color="000000"/>
              <w:bottom w:val="nil"/>
              <w:right w:val="single" w:sz="8" w:space="0" w:color="000000"/>
            </w:tcBorders>
            <w:shd w:val="clear" w:color="auto" w:fill="F38784"/>
            <w:tcMar>
              <w:top w:w="0" w:type="dxa"/>
              <w:left w:w="100" w:type="dxa"/>
              <w:bottom w:w="0" w:type="dxa"/>
              <w:right w:w="100" w:type="dxa"/>
            </w:tcMar>
          </w:tcPr>
          <w:p w14:paraId="0C191DE8" w14:textId="77777777" w:rsidR="004F189C" w:rsidRPr="0093570C" w:rsidRDefault="004F189C" w:rsidP="003E655A">
            <w:pPr>
              <w:spacing w:before="240"/>
              <w:jc w:val="both"/>
              <w:rPr>
                <w:rFonts w:ascii="Times New Roman" w:hAnsi="Times New Roman" w:cs="Times New Roman"/>
                <w:bCs/>
                <w:sz w:val="24"/>
                <w:szCs w:val="24"/>
              </w:rPr>
            </w:pPr>
            <w:r w:rsidRPr="0093570C">
              <w:rPr>
                <w:rFonts w:ascii="Times New Roman" w:hAnsi="Times New Roman" w:cs="Times New Roman"/>
                <w:b/>
                <w:sz w:val="24"/>
                <w:szCs w:val="24"/>
              </w:rPr>
              <w:t>R007</w:t>
            </w:r>
            <w:r>
              <w:rPr>
                <w:rFonts w:ascii="Times New Roman" w:hAnsi="Times New Roman" w:cs="Times New Roman"/>
                <w:bCs/>
                <w:sz w:val="24"/>
                <w:szCs w:val="24"/>
              </w:rPr>
              <w:t xml:space="preserve"> </w:t>
            </w:r>
            <w:r w:rsidRPr="0093570C">
              <w:rPr>
                <w:rFonts w:ascii="Times New Roman" w:hAnsi="Times New Roman" w:cs="Times New Roman"/>
                <w:bCs/>
                <w:sz w:val="24"/>
                <w:szCs w:val="24"/>
              </w:rPr>
              <w:t>Requirement changes</w:t>
            </w:r>
          </w:p>
        </w:tc>
        <w:tc>
          <w:tcPr>
            <w:tcW w:w="4440" w:type="dxa"/>
            <w:tcBorders>
              <w:top w:val="nil"/>
              <w:left w:val="nil"/>
              <w:bottom w:val="nil"/>
              <w:right w:val="single" w:sz="8" w:space="0" w:color="000000"/>
            </w:tcBorders>
            <w:shd w:val="clear" w:color="auto" w:fill="F38784"/>
            <w:tcMar>
              <w:top w:w="0" w:type="dxa"/>
              <w:left w:w="100" w:type="dxa"/>
              <w:bottom w:w="0" w:type="dxa"/>
              <w:right w:w="100" w:type="dxa"/>
            </w:tcMar>
          </w:tcPr>
          <w:p w14:paraId="3A9CFDB0" w14:textId="77777777" w:rsidR="004F189C" w:rsidRPr="00B51C32" w:rsidRDefault="004F189C" w:rsidP="003E655A">
            <w:pPr>
              <w:spacing w:before="240"/>
              <w:jc w:val="both"/>
              <w:rPr>
                <w:rFonts w:ascii="Times New Roman" w:hAnsi="Times New Roman" w:cs="Times New Roman"/>
                <w:sz w:val="24"/>
                <w:szCs w:val="24"/>
              </w:rPr>
            </w:pPr>
            <w:r w:rsidRPr="000A03AC">
              <w:rPr>
                <w:rFonts w:ascii="Times New Roman" w:hAnsi="Times New Roman" w:cs="Times New Roman"/>
                <w:sz w:val="24"/>
                <w:szCs w:val="24"/>
              </w:rPr>
              <w:t>Document requirements clearly</w:t>
            </w:r>
            <w:r>
              <w:rPr>
                <w:rFonts w:ascii="Times New Roman" w:hAnsi="Times New Roman" w:cs="Times New Roman"/>
                <w:sz w:val="24"/>
                <w:szCs w:val="24"/>
              </w:rPr>
              <w:t xml:space="preserve"> and</w:t>
            </w:r>
            <w:r w:rsidRPr="000A03AC">
              <w:rPr>
                <w:rFonts w:ascii="Times New Roman" w:hAnsi="Times New Roman" w:cs="Times New Roman"/>
                <w:sz w:val="24"/>
                <w:szCs w:val="24"/>
              </w:rPr>
              <w:t xml:space="preserve"> review changes with the team and </w:t>
            </w:r>
            <w:r>
              <w:rPr>
                <w:rFonts w:ascii="Times New Roman" w:hAnsi="Times New Roman" w:cs="Times New Roman"/>
                <w:sz w:val="24"/>
                <w:szCs w:val="24"/>
              </w:rPr>
              <w:t>client</w:t>
            </w:r>
            <w:r w:rsidRPr="000A03AC">
              <w:rPr>
                <w:rFonts w:ascii="Times New Roman" w:hAnsi="Times New Roman" w:cs="Times New Roman"/>
                <w:sz w:val="24"/>
                <w:szCs w:val="24"/>
              </w:rPr>
              <w:t>.</w:t>
            </w:r>
          </w:p>
        </w:tc>
      </w:tr>
      <w:tr w:rsidR="004F189C" w:rsidRPr="00B51C32" w14:paraId="3F4D7D07" w14:textId="77777777" w:rsidTr="003E655A">
        <w:trPr>
          <w:trHeight w:val="825"/>
        </w:trPr>
        <w:tc>
          <w:tcPr>
            <w:tcW w:w="4455" w:type="dxa"/>
            <w:tcBorders>
              <w:top w:val="nil"/>
              <w:left w:val="single" w:sz="8" w:space="0" w:color="000000"/>
              <w:bottom w:val="nil"/>
              <w:right w:val="single" w:sz="8" w:space="0" w:color="000000"/>
            </w:tcBorders>
            <w:shd w:val="clear" w:color="auto" w:fill="FF4B4B"/>
            <w:tcMar>
              <w:top w:w="0" w:type="dxa"/>
              <w:left w:w="100" w:type="dxa"/>
              <w:bottom w:w="0" w:type="dxa"/>
              <w:right w:w="100" w:type="dxa"/>
            </w:tcMar>
          </w:tcPr>
          <w:p w14:paraId="762069AD" w14:textId="77777777" w:rsidR="004F189C" w:rsidRPr="0093570C" w:rsidRDefault="004F189C" w:rsidP="003E655A">
            <w:pPr>
              <w:spacing w:before="240"/>
              <w:jc w:val="both"/>
              <w:rPr>
                <w:rFonts w:ascii="Times New Roman" w:hAnsi="Times New Roman" w:cs="Times New Roman"/>
                <w:bCs/>
                <w:sz w:val="24"/>
                <w:szCs w:val="24"/>
              </w:rPr>
            </w:pPr>
            <w:r w:rsidRPr="0093570C">
              <w:rPr>
                <w:rFonts w:ascii="Times New Roman" w:hAnsi="Times New Roman" w:cs="Times New Roman"/>
                <w:b/>
                <w:sz w:val="24"/>
                <w:szCs w:val="24"/>
              </w:rPr>
              <w:t>R008</w:t>
            </w:r>
            <w:r>
              <w:rPr>
                <w:rFonts w:ascii="Times New Roman" w:hAnsi="Times New Roman" w:cs="Times New Roman"/>
                <w:bCs/>
                <w:sz w:val="24"/>
                <w:szCs w:val="24"/>
              </w:rPr>
              <w:t xml:space="preserve"> </w:t>
            </w:r>
            <w:r w:rsidRPr="0093570C">
              <w:rPr>
                <w:rFonts w:ascii="Times New Roman" w:hAnsi="Times New Roman" w:cs="Times New Roman"/>
                <w:bCs/>
                <w:sz w:val="24"/>
                <w:szCs w:val="24"/>
              </w:rPr>
              <w:t xml:space="preserve">Resource constraints (time, </w:t>
            </w:r>
            <w:r>
              <w:rPr>
                <w:rFonts w:ascii="Times New Roman" w:hAnsi="Times New Roman" w:cs="Times New Roman"/>
                <w:bCs/>
                <w:sz w:val="24"/>
                <w:szCs w:val="24"/>
              </w:rPr>
              <w:t>software</w:t>
            </w:r>
            <w:r w:rsidRPr="0093570C">
              <w:rPr>
                <w:rFonts w:ascii="Times New Roman" w:hAnsi="Times New Roman" w:cs="Times New Roman"/>
                <w:bCs/>
                <w:sz w:val="24"/>
                <w:szCs w:val="24"/>
              </w:rPr>
              <w:t>)</w:t>
            </w:r>
          </w:p>
        </w:tc>
        <w:tc>
          <w:tcPr>
            <w:tcW w:w="4440" w:type="dxa"/>
            <w:tcBorders>
              <w:top w:val="nil"/>
              <w:left w:val="nil"/>
              <w:bottom w:val="nil"/>
              <w:right w:val="single" w:sz="8" w:space="0" w:color="000000"/>
            </w:tcBorders>
            <w:shd w:val="clear" w:color="auto" w:fill="FF4B4B"/>
            <w:tcMar>
              <w:top w:w="0" w:type="dxa"/>
              <w:left w:w="100" w:type="dxa"/>
              <w:bottom w:w="0" w:type="dxa"/>
              <w:right w:w="100" w:type="dxa"/>
            </w:tcMar>
          </w:tcPr>
          <w:p w14:paraId="5482F713" w14:textId="77777777" w:rsidR="004F189C" w:rsidRPr="00B51C32" w:rsidRDefault="004F189C" w:rsidP="003E655A">
            <w:pPr>
              <w:spacing w:before="240"/>
              <w:jc w:val="both"/>
              <w:rPr>
                <w:rFonts w:ascii="Times New Roman" w:hAnsi="Times New Roman" w:cs="Times New Roman"/>
                <w:sz w:val="24"/>
                <w:szCs w:val="24"/>
              </w:rPr>
            </w:pPr>
            <w:r w:rsidRPr="009F1872">
              <w:rPr>
                <w:rFonts w:ascii="Times New Roman" w:hAnsi="Times New Roman" w:cs="Times New Roman"/>
                <w:sz w:val="24"/>
                <w:szCs w:val="24"/>
              </w:rPr>
              <w:t>Monitor resource usage; plan tasks realistically and identify alternatives.</w:t>
            </w:r>
          </w:p>
        </w:tc>
      </w:tr>
      <w:tr w:rsidR="004F189C" w:rsidRPr="00B51C32" w14:paraId="0CD6B9AE" w14:textId="77777777" w:rsidTr="003E655A">
        <w:trPr>
          <w:trHeight w:val="825"/>
        </w:trPr>
        <w:tc>
          <w:tcPr>
            <w:tcW w:w="4455" w:type="dxa"/>
            <w:tcBorders>
              <w:top w:val="nil"/>
              <w:left w:val="single" w:sz="8" w:space="0" w:color="000000"/>
              <w:bottom w:val="nil"/>
              <w:right w:val="single" w:sz="8" w:space="0" w:color="000000"/>
            </w:tcBorders>
            <w:shd w:val="clear" w:color="auto" w:fill="00B050"/>
            <w:tcMar>
              <w:top w:w="0" w:type="dxa"/>
              <w:left w:w="100" w:type="dxa"/>
              <w:bottom w:w="0" w:type="dxa"/>
              <w:right w:w="100" w:type="dxa"/>
            </w:tcMar>
          </w:tcPr>
          <w:p w14:paraId="1AC24951" w14:textId="77777777" w:rsidR="004F189C" w:rsidRPr="00B51C32" w:rsidRDefault="004F189C" w:rsidP="003E655A">
            <w:pPr>
              <w:spacing w:before="240"/>
              <w:jc w:val="both"/>
              <w:rPr>
                <w:rFonts w:ascii="Times New Roman" w:hAnsi="Times New Roman" w:cs="Times New Roman"/>
                <w:b/>
                <w:sz w:val="24"/>
                <w:szCs w:val="24"/>
              </w:rPr>
            </w:pPr>
            <w:r>
              <w:rPr>
                <w:rFonts w:ascii="Times New Roman" w:hAnsi="Times New Roman" w:cs="Times New Roman"/>
                <w:b/>
                <w:sz w:val="24"/>
                <w:szCs w:val="24"/>
              </w:rPr>
              <w:t xml:space="preserve">R009 </w:t>
            </w:r>
            <w:r w:rsidRPr="009C0FFA">
              <w:rPr>
                <w:rFonts w:ascii="Times New Roman" w:hAnsi="Times New Roman" w:cs="Times New Roman"/>
                <w:bCs/>
                <w:sz w:val="24"/>
                <w:szCs w:val="24"/>
              </w:rPr>
              <w:t>Miscommunication within the team</w:t>
            </w:r>
          </w:p>
        </w:tc>
        <w:tc>
          <w:tcPr>
            <w:tcW w:w="4440" w:type="dxa"/>
            <w:tcBorders>
              <w:top w:val="nil"/>
              <w:left w:val="nil"/>
              <w:bottom w:val="nil"/>
              <w:right w:val="single" w:sz="8" w:space="0" w:color="000000"/>
            </w:tcBorders>
            <w:shd w:val="clear" w:color="auto" w:fill="00B050"/>
            <w:tcMar>
              <w:top w:w="0" w:type="dxa"/>
              <w:left w:w="100" w:type="dxa"/>
              <w:bottom w:w="0" w:type="dxa"/>
              <w:right w:w="100" w:type="dxa"/>
            </w:tcMar>
          </w:tcPr>
          <w:p w14:paraId="2A835EC0" w14:textId="77777777" w:rsidR="004F189C" w:rsidRPr="00B51C32" w:rsidRDefault="004F189C" w:rsidP="003E655A">
            <w:pPr>
              <w:spacing w:before="240"/>
              <w:jc w:val="both"/>
              <w:rPr>
                <w:rFonts w:ascii="Times New Roman" w:hAnsi="Times New Roman" w:cs="Times New Roman"/>
                <w:sz w:val="24"/>
                <w:szCs w:val="24"/>
              </w:rPr>
            </w:pPr>
            <w:r w:rsidRPr="009F1872">
              <w:rPr>
                <w:rFonts w:ascii="Times New Roman" w:hAnsi="Times New Roman" w:cs="Times New Roman"/>
                <w:sz w:val="24"/>
                <w:szCs w:val="24"/>
              </w:rPr>
              <w:t>Hold regular meetings, use collaboration platforms, and maintain clear written documentation.</w:t>
            </w:r>
          </w:p>
        </w:tc>
      </w:tr>
      <w:tr w:rsidR="004F189C" w:rsidRPr="00B51C32" w14:paraId="43CC3F4F" w14:textId="77777777" w:rsidTr="003E655A">
        <w:trPr>
          <w:trHeight w:val="825"/>
        </w:trPr>
        <w:tc>
          <w:tcPr>
            <w:tcW w:w="4455" w:type="dxa"/>
            <w:tcBorders>
              <w:top w:val="nil"/>
              <w:left w:val="single" w:sz="8" w:space="0" w:color="000000"/>
              <w:bottom w:val="single" w:sz="8" w:space="0" w:color="000000"/>
              <w:right w:val="single" w:sz="8" w:space="0" w:color="000000"/>
            </w:tcBorders>
            <w:shd w:val="clear" w:color="auto" w:fill="8DD873" w:themeFill="accent6" w:themeFillTint="99"/>
            <w:tcMar>
              <w:top w:w="0" w:type="dxa"/>
              <w:left w:w="100" w:type="dxa"/>
              <w:bottom w:w="0" w:type="dxa"/>
              <w:right w:w="100" w:type="dxa"/>
            </w:tcMar>
          </w:tcPr>
          <w:p w14:paraId="249DF818" w14:textId="77777777" w:rsidR="004F189C" w:rsidRDefault="004F189C" w:rsidP="003E655A">
            <w:pPr>
              <w:spacing w:before="240"/>
              <w:jc w:val="both"/>
              <w:rPr>
                <w:rFonts w:ascii="Times New Roman" w:hAnsi="Times New Roman" w:cs="Times New Roman"/>
                <w:b/>
                <w:sz w:val="24"/>
                <w:szCs w:val="24"/>
              </w:rPr>
            </w:pPr>
            <w:r w:rsidRPr="00DF6D76">
              <w:rPr>
                <w:rFonts w:ascii="Times New Roman" w:hAnsi="Times New Roman" w:cs="Times New Roman"/>
                <w:b/>
                <w:bCs/>
                <w:sz w:val="24"/>
                <w:szCs w:val="24"/>
              </w:rPr>
              <w:t>R0</w:t>
            </w:r>
            <w:r>
              <w:rPr>
                <w:rFonts w:ascii="Times New Roman" w:hAnsi="Times New Roman" w:cs="Times New Roman"/>
                <w:b/>
                <w:bCs/>
                <w:sz w:val="24"/>
                <w:szCs w:val="24"/>
              </w:rPr>
              <w:t xml:space="preserve">10 </w:t>
            </w:r>
            <w:r w:rsidRPr="009C0FFA">
              <w:rPr>
                <w:rFonts w:ascii="Times New Roman" w:hAnsi="Times New Roman" w:cs="Times New Roman"/>
                <w:sz w:val="24"/>
                <w:szCs w:val="24"/>
              </w:rPr>
              <w:t>Loss of critical project documentation</w:t>
            </w:r>
          </w:p>
        </w:tc>
        <w:tc>
          <w:tcPr>
            <w:tcW w:w="4440" w:type="dxa"/>
            <w:tcBorders>
              <w:top w:val="nil"/>
              <w:left w:val="nil"/>
              <w:bottom w:val="single" w:sz="8" w:space="0" w:color="000000"/>
              <w:right w:val="single" w:sz="8" w:space="0" w:color="000000"/>
            </w:tcBorders>
            <w:shd w:val="clear" w:color="auto" w:fill="8DD873" w:themeFill="accent6" w:themeFillTint="99"/>
            <w:tcMar>
              <w:top w:w="0" w:type="dxa"/>
              <w:left w:w="100" w:type="dxa"/>
              <w:bottom w:w="0" w:type="dxa"/>
              <w:right w:w="100" w:type="dxa"/>
            </w:tcMar>
          </w:tcPr>
          <w:p w14:paraId="5B4366D1" w14:textId="77777777" w:rsidR="004F189C" w:rsidRPr="009F1872" w:rsidRDefault="004F189C" w:rsidP="003E655A">
            <w:pPr>
              <w:spacing w:before="240"/>
              <w:jc w:val="both"/>
              <w:rPr>
                <w:rFonts w:ascii="Times New Roman" w:hAnsi="Times New Roman" w:cs="Times New Roman"/>
                <w:sz w:val="24"/>
                <w:szCs w:val="24"/>
              </w:rPr>
            </w:pPr>
            <w:r w:rsidRPr="00AA302B">
              <w:rPr>
                <w:rFonts w:ascii="Times New Roman" w:hAnsi="Times New Roman" w:cs="Times New Roman"/>
                <w:sz w:val="24"/>
                <w:szCs w:val="24"/>
              </w:rPr>
              <w:t>Maintain version-controlled repositories (</w:t>
            </w:r>
            <w:r>
              <w:rPr>
                <w:rFonts w:ascii="Times New Roman" w:hAnsi="Times New Roman" w:cs="Times New Roman"/>
                <w:sz w:val="24"/>
                <w:szCs w:val="24"/>
              </w:rPr>
              <w:t xml:space="preserve">OneDrive, </w:t>
            </w:r>
            <w:r w:rsidRPr="00AA302B">
              <w:rPr>
                <w:rFonts w:ascii="Times New Roman" w:hAnsi="Times New Roman" w:cs="Times New Roman"/>
                <w:sz w:val="24"/>
                <w:szCs w:val="24"/>
              </w:rPr>
              <w:t>Git) for all project files and documentation and perform regular backups.</w:t>
            </w:r>
          </w:p>
        </w:tc>
      </w:tr>
    </w:tbl>
    <w:p w14:paraId="0DA59C4F" w14:textId="77777777" w:rsidR="004F189C" w:rsidRDefault="004F189C" w:rsidP="004F189C">
      <w:pPr>
        <w:spacing w:before="240" w:after="240"/>
        <w:jc w:val="both"/>
        <w:rPr>
          <w:rFonts w:ascii="Times New Roman" w:hAnsi="Times New Roman" w:cs="Times New Roman"/>
          <w:sz w:val="24"/>
          <w:szCs w:val="24"/>
        </w:rPr>
      </w:pPr>
    </w:p>
    <w:p w14:paraId="256A37AD" w14:textId="77777777" w:rsidR="004F189C" w:rsidRPr="00445B38" w:rsidRDefault="004F189C" w:rsidP="004F189C">
      <w:pPr>
        <w:pStyle w:val="Heading2"/>
        <w:rPr>
          <w:rFonts w:cs="Times New Roman"/>
        </w:rPr>
      </w:pPr>
      <w:bookmarkStart w:id="128" w:name="_Toc199502818"/>
      <w:bookmarkStart w:id="129" w:name="_Toc199934287"/>
      <w:bookmarkStart w:id="130" w:name="_Toc211577561"/>
      <w:bookmarkStart w:id="131" w:name="_Toc211587164"/>
      <w:bookmarkStart w:id="132" w:name="_Toc211595180"/>
      <w:r w:rsidRPr="00445B38">
        <w:rPr>
          <w:rFonts w:cs="Times New Roman"/>
        </w:rPr>
        <w:t>Risk Assessment Matrix</w:t>
      </w:r>
      <w:bookmarkEnd w:id="128"/>
      <w:bookmarkEnd w:id="129"/>
      <w:bookmarkEnd w:id="130"/>
      <w:bookmarkEnd w:id="131"/>
      <w:bookmarkEnd w:id="132"/>
    </w:p>
    <w:p w14:paraId="76E6AB6E" w14:textId="77777777" w:rsidR="004F189C" w:rsidRPr="00E13EFF" w:rsidRDefault="004F189C" w:rsidP="004F189C">
      <w:pPr>
        <w:spacing w:after="187"/>
        <w:ind w:left="20"/>
        <w:jc w:val="both"/>
        <w:rPr>
          <w:rFonts w:ascii="Times New Roman" w:hAnsi="Times New Roman" w:cs="Times New Roman"/>
          <w:sz w:val="24"/>
          <w:szCs w:val="28"/>
        </w:rPr>
      </w:pPr>
      <w:r>
        <w:rPr>
          <w:rFonts w:ascii="Times New Roman" w:hAnsi="Times New Roman" w:cs="Times New Roman"/>
          <w:sz w:val="24"/>
          <w:szCs w:val="28"/>
        </w:rPr>
        <w:t>The team will use</w:t>
      </w:r>
      <w:r w:rsidRPr="00E13EFF">
        <w:rPr>
          <w:rFonts w:ascii="Times New Roman" w:hAnsi="Times New Roman" w:cs="Times New Roman"/>
          <w:sz w:val="24"/>
          <w:szCs w:val="28"/>
        </w:rPr>
        <w:t xml:space="preserve"> the risk management matrix, </w:t>
      </w:r>
      <w:r>
        <w:rPr>
          <w:rFonts w:ascii="Times New Roman" w:hAnsi="Times New Roman" w:cs="Times New Roman"/>
          <w:sz w:val="24"/>
          <w:szCs w:val="28"/>
        </w:rPr>
        <w:t>that will</w:t>
      </w:r>
      <w:r w:rsidRPr="00E13EFF">
        <w:rPr>
          <w:rFonts w:ascii="Times New Roman" w:hAnsi="Times New Roman" w:cs="Times New Roman"/>
          <w:sz w:val="24"/>
          <w:szCs w:val="28"/>
        </w:rPr>
        <w:t xml:space="preserve"> rank</w:t>
      </w:r>
      <w:r>
        <w:rPr>
          <w:rFonts w:ascii="Times New Roman" w:hAnsi="Times New Roman" w:cs="Times New Roman"/>
          <w:sz w:val="24"/>
          <w:szCs w:val="28"/>
        </w:rPr>
        <w:t xml:space="preserve"> the </w:t>
      </w:r>
      <w:r w:rsidRPr="00E13EFF">
        <w:rPr>
          <w:rFonts w:ascii="Times New Roman" w:hAnsi="Times New Roman" w:cs="Times New Roman"/>
          <w:sz w:val="24"/>
          <w:szCs w:val="28"/>
        </w:rPr>
        <w:t xml:space="preserve">risks based on their likelihood and impact on the project. </w:t>
      </w:r>
    </w:p>
    <w:p w14:paraId="0A4B9506" w14:textId="77777777" w:rsidR="004F189C" w:rsidRDefault="004F189C" w:rsidP="004F189C">
      <w:pPr>
        <w:spacing w:line="259" w:lineRule="auto"/>
        <w:ind w:left="5"/>
      </w:pPr>
    </w:p>
    <w:p w14:paraId="10A0B69D" w14:textId="77777777" w:rsidR="004F189C" w:rsidRDefault="004F189C" w:rsidP="004F189C">
      <w:pPr>
        <w:pStyle w:val="Caption"/>
        <w:keepNext/>
      </w:pPr>
      <w:bookmarkStart w:id="133" w:name="_Toc195120694"/>
      <w:bookmarkStart w:id="134" w:name="_Toc195120757"/>
      <w:r>
        <w:t xml:space="preserve">Table </w:t>
      </w:r>
      <w:bookmarkEnd w:id="133"/>
      <w:bookmarkEnd w:id="134"/>
      <w:r>
        <w:t>5 Risk Assessment Matrix</w:t>
      </w:r>
    </w:p>
    <w:tbl>
      <w:tblPr>
        <w:tblStyle w:val="TableGrid0"/>
        <w:tblW w:w="9019" w:type="dxa"/>
        <w:tblInd w:w="0" w:type="dxa"/>
        <w:tblCellMar>
          <w:top w:w="92" w:type="dxa"/>
          <w:left w:w="106" w:type="dxa"/>
          <w:right w:w="115" w:type="dxa"/>
        </w:tblCellMar>
        <w:tblLook w:val="04A0" w:firstRow="1" w:lastRow="0" w:firstColumn="1" w:lastColumn="0" w:noHBand="0" w:noVBand="1"/>
      </w:tblPr>
      <w:tblGrid>
        <w:gridCol w:w="1506"/>
        <w:gridCol w:w="1502"/>
        <w:gridCol w:w="1502"/>
        <w:gridCol w:w="1502"/>
        <w:gridCol w:w="1505"/>
        <w:gridCol w:w="1502"/>
      </w:tblGrid>
      <w:tr w:rsidR="004F189C" w:rsidRPr="00E13EFF" w14:paraId="418335EF" w14:textId="77777777" w:rsidTr="003E655A">
        <w:trPr>
          <w:trHeight w:val="449"/>
        </w:trPr>
        <w:tc>
          <w:tcPr>
            <w:tcW w:w="15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1D1D1" w:themeFill="background2" w:themeFillShade="E6"/>
            <w:vAlign w:val="center"/>
          </w:tcPr>
          <w:p w14:paraId="008A57B1" w14:textId="77777777" w:rsidR="004F189C" w:rsidRPr="00E13EFF" w:rsidRDefault="004F189C" w:rsidP="003E655A">
            <w:pPr>
              <w:ind w:left="2"/>
              <w:rPr>
                <w:rFonts w:ascii="Times New Roman" w:hAnsi="Times New Roman" w:cs="Times New Roman"/>
              </w:rPr>
            </w:pPr>
          </w:p>
        </w:tc>
        <w:tc>
          <w:tcPr>
            <w:tcW w:w="75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4D4D4"/>
            <w:vAlign w:val="center"/>
          </w:tcPr>
          <w:p w14:paraId="5652CCAF" w14:textId="77777777" w:rsidR="004F189C" w:rsidRPr="00E13EFF" w:rsidRDefault="004F189C" w:rsidP="003E655A">
            <w:pPr>
              <w:jc w:val="center"/>
              <w:rPr>
                <w:rFonts w:ascii="Times New Roman" w:hAnsi="Times New Roman" w:cs="Times New Roman"/>
                <w:b/>
                <w:bCs/>
              </w:rPr>
            </w:pPr>
            <w:r w:rsidRPr="00E13EFF">
              <w:rPr>
                <w:rFonts w:ascii="Times New Roman" w:hAnsi="Times New Roman" w:cs="Times New Roman"/>
                <w:b/>
                <w:bCs/>
              </w:rPr>
              <w:t>Severity</w:t>
            </w:r>
          </w:p>
        </w:tc>
      </w:tr>
      <w:tr w:rsidR="004F189C" w:rsidRPr="00E13EFF" w14:paraId="760F630A" w14:textId="77777777" w:rsidTr="003E655A">
        <w:trPr>
          <w:trHeight w:val="348"/>
        </w:trPr>
        <w:tc>
          <w:tcPr>
            <w:tcW w:w="15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1D1D1" w:themeFill="background2" w:themeFillShade="E6"/>
            <w:vAlign w:val="center"/>
          </w:tcPr>
          <w:p w14:paraId="61B8E764" w14:textId="77777777" w:rsidR="004F189C" w:rsidRPr="00E13EFF" w:rsidRDefault="004F189C" w:rsidP="003E655A">
            <w:pPr>
              <w:ind w:left="2"/>
              <w:jc w:val="center"/>
              <w:rPr>
                <w:rFonts w:ascii="Times New Roman" w:hAnsi="Times New Roman" w:cs="Times New Roman"/>
                <w:b/>
                <w:bCs/>
              </w:rPr>
            </w:pPr>
            <w:r w:rsidRPr="00E13EFF">
              <w:rPr>
                <w:rFonts w:ascii="Times New Roman" w:hAnsi="Times New Roman" w:cs="Times New Roman"/>
                <w:b/>
                <w:bCs/>
              </w:rPr>
              <w:t>Likelihood</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4D4D4"/>
            <w:vAlign w:val="center"/>
          </w:tcPr>
          <w:p w14:paraId="0D91D1CE" w14:textId="77777777" w:rsidR="004F189C" w:rsidRPr="00E13EFF" w:rsidRDefault="004F189C" w:rsidP="003E655A">
            <w:pPr>
              <w:ind w:left="2"/>
              <w:jc w:val="center"/>
              <w:rPr>
                <w:rFonts w:ascii="Times New Roman" w:hAnsi="Times New Roman" w:cs="Times New Roman"/>
                <w:b/>
                <w:bCs/>
              </w:rPr>
            </w:pPr>
            <w:r>
              <w:rPr>
                <w:rFonts w:ascii="Times New Roman" w:hAnsi="Times New Roman" w:cs="Times New Roman"/>
                <w:b/>
                <w:bCs/>
              </w:rPr>
              <w:t>1</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4D4D4"/>
            <w:vAlign w:val="center"/>
          </w:tcPr>
          <w:p w14:paraId="2E2A8396" w14:textId="77777777" w:rsidR="004F189C" w:rsidRPr="00E13EFF" w:rsidRDefault="004F189C" w:rsidP="003E655A">
            <w:pPr>
              <w:ind w:left="2"/>
              <w:jc w:val="center"/>
              <w:rPr>
                <w:rFonts w:ascii="Times New Roman" w:hAnsi="Times New Roman" w:cs="Times New Roman"/>
                <w:b/>
                <w:bCs/>
              </w:rPr>
            </w:pPr>
            <w:r>
              <w:rPr>
                <w:rFonts w:ascii="Times New Roman" w:hAnsi="Times New Roman" w:cs="Times New Roman"/>
                <w:b/>
                <w:bCs/>
              </w:rPr>
              <w:t>2</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4D4D4"/>
            <w:vAlign w:val="center"/>
          </w:tcPr>
          <w:p w14:paraId="3006CA5D" w14:textId="77777777" w:rsidR="004F189C" w:rsidRPr="00E13EFF" w:rsidRDefault="004F189C" w:rsidP="003E655A">
            <w:pPr>
              <w:ind w:left="2"/>
              <w:jc w:val="center"/>
              <w:rPr>
                <w:rFonts w:ascii="Times New Roman" w:hAnsi="Times New Roman" w:cs="Times New Roman"/>
                <w:b/>
                <w:bCs/>
              </w:rPr>
            </w:pPr>
            <w:r w:rsidRPr="00E13EFF">
              <w:rPr>
                <w:rFonts w:ascii="Times New Roman" w:hAnsi="Times New Roman" w:cs="Times New Roman"/>
                <w:b/>
                <w:bCs/>
              </w:rPr>
              <w:t>3</w:t>
            </w:r>
          </w:p>
        </w:tc>
        <w:tc>
          <w:tcPr>
            <w:tcW w:w="15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4D4D4"/>
            <w:vAlign w:val="center"/>
          </w:tcPr>
          <w:p w14:paraId="0F8E2675" w14:textId="77777777" w:rsidR="004F189C" w:rsidRPr="00E13EFF" w:rsidRDefault="004F189C" w:rsidP="003E655A">
            <w:pPr>
              <w:ind w:left="2"/>
              <w:jc w:val="center"/>
              <w:rPr>
                <w:rFonts w:ascii="Times New Roman" w:hAnsi="Times New Roman" w:cs="Times New Roman"/>
                <w:b/>
                <w:bCs/>
              </w:rPr>
            </w:pPr>
            <w:r>
              <w:rPr>
                <w:rFonts w:ascii="Times New Roman" w:hAnsi="Times New Roman" w:cs="Times New Roman"/>
                <w:b/>
                <w:bCs/>
              </w:rPr>
              <w:t>4</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4D4D4"/>
            <w:vAlign w:val="center"/>
          </w:tcPr>
          <w:p w14:paraId="5B6613B8" w14:textId="77777777" w:rsidR="004F189C" w:rsidRPr="00E13EFF" w:rsidRDefault="004F189C" w:rsidP="003E655A">
            <w:pPr>
              <w:jc w:val="center"/>
              <w:rPr>
                <w:rFonts w:ascii="Times New Roman" w:hAnsi="Times New Roman" w:cs="Times New Roman"/>
                <w:b/>
                <w:bCs/>
              </w:rPr>
            </w:pPr>
            <w:r>
              <w:rPr>
                <w:rFonts w:ascii="Times New Roman" w:hAnsi="Times New Roman" w:cs="Times New Roman"/>
                <w:b/>
                <w:bCs/>
              </w:rPr>
              <w:t>5</w:t>
            </w:r>
          </w:p>
        </w:tc>
      </w:tr>
      <w:tr w:rsidR="004F189C" w:rsidRPr="00E13EFF" w14:paraId="4B1AE4F5" w14:textId="77777777" w:rsidTr="003E655A">
        <w:trPr>
          <w:trHeight w:val="372"/>
        </w:trPr>
        <w:tc>
          <w:tcPr>
            <w:tcW w:w="15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1D1D1" w:themeFill="background2" w:themeFillShade="E6"/>
            <w:vAlign w:val="center"/>
          </w:tcPr>
          <w:p w14:paraId="475777BC" w14:textId="77777777" w:rsidR="004F189C" w:rsidRPr="00E13EFF" w:rsidRDefault="004F189C" w:rsidP="003E655A">
            <w:pPr>
              <w:ind w:left="2"/>
              <w:jc w:val="center"/>
              <w:rPr>
                <w:rFonts w:ascii="Times New Roman" w:hAnsi="Times New Roman" w:cs="Times New Roman"/>
                <w:b/>
                <w:bCs/>
              </w:rPr>
            </w:pPr>
            <w:r w:rsidRPr="00E13EFF">
              <w:rPr>
                <w:rFonts w:ascii="Times New Roman" w:hAnsi="Times New Roman" w:cs="Times New Roman"/>
                <w:b/>
                <w:bCs/>
              </w:rPr>
              <w:t>5</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4B4B"/>
          </w:tcPr>
          <w:p w14:paraId="01993FF1"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tcPr>
          <w:p w14:paraId="6F36AF74" w14:textId="77777777" w:rsidR="004F189C" w:rsidRPr="00E13EFF" w:rsidRDefault="004F189C" w:rsidP="003E655A">
            <w:pPr>
              <w:ind w:left="2"/>
              <w:rPr>
                <w:rFonts w:ascii="Times New Roman" w:hAnsi="Times New Roman" w:cs="Times New Roman"/>
                <w:color w:val="000000" w:themeColor="text1"/>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tcPr>
          <w:p w14:paraId="1FF5EA1B" w14:textId="77777777" w:rsidR="004F189C" w:rsidRPr="00E13EFF" w:rsidRDefault="004F189C" w:rsidP="003E655A">
            <w:pPr>
              <w:ind w:left="2"/>
              <w:rPr>
                <w:rFonts w:ascii="Times New Roman" w:hAnsi="Times New Roman" w:cs="Times New Roman"/>
              </w:rPr>
            </w:pPr>
            <w:r>
              <w:rPr>
                <w:rFonts w:ascii="Times New Roman" w:hAnsi="Times New Roman" w:cs="Times New Roman"/>
              </w:rPr>
              <w:t>R008</w:t>
            </w:r>
          </w:p>
        </w:tc>
        <w:tc>
          <w:tcPr>
            <w:tcW w:w="15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tcPr>
          <w:p w14:paraId="3822E1A7" w14:textId="77777777" w:rsidR="004F189C" w:rsidRPr="00E13EFF" w:rsidRDefault="004F189C" w:rsidP="003E655A">
            <w:pPr>
              <w:ind w:left="2"/>
              <w:rPr>
                <w:rFonts w:ascii="Times New Roman" w:hAnsi="Times New Roman" w:cs="Times New Roman"/>
              </w:rPr>
            </w:pPr>
            <w:r w:rsidRPr="00E13EFF">
              <w:rPr>
                <w:rFonts w:ascii="Times New Roman" w:hAnsi="Times New Roman" w:cs="Times New Roman"/>
                <w:color w:val="000000" w:themeColor="text1"/>
              </w:rPr>
              <w:t>R003</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tcPr>
          <w:p w14:paraId="2D37A753" w14:textId="77777777" w:rsidR="004F189C" w:rsidRPr="00E13EFF" w:rsidRDefault="004F189C" w:rsidP="003E655A">
            <w:pPr>
              <w:rPr>
                <w:rFonts w:ascii="Times New Roman" w:hAnsi="Times New Roman" w:cs="Times New Roman"/>
              </w:rPr>
            </w:pPr>
            <w:r w:rsidRPr="00E13EFF">
              <w:rPr>
                <w:rFonts w:ascii="Times New Roman" w:hAnsi="Times New Roman" w:cs="Times New Roman"/>
              </w:rPr>
              <w:t xml:space="preserve">R001 </w:t>
            </w:r>
          </w:p>
        </w:tc>
      </w:tr>
      <w:tr w:rsidR="004F189C" w:rsidRPr="00E13EFF" w14:paraId="30EC8497" w14:textId="77777777" w:rsidTr="003E655A">
        <w:trPr>
          <w:trHeight w:val="374"/>
        </w:trPr>
        <w:tc>
          <w:tcPr>
            <w:tcW w:w="15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1D1D1" w:themeFill="background2" w:themeFillShade="E6"/>
            <w:vAlign w:val="center"/>
          </w:tcPr>
          <w:p w14:paraId="61CE619F" w14:textId="77777777" w:rsidR="004F189C" w:rsidRPr="00E13EFF" w:rsidRDefault="004F189C" w:rsidP="003E655A">
            <w:pPr>
              <w:ind w:left="2"/>
              <w:jc w:val="center"/>
              <w:rPr>
                <w:rFonts w:ascii="Times New Roman" w:hAnsi="Times New Roman" w:cs="Times New Roman"/>
                <w:b/>
                <w:bCs/>
              </w:rPr>
            </w:pPr>
            <w:r w:rsidRPr="00E13EFF">
              <w:rPr>
                <w:rFonts w:ascii="Times New Roman" w:hAnsi="Times New Roman" w:cs="Times New Roman"/>
                <w:b/>
                <w:bCs/>
              </w:rPr>
              <w:t>4</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97132" w:themeFill="accent2"/>
          </w:tcPr>
          <w:p w14:paraId="4583E9B4"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97132" w:themeFill="accent2"/>
          </w:tcPr>
          <w:p w14:paraId="70A9692B"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97132" w:themeFill="accent2"/>
          </w:tcPr>
          <w:p w14:paraId="2E347B1A" w14:textId="77777777" w:rsidR="004F189C" w:rsidRPr="00E13EFF" w:rsidRDefault="004F189C" w:rsidP="003E655A">
            <w:pPr>
              <w:ind w:left="2"/>
              <w:rPr>
                <w:rFonts w:ascii="Times New Roman" w:hAnsi="Times New Roman" w:cs="Times New Roman"/>
              </w:rPr>
            </w:pPr>
          </w:p>
        </w:tc>
        <w:tc>
          <w:tcPr>
            <w:tcW w:w="15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97132" w:themeFill="accent2"/>
          </w:tcPr>
          <w:p w14:paraId="2E635E40" w14:textId="77777777" w:rsidR="004F189C" w:rsidRPr="00E13EFF" w:rsidRDefault="004F189C" w:rsidP="003E655A">
            <w:pPr>
              <w:ind w:left="2"/>
              <w:rPr>
                <w:rFonts w:ascii="Times New Roman" w:hAnsi="Times New Roman" w:cs="Times New Roman"/>
              </w:rPr>
            </w:pPr>
            <w:r>
              <w:rPr>
                <w:rFonts w:ascii="Times New Roman" w:hAnsi="Times New Roman" w:cs="Times New Roman"/>
              </w:rPr>
              <w:t>R007</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97132" w:themeFill="accent2"/>
          </w:tcPr>
          <w:p w14:paraId="352393DE" w14:textId="77777777" w:rsidR="004F189C" w:rsidRPr="00E13EFF" w:rsidRDefault="004F189C" w:rsidP="003E655A">
            <w:pPr>
              <w:rPr>
                <w:rFonts w:ascii="Times New Roman" w:hAnsi="Times New Roman" w:cs="Times New Roman"/>
              </w:rPr>
            </w:pPr>
            <w:r w:rsidRPr="00E13EFF">
              <w:rPr>
                <w:rFonts w:ascii="Times New Roman" w:hAnsi="Times New Roman" w:cs="Times New Roman"/>
              </w:rPr>
              <w:t xml:space="preserve"> R004</w:t>
            </w:r>
          </w:p>
        </w:tc>
      </w:tr>
      <w:tr w:rsidR="004F189C" w:rsidRPr="00E13EFF" w14:paraId="1FED6FF4" w14:textId="77777777" w:rsidTr="003E655A">
        <w:trPr>
          <w:trHeight w:val="374"/>
        </w:trPr>
        <w:tc>
          <w:tcPr>
            <w:tcW w:w="15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1D1D1" w:themeFill="background2" w:themeFillShade="E6"/>
            <w:vAlign w:val="center"/>
          </w:tcPr>
          <w:p w14:paraId="7CA75FA1" w14:textId="77777777" w:rsidR="004F189C" w:rsidRPr="00E13EFF" w:rsidRDefault="004F189C" w:rsidP="003E655A">
            <w:pPr>
              <w:ind w:left="2"/>
              <w:jc w:val="center"/>
              <w:rPr>
                <w:rFonts w:ascii="Times New Roman" w:hAnsi="Times New Roman" w:cs="Times New Roman"/>
                <w:b/>
                <w:bCs/>
              </w:rPr>
            </w:pPr>
            <w:r w:rsidRPr="00E13EFF">
              <w:rPr>
                <w:rFonts w:ascii="Times New Roman" w:hAnsi="Times New Roman" w:cs="Times New Roman"/>
                <w:b/>
                <w:bCs/>
              </w:rPr>
              <w:t>3</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Pr>
          <w:p w14:paraId="3C0CAE55"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Pr>
          <w:p w14:paraId="4D88BCAF"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Pr>
          <w:p w14:paraId="11BB5C32" w14:textId="77777777" w:rsidR="004F189C" w:rsidRPr="00E13EFF" w:rsidRDefault="004F189C" w:rsidP="003E655A">
            <w:pPr>
              <w:ind w:left="2"/>
              <w:rPr>
                <w:rFonts w:ascii="Times New Roman" w:hAnsi="Times New Roman" w:cs="Times New Roman"/>
              </w:rPr>
            </w:pPr>
            <w:r w:rsidRPr="00E13EFF">
              <w:rPr>
                <w:rFonts w:ascii="Times New Roman" w:hAnsi="Times New Roman" w:cs="Times New Roman"/>
              </w:rPr>
              <w:t xml:space="preserve">R006 </w:t>
            </w:r>
          </w:p>
        </w:tc>
        <w:tc>
          <w:tcPr>
            <w:tcW w:w="15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Pr>
          <w:p w14:paraId="5BCC9CBD" w14:textId="77777777" w:rsidR="004F189C" w:rsidRPr="00E13EFF" w:rsidRDefault="004F189C" w:rsidP="003E655A">
            <w:pPr>
              <w:ind w:left="2"/>
              <w:rPr>
                <w:rFonts w:ascii="Times New Roman" w:hAnsi="Times New Roman" w:cs="Times New Roman"/>
              </w:rPr>
            </w:pPr>
            <w:r>
              <w:rPr>
                <w:rFonts w:ascii="Times New Roman" w:hAnsi="Times New Roman" w:cs="Times New Roman"/>
              </w:rPr>
              <w:t>R002</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Pr>
          <w:p w14:paraId="53A5EFCD" w14:textId="77777777" w:rsidR="004F189C" w:rsidRPr="00E13EFF" w:rsidRDefault="004F189C" w:rsidP="003E655A">
            <w:pPr>
              <w:rPr>
                <w:rFonts w:ascii="Times New Roman" w:hAnsi="Times New Roman" w:cs="Times New Roman"/>
              </w:rPr>
            </w:pPr>
            <w:r>
              <w:rPr>
                <w:rFonts w:ascii="Times New Roman" w:hAnsi="Times New Roman" w:cs="Times New Roman"/>
              </w:rPr>
              <w:t>R010</w:t>
            </w:r>
            <w:r w:rsidRPr="00E13EFF">
              <w:rPr>
                <w:rFonts w:ascii="Times New Roman" w:hAnsi="Times New Roman" w:cs="Times New Roman"/>
              </w:rPr>
              <w:t xml:space="preserve"> </w:t>
            </w:r>
          </w:p>
        </w:tc>
      </w:tr>
      <w:tr w:rsidR="004F189C" w:rsidRPr="00E13EFF" w14:paraId="62BEB7EA" w14:textId="77777777" w:rsidTr="003E655A">
        <w:trPr>
          <w:trHeight w:val="374"/>
        </w:trPr>
        <w:tc>
          <w:tcPr>
            <w:tcW w:w="15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1D1D1" w:themeFill="background2" w:themeFillShade="E6"/>
            <w:vAlign w:val="center"/>
          </w:tcPr>
          <w:p w14:paraId="72ECAD5E" w14:textId="77777777" w:rsidR="004F189C" w:rsidRPr="00E13EFF" w:rsidRDefault="004F189C" w:rsidP="003E655A">
            <w:pPr>
              <w:ind w:left="2"/>
              <w:jc w:val="center"/>
              <w:rPr>
                <w:rFonts w:ascii="Times New Roman" w:hAnsi="Times New Roman" w:cs="Times New Roman"/>
                <w:b/>
                <w:bCs/>
              </w:rPr>
            </w:pPr>
            <w:r w:rsidRPr="00E13EFF">
              <w:rPr>
                <w:rFonts w:ascii="Times New Roman" w:hAnsi="Times New Roman" w:cs="Times New Roman"/>
                <w:b/>
                <w:bCs/>
              </w:rPr>
              <w:t>2</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tcPr>
          <w:p w14:paraId="7CC3E528"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tcPr>
          <w:p w14:paraId="023B3309"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tcPr>
          <w:p w14:paraId="34218B5B" w14:textId="77777777" w:rsidR="004F189C" w:rsidRPr="00E13EFF" w:rsidRDefault="004F189C" w:rsidP="003E655A">
            <w:pPr>
              <w:rPr>
                <w:rFonts w:ascii="Times New Roman" w:hAnsi="Times New Roman" w:cs="Times New Roman"/>
              </w:rPr>
            </w:pPr>
            <w:r w:rsidRPr="00E13EFF">
              <w:rPr>
                <w:rFonts w:ascii="Times New Roman" w:hAnsi="Times New Roman" w:cs="Times New Roman"/>
              </w:rPr>
              <w:t>R00</w:t>
            </w:r>
            <w:r>
              <w:rPr>
                <w:rFonts w:ascii="Times New Roman" w:hAnsi="Times New Roman" w:cs="Times New Roman"/>
              </w:rPr>
              <w:t>5</w:t>
            </w:r>
          </w:p>
        </w:tc>
        <w:tc>
          <w:tcPr>
            <w:tcW w:w="15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tcPr>
          <w:p w14:paraId="05EBE68D"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tcPr>
          <w:p w14:paraId="45F85416" w14:textId="77777777" w:rsidR="004F189C" w:rsidRPr="00E13EFF" w:rsidRDefault="004F189C" w:rsidP="003E655A">
            <w:pPr>
              <w:rPr>
                <w:rFonts w:ascii="Times New Roman" w:hAnsi="Times New Roman" w:cs="Times New Roman"/>
              </w:rPr>
            </w:pPr>
            <w:r w:rsidRPr="00E13EFF">
              <w:rPr>
                <w:rFonts w:ascii="Times New Roman" w:hAnsi="Times New Roman" w:cs="Times New Roman"/>
              </w:rPr>
              <w:t xml:space="preserve">  </w:t>
            </w:r>
          </w:p>
        </w:tc>
      </w:tr>
      <w:tr w:rsidR="004F189C" w:rsidRPr="00E13EFF" w14:paraId="7105943C" w14:textId="77777777" w:rsidTr="003E655A">
        <w:trPr>
          <w:trHeight w:val="374"/>
        </w:trPr>
        <w:tc>
          <w:tcPr>
            <w:tcW w:w="15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1D1D1" w:themeFill="background2" w:themeFillShade="E6"/>
            <w:vAlign w:val="center"/>
          </w:tcPr>
          <w:p w14:paraId="49A289BD" w14:textId="77777777" w:rsidR="004F189C" w:rsidRPr="00E13EFF" w:rsidRDefault="004F189C" w:rsidP="003E655A">
            <w:pPr>
              <w:ind w:left="2"/>
              <w:jc w:val="center"/>
              <w:rPr>
                <w:rFonts w:ascii="Times New Roman" w:hAnsi="Times New Roman" w:cs="Times New Roman"/>
                <w:b/>
                <w:bCs/>
              </w:rPr>
            </w:pPr>
            <w:r w:rsidRPr="00E13EFF">
              <w:rPr>
                <w:rFonts w:ascii="Times New Roman" w:hAnsi="Times New Roman" w:cs="Times New Roman"/>
                <w:b/>
                <w:bCs/>
              </w:rPr>
              <w:t>1</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tcPr>
          <w:p w14:paraId="7B8AE98E"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tcPr>
          <w:p w14:paraId="1B2EDAE2"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tcPr>
          <w:p w14:paraId="6F8FD1F6" w14:textId="77777777" w:rsidR="004F189C" w:rsidRPr="00E13EFF" w:rsidRDefault="004F189C" w:rsidP="003E655A">
            <w:pPr>
              <w:ind w:left="2"/>
              <w:rPr>
                <w:rFonts w:ascii="Times New Roman" w:hAnsi="Times New Roman" w:cs="Times New Roman"/>
              </w:rPr>
            </w:pPr>
            <w:r>
              <w:rPr>
                <w:rFonts w:ascii="Times New Roman" w:hAnsi="Times New Roman" w:cs="Times New Roman"/>
                <w:color w:val="000000" w:themeColor="text1"/>
              </w:rPr>
              <w:t>R009</w:t>
            </w:r>
          </w:p>
        </w:tc>
        <w:tc>
          <w:tcPr>
            <w:tcW w:w="15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tcPr>
          <w:p w14:paraId="7B76BD9B" w14:textId="77777777" w:rsidR="004F189C" w:rsidRPr="00E13EFF" w:rsidRDefault="004F189C" w:rsidP="003E655A">
            <w:pPr>
              <w:ind w:left="2"/>
              <w:rPr>
                <w:rFonts w:ascii="Times New Roman" w:hAnsi="Times New Roman" w:cs="Times New Roman"/>
              </w:rPr>
            </w:pP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tcPr>
          <w:p w14:paraId="1554CB3D" w14:textId="77777777" w:rsidR="004F189C" w:rsidRPr="00E13EFF" w:rsidRDefault="004F189C" w:rsidP="003E655A">
            <w:pPr>
              <w:rPr>
                <w:rFonts w:ascii="Times New Roman" w:hAnsi="Times New Roman" w:cs="Times New Roman"/>
              </w:rPr>
            </w:pPr>
            <w:r w:rsidRPr="00E13EFF">
              <w:rPr>
                <w:rFonts w:ascii="Times New Roman" w:hAnsi="Times New Roman" w:cs="Times New Roman"/>
              </w:rPr>
              <w:t xml:space="preserve">  </w:t>
            </w:r>
          </w:p>
        </w:tc>
      </w:tr>
    </w:tbl>
    <w:p w14:paraId="7E14C106" w14:textId="77777777" w:rsidR="004F189C" w:rsidRDefault="004F189C" w:rsidP="004F189C">
      <w:pPr>
        <w:spacing w:after="220" w:line="259" w:lineRule="auto"/>
        <w:ind w:left="14"/>
      </w:pPr>
      <w:r>
        <w:t xml:space="preserve">  </w:t>
      </w:r>
    </w:p>
    <w:p w14:paraId="7D3DED80" w14:textId="77777777" w:rsidR="004F189C" w:rsidRDefault="004F189C" w:rsidP="004F189C">
      <w:pPr>
        <w:spacing w:after="220"/>
        <w:ind w:left="14"/>
        <w:rPr>
          <w:rFonts w:ascii="Times New Roman" w:hAnsi="Times New Roman" w:cs="Times New Roman"/>
          <w:b/>
          <w:bCs/>
          <w:sz w:val="24"/>
        </w:rPr>
      </w:pPr>
      <w:r w:rsidRPr="00E13EFF">
        <w:rPr>
          <w:rFonts w:ascii="Times New Roman" w:hAnsi="Times New Roman" w:cs="Times New Roman"/>
          <w:b/>
          <w:bCs/>
          <w:sz w:val="24"/>
        </w:rPr>
        <w:t>Severity Scale</w:t>
      </w:r>
    </w:p>
    <w:p w14:paraId="4BCD3E1C" w14:textId="77777777" w:rsidR="004F189C" w:rsidRPr="00E13EFF" w:rsidRDefault="004F189C" w:rsidP="004F189C">
      <w:pPr>
        <w:spacing w:after="220"/>
        <w:ind w:left="14"/>
        <w:jc w:val="both"/>
        <w:rPr>
          <w:rFonts w:ascii="Times New Roman" w:hAnsi="Times New Roman" w:cs="Times New Roman"/>
          <w:sz w:val="24"/>
        </w:rPr>
      </w:pPr>
      <w:r w:rsidRPr="00293615">
        <w:rPr>
          <w:rFonts w:ascii="Times New Roman" w:hAnsi="Times New Roman" w:cs="Times New Roman"/>
          <w:sz w:val="24"/>
        </w:rPr>
        <w:t xml:space="preserve">This risk severity scale outlines the how worse things can possibly get if a particular risk occurs. It also demonstrates how much damage can happen if that particular risk occurs. If the severity of the risk is high, it means that the risk is serious and requires more attention </w:t>
      </w:r>
      <w:r>
        <w:rPr>
          <w:rFonts w:ascii="Times New Roman" w:hAnsi="Times New Roman" w:cs="Times New Roman"/>
          <w:sz w:val="24"/>
        </w:rPr>
        <w:t>as well as</w:t>
      </w:r>
      <w:r w:rsidRPr="00293615">
        <w:rPr>
          <w:rFonts w:ascii="Times New Roman" w:hAnsi="Times New Roman" w:cs="Times New Roman"/>
          <w:sz w:val="24"/>
        </w:rPr>
        <w:t xml:space="preserve"> resources to manage that risk. If the risk’s severity is low, it indicates that the risk does not require too many</w:t>
      </w:r>
      <w:r>
        <w:rPr>
          <w:rFonts w:ascii="Times New Roman" w:hAnsi="Times New Roman" w:cs="Times New Roman"/>
          <w:sz w:val="24"/>
        </w:rPr>
        <w:t xml:space="preserve"> </w:t>
      </w:r>
      <w:r w:rsidRPr="00E13EFF">
        <w:rPr>
          <w:rFonts w:ascii="Times New Roman" w:hAnsi="Times New Roman" w:cs="Times New Roman"/>
          <w:sz w:val="24"/>
        </w:rPr>
        <w:t>(</w:t>
      </w:r>
      <w:proofErr w:type="spellStart"/>
      <w:r w:rsidRPr="00E13EFF">
        <w:rPr>
          <w:rFonts w:ascii="Times New Roman" w:hAnsi="Times New Roman" w:cs="Times New Roman"/>
          <w:sz w:val="24"/>
        </w:rPr>
        <w:t>Desmar</w:t>
      </w:r>
      <w:proofErr w:type="spellEnd"/>
      <w:r>
        <w:rPr>
          <w:rFonts w:ascii="Times New Roman" w:hAnsi="Times New Roman" w:cs="Times New Roman"/>
          <w:sz w:val="24"/>
        </w:rPr>
        <w:t xml:space="preserve">, </w:t>
      </w:r>
      <w:r w:rsidRPr="00E13EFF">
        <w:rPr>
          <w:rFonts w:ascii="Times New Roman" w:hAnsi="Times New Roman" w:cs="Times New Roman"/>
          <w:sz w:val="24"/>
        </w:rPr>
        <w:t>2022).</w:t>
      </w:r>
    </w:p>
    <w:p w14:paraId="1BD4A6B2" w14:textId="77777777" w:rsidR="004F189C" w:rsidRPr="00190F80" w:rsidRDefault="004F189C" w:rsidP="004F189C">
      <w:p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Risk Impact Scale (</w:t>
      </w:r>
      <w:proofErr w:type="spellStart"/>
      <w:r w:rsidRPr="00190F80">
        <w:rPr>
          <w:rFonts w:ascii="Times New Roman" w:hAnsi="Times New Roman" w:cs="Times New Roman"/>
          <w:b/>
          <w:bCs/>
          <w:sz w:val="24"/>
          <w:szCs w:val="24"/>
        </w:rPr>
        <w:t>Desmar</w:t>
      </w:r>
      <w:proofErr w:type="spellEnd"/>
      <w:r w:rsidRPr="00190F80">
        <w:rPr>
          <w:rFonts w:ascii="Times New Roman" w:hAnsi="Times New Roman" w:cs="Times New Roman"/>
          <w:b/>
          <w:bCs/>
          <w:sz w:val="24"/>
          <w:szCs w:val="24"/>
        </w:rPr>
        <w:t>, 2022):</w:t>
      </w:r>
    </w:p>
    <w:p w14:paraId="480BAB11" w14:textId="77777777" w:rsidR="004F189C" w:rsidRPr="00190F80" w:rsidRDefault="004F189C" w:rsidP="004F189C">
      <w:p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1 – Negligible:</w:t>
      </w:r>
      <w:r w:rsidRPr="00190F80">
        <w:rPr>
          <w:rFonts w:ascii="Times New Roman" w:hAnsi="Times New Roman" w:cs="Times New Roman"/>
          <w:sz w:val="24"/>
          <w:szCs w:val="24"/>
        </w:rPr>
        <w:t xml:space="preserve"> The risk is so minor.</w:t>
      </w:r>
    </w:p>
    <w:p w14:paraId="02AE920E" w14:textId="77777777" w:rsidR="004F189C" w:rsidRPr="00190F80" w:rsidRDefault="004F189C" w:rsidP="004F189C">
      <w:p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2 – Low:</w:t>
      </w:r>
      <w:r w:rsidRPr="00190F80">
        <w:rPr>
          <w:rFonts w:ascii="Times New Roman" w:hAnsi="Times New Roman" w:cs="Times New Roman"/>
          <w:sz w:val="24"/>
          <w:szCs w:val="24"/>
        </w:rPr>
        <w:t xml:space="preserve"> A small risk</w:t>
      </w:r>
      <w:r>
        <w:rPr>
          <w:rFonts w:ascii="Times New Roman" w:hAnsi="Times New Roman" w:cs="Times New Roman"/>
          <w:sz w:val="24"/>
          <w:szCs w:val="24"/>
        </w:rPr>
        <w:t xml:space="preserve">, </w:t>
      </w:r>
      <w:r w:rsidRPr="00190F80">
        <w:rPr>
          <w:rFonts w:ascii="Times New Roman" w:hAnsi="Times New Roman" w:cs="Times New Roman"/>
          <w:sz w:val="24"/>
          <w:szCs w:val="24"/>
        </w:rPr>
        <w:t>addressed through standard processes.</w:t>
      </w:r>
    </w:p>
    <w:p w14:paraId="7E25E59E" w14:textId="77777777" w:rsidR="004F189C" w:rsidRPr="00190F80" w:rsidRDefault="004F189C" w:rsidP="004F189C">
      <w:p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3 – Medium:</w:t>
      </w:r>
      <w:r w:rsidRPr="00190F80">
        <w:rPr>
          <w:rFonts w:ascii="Times New Roman" w:hAnsi="Times New Roman" w:cs="Times New Roman"/>
          <w:sz w:val="24"/>
          <w:szCs w:val="24"/>
        </w:rPr>
        <w:t xml:space="preserve"> A noticeable risk that requires </w:t>
      </w:r>
      <w:r>
        <w:rPr>
          <w:rFonts w:ascii="Times New Roman" w:hAnsi="Times New Roman" w:cs="Times New Roman"/>
          <w:sz w:val="24"/>
          <w:szCs w:val="24"/>
        </w:rPr>
        <w:t>more</w:t>
      </w:r>
      <w:r w:rsidRPr="00190F80">
        <w:rPr>
          <w:rFonts w:ascii="Times New Roman" w:hAnsi="Times New Roman" w:cs="Times New Roman"/>
          <w:sz w:val="24"/>
          <w:szCs w:val="24"/>
        </w:rPr>
        <w:t xml:space="preserve"> care and mitigation.</w:t>
      </w:r>
    </w:p>
    <w:p w14:paraId="0EE6E9FF" w14:textId="77777777" w:rsidR="004F189C" w:rsidRPr="00190F80" w:rsidRDefault="004F189C" w:rsidP="004F189C">
      <w:p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4 – High:</w:t>
      </w:r>
      <w:r w:rsidRPr="00190F80">
        <w:rPr>
          <w:rFonts w:ascii="Times New Roman" w:hAnsi="Times New Roman" w:cs="Times New Roman"/>
          <w:sz w:val="24"/>
          <w:szCs w:val="24"/>
        </w:rPr>
        <w:t xml:space="preserve"> A significant risk that must be addressed promptly.</w:t>
      </w:r>
    </w:p>
    <w:p w14:paraId="4BAB8EF6" w14:textId="77777777" w:rsidR="004F189C" w:rsidRDefault="004F189C" w:rsidP="004F189C">
      <w:p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5 – Catastrophic:</w:t>
      </w:r>
      <w:r w:rsidRPr="00190F80">
        <w:rPr>
          <w:rFonts w:ascii="Times New Roman" w:hAnsi="Times New Roman" w:cs="Times New Roman"/>
          <w:sz w:val="24"/>
          <w:szCs w:val="24"/>
        </w:rPr>
        <w:t xml:space="preserve"> A critical risk that demands immediate action</w:t>
      </w:r>
      <w:r>
        <w:rPr>
          <w:rFonts w:ascii="Times New Roman" w:hAnsi="Times New Roman" w:cs="Times New Roman"/>
          <w:sz w:val="24"/>
          <w:szCs w:val="24"/>
        </w:rPr>
        <w:t xml:space="preserve"> and resources</w:t>
      </w:r>
      <w:r w:rsidRPr="00190F80">
        <w:rPr>
          <w:rFonts w:ascii="Times New Roman" w:hAnsi="Times New Roman" w:cs="Times New Roman"/>
          <w:sz w:val="24"/>
          <w:szCs w:val="24"/>
        </w:rPr>
        <w:t>.</w:t>
      </w:r>
    </w:p>
    <w:p w14:paraId="0F985D78" w14:textId="77777777" w:rsidR="004F189C" w:rsidRPr="009C0FFA" w:rsidRDefault="004F189C" w:rsidP="004F189C">
      <w:pPr>
        <w:spacing w:before="240" w:after="240"/>
        <w:jc w:val="both"/>
        <w:rPr>
          <w:rFonts w:ascii="Times New Roman" w:hAnsi="Times New Roman" w:cs="Times New Roman"/>
          <w:sz w:val="24"/>
          <w:szCs w:val="24"/>
        </w:rPr>
      </w:pPr>
    </w:p>
    <w:p w14:paraId="63467FDC" w14:textId="77777777" w:rsidR="004F189C" w:rsidRPr="003167E6" w:rsidRDefault="004F189C" w:rsidP="004F189C">
      <w:pPr>
        <w:spacing w:before="240" w:after="240"/>
        <w:jc w:val="both"/>
        <w:rPr>
          <w:rFonts w:ascii="Times New Roman" w:hAnsi="Times New Roman" w:cs="Times New Roman"/>
          <w:b/>
          <w:bCs/>
          <w:sz w:val="24"/>
          <w:szCs w:val="24"/>
        </w:rPr>
      </w:pPr>
      <w:r w:rsidRPr="003167E6">
        <w:rPr>
          <w:rFonts w:ascii="Times New Roman" w:hAnsi="Times New Roman" w:cs="Times New Roman"/>
          <w:b/>
          <w:bCs/>
          <w:sz w:val="24"/>
          <w:szCs w:val="24"/>
        </w:rPr>
        <w:t>Likelihood Scale (</w:t>
      </w:r>
      <w:proofErr w:type="spellStart"/>
      <w:r w:rsidRPr="003167E6">
        <w:rPr>
          <w:rFonts w:ascii="Times New Roman" w:hAnsi="Times New Roman" w:cs="Times New Roman"/>
          <w:b/>
          <w:bCs/>
          <w:sz w:val="24"/>
          <w:szCs w:val="24"/>
        </w:rPr>
        <w:t>Aptien</w:t>
      </w:r>
      <w:proofErr w:type="spellEnd"/>
      <w:r w:rsidRPr="003167E6">
        <w:rPr>
          <w:rFonts w:ascii="Times New Roman" w:hAnsi="Times New Roman" w:cs="Times New Roman"/>
          <w:b/>
          <w:bCs/>
          <w:sz w:val="24"/>
          <w:szCs w:val="24"/>
        </w:rPr>
        <w:t>, 2025):</w:t>
      </w:r>
    </w:p>
    <w:p w14:paraId="22A40EC3" w14:textId="77777777" w:rsidR="004F189C" w:rsidRPr="00190F80" w:rsidRDefault="004F189C" w:rsidP="004F189C">
      <w:pPr>
        <w:spacing w:before="240" w:after="240"/>
        <w:jc w:val="both"/>
        <w:rPr>
          <w:rFonts w:ascii="Times New Roman" w:hAnsi="Times New Roman" w:cs="Times New Roman"/>
          <w:sz w:val="24"/>
          <w:szCs w:val="24"/>
        </w:rPr>
      </w:pPr>
      <w:r w:rsidRPr="00190F80">
        <w:rPr>
          <w:rFonts w:ascii="Times New Roman" w:hAnsi="Times New Roman" w:cs="Times New Roman"/>
          <w:sz w:val="24"/>
          <w:szCs w:val="24"/>
        </w:rPr>
        <w:t xml:space="preserve">This </w:t>
      </w:r>
      <w:r>
        <w:rPr>
          <w:rFonts w:ascii="Times New Roman" w:hAnsi="Times New Roman" w:cs="Times New Roman"/>
          <w:sz w:val="24"/>
          <w:szCs w:val="24"/>
        </w:rPr>
        <w:t xml:space="preserve">likelihood scale </w:t>
      </w:r>
      <w:r w:rsidRPr="00190F80">
        <w:rPr>
          <w:rFonts w:ascii="Times New Roman" w:hAnsi="Times New Roman" w:cs="Times New Roman"/>
          <w:sz w:val="24"/>
          <w:szCs w:val="24"/>
        </w:rPr>
        <w:t>represents the probability of a</w:t>
      </w:r>
      <w:r>
        <w:rPr>
          <w:rFonts w:ascii="Times New Roman" w:hAnsi="Times New Roman" w:cs="Times New Roman"/>
          <w:sz w:val="24"/>
          <w:szCs w:val="24"/>
        </w:rPr>
        <w:t xml:space="preserve"> </w:t>
      </w:r>
      <w:r w:rsidRPr="00190F80">
        <w:rPr>
          <w:rFonts w:ascii="Times New Roman" w:hAnsi="Times New Roman" w:cs="Times New Roman"/>
          <w:sz w:val="24"/>
          <w:szCs w:val="24"/>
        </w:rPr>
        <w:t xml:space="preserve">risk occurring. </w:t>
      </w:r>
      <w:r>
        <w:rPr>
          <w:rFonts w:ascii="Times New Roman" w:hAnsi="Times New Roman" w:cs="Times New Roman"/>
          <w:sz w:val="24"/>
          <w:szCs w:val="24"/>
        </w:rPr>
        <w:t>Although</w:t>
      </w:r>
      <w:r w:rsidRPr="00190F80">
        <w:rPr>
          <w:rFonts w:ascii="Times New Roman" w:hAnsi="Times New Roman" w:cs="Times New Roman"/>
          <w:sz w:val="24"/>
          <w:szCs w:val="24"/>
        </w:rPr>
        <w:t xml:space="preserve"> it</w:t>
      </w:r>
      <w:r>
        <w:rPr>
          <w:rFonts w:ascii="Times New Roman" w:hAnsi="Times New Roman" w:cs="Times New Roman"/>
          <w:sz w:val="24"/>
          <w:szCs w:val="24"/>
        </w:rPr>
        <w:t xml:space="preserve"> is</w:t>
      </w:r>
      <w:r w:rsidRPr="00190F80">
        <w:rPr>
          <w:rFonts w:ascii="Times New Roman" w:hAnsi="Times New Roman" w:cs="Times New Roman"/>
          <w:sz w:val="24"/>
          <w:szCs w:val="24"/>
        </w:rPr>
        <w:t xml:space="preserve"> based on estimates rather than exact numbers, it helps assess how likely a risk is:</w:t>
      </w:r>
    </w:p>
    <w:p w14:paraId="0AD721A4" w14:textId="77777777" w:rsidR="004F189C" w:rsidRPr="00190F80" w:rsidRDefault="004F189C" w:rsidP="00414796">
      <w:pPr>
        <w:numPr>
          <w:ilvl w:val="0"/>
          <w:numId w:val="17"/>
        </w:num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 xml:space="preserve">1 – </w:t>
      </w:r>
      <w:r>
        <w:rPr>
          <w:rFonts w:ascii="Times New Roman" w:hAnsi="Times New Roman" w:cs="Times New Roman"/>
          <w:b/>
          <w:bCs/>
          <w:sz w:val="24"/>
          <w:szCs w:val="24"/>
        </w:rPr>
        <w:t>Almost Impossible</w:t>
      </w:r>
      <w:r w:rsidRPr="00190F80">
        <w:rPr>
          <w:rFonts w:ascii="Times New Roman" w:hAnsi="Times New Roman" w:cs="Times New Roman"/>
          <w:b/>
          <w:bCs/>
          <w:sz w:val="24"/>
          <w:szCs w:val="24"/>
        </w:rPr>
        <w:t>:</w:t>
      </w:r>
      <w:r w:rsidRPr="00190F80">
        <w:rPr>
          <w:rFonts w:ascii="Times New Roman" w:hAnsi="Times New Roman" w:cs="Times New Roman"/>
          <w:sz w:val="24"/>
          <w:szCs w:val="24"/>
        </w:rPr>
        <w:t xml:space="preserve"> Extremely rare </w:t>
      </w:r>
    </w:p>
    <w:p w14:paraId="7A323909" w14:textId="77777777" w:rsidR="004F189C" w:rsidRPr="00190F80" w:rsidRDefault="004F189C" w:rsidP="00414796">
      <w:pPr>
        <w:numPr>
          <w:ilvl w:val="0"/>
          <w:numId w:val="17"/>
        </w:num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 xml:space="preserve">2 – </w:t>
      </w:r>
      <w:r>
        <w:rPr>
          <w:rFonts w:ascii="Times New Roman" w:hAnsi="Times New Roman" w:cs="Times New Roman"/>
          <w:b/>
          <w:bCs/>
          <w:sz w:val="24"/>
          <w:szCs w:val="24"/>
        </w:rPr>
        <w:t>Unlikely</w:t>
      </w:r>
      <w:r w:rsidRPr="00190F80">
        <w:rPr>
          <w:rFonts w:ascii="Times New Roman" w:hAnsi="Times New Roman" w:cs="Times New Roman"/>
          <w:b/>
          <w:bCs/>
          <w:sz w:val="24"/>
          <w:szCs w:val="24"/>
        </w:rPr>
        <w:t>:</w:t>
      </w:r>
      <w:r w:rsidRPr="00190F80">
        <w:rPr>
          <w:rFonts w:ascii="Times New Roman" w:hAnsi="Times New Roman" w:cs="Times New Roman"/>
          <w:sz w:val="24"/>
          <w:szCs w:val="24"/>
        </w:rPr>
        <w:t xml:space="preserve"> Very unlikely </w:t>
      </w:r>
    </w:p>
    <w:p w14:paraId="73C311C4" w14:textId="77777777" w:rsidR="004F189C" w:rsidRPr="00190F80" w:rsidRDefault="004F189C" w:rsidP="00414796">
      <w:pPr>
        <w:numPr>
          <w:ilvl w:val="0"/>
          <w:numId w:val="17"/>
        </w:num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 xml:space="preserve">3 – </w:t>
      </w:r>
      <w:r>
        <w:rPr>
          <w:rFonts w:ascii="Times New Roman" w:hAnsi="Times New Roman" w:cs="Times New Roman"/>
          <w:b/>
          <w:bCs/>
          <w:sz w:val="24"/>
          <w:szCs w:val="24"/>
        </w:rPr>
        <w:t>Moderate</w:t>
      </w:r>
      <w:r w:rsidRPr="00190F80">
        <w:rPr>
          <w:rFonts w:ascii="Times New Roman" w:hAnsi="Times New Roman" w:cs="Times New Roman"/>
          <w:b/>
          <w:bCs/>
          <w:sz w:val="24"/>
          <w:szCs w:val="24"/>
        </w:rPr>
        <w:t>:</w:t>
      </w:r>
      <w:r w:rsidRPr="00190F80">
        <w:rPr>
          <w:rFonts w:ascii="Times New Roman" w:hAnsi="Times New Roman" w:cs="Times New Roman"/>
          <w:sz w:val="24"/>
          <w:szCs w:val="24"/>
        </w:rPr>
        <w:t xml:space="preserve"> Occasionally </w:t>
      </w:r>
    </w:p>
    <w:p w14:paraId="1D8D8404" w14:textId="77777777" w:rsidR="004F189C" w:rsidRPr="00190F80" w:rsidRDefault="004F189C" w:rsidP="00414796">
      <w:pPr>
        <w:numPr>
          <w:ilvl w:val="0"/>
          <w:numId w:val="17"/>
        </w:num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4 – High Likelihood:</w:t>
      </w:r>
      <w:r w:rsidRPr="00190F80">
        <w:rPr>
          <w:rFonts w:ascii="Times New Roman" w:hAnsi="Times New Roman" w:cs="Times New Roman"/>
          <w:sz w:val="24"/>
          <w:szCs w:val="24"/>
        </w:rPr>
        <w:t xml:space="preserve"> Likely to happen </w:t>
      </w:r>
    </w:p>
    <w:p w14:paraId="590E5203" w14:textId="77777777" w:rsidR="004F189C" w:rsidRPr="00190F80" w:rsidRDefault="004F189C" w:rsidP="00414796">
      <w:pPr>
        <w:numPr>
          <w:ilvl w:val="0"/>
          <w:numId w:val="17"/>
        </w:numPr>
        <w:spacing w:before="240" w:after="240"/>
        <w:jc w:val="both"/>
        <w:rPr>
          <w:rFonts w:ascii="Times New Roman" w:hAnsi="Times New Roman" w:cs="Times New Roman"/>
          <w:sz w:val="24"/>
          <w:szCs w:val="24"/>
        </w:rPr>
      </w:pPr>
      <w:r w:rsidRPr="00190F80">
        <w:rPr>
          <w:rFonts w:ascii="Times New Roman" w:hAnsi="Times New Roman" w:cs="Times New Roman"/>
          <w:b/>
          <w:bCs/>
          <w:sz w:val="24"/>
          <w:szCs w:val="24"/>
        </w:rPr>
        <w:t>5 – Maximum Likelihood:</w:t>
      </w:r>
      <w:r w:rsidRPr="00190F80">
        <w:rPr>
          <w:rFonts w:ascii="Times New Roman" w:hAnsi="Times New Roman" w:cs="Times New Roman"/>
          <w:sz w:val="24"/>
          <w:szCs w:val="24"/>
        </w:rPr>
        <w:t xml:space="preserve"> Certain to happen </w:t>
      </w:r>
    </w:p>
    <w:p w14:paraId="52147002" w14:textId="77777777" w:rsidR="004F189C" w:rsidRDefault="004F189C" w:rsidP="004F189C">
      <w:pPr>
        <w:spacing w:before="240" w:after="240"/>
        <w:jc w:val="both"/>
        <w:rPr>
          <w:rFonts w:ascii="Times New Roman" w:hAnsi="Times New Roman" w:cs="Times New Roman"/>
          <w:sz w:val="24"/>
          <w:szCs w:val="24"/>
        </w:rPr>
      </w:pPr>
    </w:p>
    <w:p w14:paraId="7519E2B3" w14:textId="77777777" w:rsidR="004F189C" w:rsidRDefault="004F189C" w:rsidP="004F189C">
      <w:pPr>
        <w:spacing w:before="240" w:after="240"/>
        <w:jc w:val="both"/>
        <w:rPr>
          <w:rFonts w:ascii="Times New Roman" w:hAnsi="Times New Roman" w:cs="Times New Roman"/>
          <w:sz w:val="24"/>
          <w:szCs w:val="24"/>
        </w:rPr>
      </w:pPr>
    </w:p>
    <w:p w14:paraId="7D1AF565" w14:textId="77777777" w:rsidR="004F189C" w:rsidRPr="007D6727" w:rsidRDefault="004F189C" w:rsidP="004F189C">
      <w:pPr>
        <w:rPr>
          <w:rFonts w:ascii="Calibri" w:eastAsia="Calibri" w:hAnsi="Calibri" w:cs="Calibri"/>
          <w:i/>
          <w:iCs/>
          <w:color w:val="0E2841"/>
          <w:kern w:val="2"/>
          <w:sz w:val="18"/>
          <w:szCs w:val="18"/>
          <w14:ligatures w14:val="standardContextual"/>
        </w:rPr>
      </w:pPr>
      <w:r w:rsidRPr="007F1302">
        <w:rPr>
          <w:rFonts w:ascii="Calibri" w:eastAsia="Calibri" w:hAnsi="Calibri" w:cs="Calibri"/>
          <w:i/>
          <w:iCs/>
          <w:color w:val="0E2841"/>
          <w:kern w:val="2"/>
          <w:sz w:val="18"/>
          <w:szCs w:val="18"/>
          <w14:ligatures w14:val="standardContextual"/>
        </w:rPr>
        <w:t xml:space="preserve">Table </w:t>
      </w:r>
      <w:r>
        <w:rPr>
          <w:rFonts w:ascii="Calibri" w:eastAsia="Calibri" w:hAnsi="Calibri" w:cs="Calibri"/>
          <w:i/>
          <w:iCs/>
          <w:color w:val="0E2841"/>
          <w:kern w:val="2"/>
          <w:sz w:val="18"/>
          <w:szCs w:val="18"/>
          <w14:ligatures w14:val="standardContextual"/>
        </w:rPr>
        <w:t>6 Risk Mitigation Plan</w:t>
      </w:r>
    </w:p>
    <w:tbl>
      <w:tblPr>
        <w:tblStyle w:val="TableGrid"/>
        <w:tblW w:w="0" w:type="auto"/>
        <w:tblLook w:val="04A0" w:firstRow="1" w:lastRow="0" w:firstColumn="1" w:lastColumn="0" w:noHBand="0" w:noVBand="1"/>
      </w:tblPr>
      <w:tblGrid>
        <w:gridCol w:w="750"/>
        <w:gridCol w:w="2241"/>
        <w:gridCol w:w="3220"/>
        <w:gridCol w:w="1672"/>
        <w:gridCol w:w="1133"/>
      </w:tblGrid>
      <w:tr w:rsidR="004F189C" w:rsidRPr="00552491" w14:paraId="7651CB36" w14:textId="77777777" w:rsidTr="003E655A">
        <w:tc>
          <w:tcPr>
            <w:tcW w:w="0" w:type="auto"/>
            <w:hideMark/>
          </w:tcPr>
          <w:p w14:paraId="0E451403" w14:textId="77777777" w:rsidR="004F189C" w:rsidRPr="00552491" w:rsidRDefault="004F189C" w:rsidP="003E655A">
            <w:pPr>
              <w:spacing w:before="240" w:after="240"/>
              <w:jc w:val="both"/>
              <w:rPr>
                <w:rFonts w:ascii="Times New Roman" w:hAnsi="Times New Roman" w:cs="Times New Roman"/>
                <w:b/>
                <w:bCs/>
                <w:sz w:val="24"/>
                <w:szCs w:val="24"/>
              </w:rPr>
            </w:pPr>
            <w:r w:rsidRPr="00552491">
              <w:rPr>
                <w:rFonts w:ascii="Times New Roman" w:hAnsi="Times New Roman" w:cs="Times New Roman"/>
                <w:b/>
                <w:bCs/>
                <w:sz w:val="24"/>
                <w:szCs w:val="24"/>
              </w:rPr>
              <w:t>Risk ID</w:t>
            </w:r>
          </w:p>
        </w:tc>
        <w:tc>
          <w:tcPr>
            <w:tcW w:w="0" w:type="auto"/>
            <w:hideMark/>
          </w:tcPr>
          <w:p w14:paraId="0B1D755C" w14:textId="77777777" w:rsidR="004F189C" w:rsidRPr="00552491" w:rsidRDefault="004F189C" w:rsidP="003E655A">
            <w:pPr>
              <w:spacing w:before="240" w:after="240"/>
              <w:jc w:val="both"/>
              <w:rPr>
                <w:rFonts w:ascii="Times New Roman" w:hAnsi="Times New Roman" w:cs="Times New Roman"/>
                <w:b/>
                <w:bCs/>
                <w:sz w:val="24"/>
                <w:szCs w:val="24"/>
              </w:rPr>
            </w:pPr>
            <w:r w:rsidRPr="00552491">
              <w:rPr>
                <w:rFonts w:ascii="Times New Roman" w:hAnsi="Times New Roman" w:cs="Times New Roman"/>
                <w:b/>
                <w:bCs/>
                <w:sz w:val="24"/>
                <w:szCs w:val="24"/>
              </w:rPr>
              <w:t>Risk</w:t>
            </w:r>
          </w:p>
        </w:tc>
        <w:tc>
          <w:tcPr>
            <w:tcW w:w="0" w:type="auto"/>
            <w:hideMark/>
          </w:tcPr>
          <w:p w14:paraId="042BFBBB" w14:textId="77777777" w:rsidR="004F189C" w:rsidRPr="00552491" w:rsidRDefault="004F189C" w:rsidP="003E655A">
            <w:pPr>
              <w:spacing w:before="240" w:after="240"/>
              <w:jc w:val="both"/>
              <w:rPr>
                <w:rFonts w:ascii="Times New Roman" w:hAnsi="Times New Roman" w:cs="Times New Roman"/>
                <w:b/>
                <w:bCs/>
                <w:sz w:val="24"/>
                <w:szCs w:val="24"/>
              </w:rPr>
            </w:pPr>
            <w:r w:rsidRPr="00552491">
              <w:rPr>
                <w:rFonts w:ascii="Times New Roman" w:hAnsi="Times New Roman" w:cs="Times New Roman"/>
                <w:b/>
                <w:bCs/>
                <w:sz w:val="24"/>
                <w:szCs w:val="24"/>
              </w:rPr>
              <w:t>Mitigation Strategy</w:t>
            </w:r>
          </w:p>
        </w:tc>
        <w:tc>
          <w:tcPr>
            <w:tcW w:w="0" w:type="auto"/>
            <w:hideMark/>
          </w:tcPr>
          <w:p w14:paraId="2664D5FB" w14:textId="77777777" w:rsidR="004F189C" w:rsidRPr="00552491" w:rsidRDefault="004F189C" w:rsidP="003E655A">
            <w:pPr>
              <w:spacing w:before="240" w:after="240"/>
              <w:jc w:val="both"/>
              <w:rPr>
                <w:rFonts w:ascii="Times New Roman" w:hAnsi="Times New Roman" w:cs="Times New Roman"/>
                <w:b/>
                <w:bCs/>
                <w:sz w:val="24"/>
                <w:szCs w:val="24"/>
              </w:rPr>
            </w:pPr>
            <w:r w:rsidRPr="00552491">
              <w:rPr>
                <w:rFonts w:ascii="Times New Roman" w:hAnsi="Times New Roman" w:cs="Times New Roman"/>
                <w:b/>
                <w:bCs/>
                <w:sz w:val="24"/>
                <w:szCs w:val="24"/>
              </w:rPr>
              <w:t>Responsible Member(s)</w:t>
            </w:r>
          </w:p>
        </w:tc>
        <w:tc>
          <w:tcPr>
            <w:tcW w:w="0" w:type="auto"/>
            <w:hideMark/>
          </w:tcPr>
          <w:p w14:paraId="0571B5A2" w14:textId="77777777" w:rsidR="004F189C" w:rsidRPr="00552491" w:rsidRDefault="004F189C" w:rsidP="003E655A">
            <w:pPr>
              <w:spacing w:before="240" w:after="240"/>
              <w:jc w:val="both"/>
              <w:rPr>
                <w:rFonts w:ascii="Times New Roman" w:hAnsi="Times New Roman" w:cs="Times New Roman"/>
                <w:b/>
                <w:bCs/>
                <w:sz w:val="24"/>
                <w:szCs w:val="24"/>
              </w:rPr>
            </w:pPr>
            <w:r w:rsidRPr="00552491">
              <w:rPr>
                <w:rFonts w:ascii="Times New Roman" w:hAnsi="Times New Roman" w:cs="Times New Roman"/>
                <w:b/>
                <w:bCs/>
                <w:sz w:val="24"/>
                <w:szCs w:val="24"/>
              </w:rPr>
              <w:t>Priority (1–5)</w:t>
            </w:r>
          </w:p>
        </w:tc>
      </w:tr>
      <w:tr w:rsidR="004F189C" w:rsidRPr="00552491" w14:paraId="5F1762EE" w14:textId="77777777" w:rsidTr="003E655A">
        <w:tc>
          <w:tcPr>
            <w:tcW w:w="0" w:type="auto"/>
            <w:shd w:val="clear" w:color="auto" w:fill="FF4B4B"/>
            <w:hideMark/>
          </w:tcPr>
          <w:p w14:paraId="3AEDBBC5"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R001</w:t>
            </w:r>
          </w:p>
        </w:tc>
        <w:tc>
          <w:tcPr>
            <w:tcW w:w="0" w:type="auto"/>
            <w:shd w:val="clear" w:color="auto" w:fill="FF4B4B"/>
            <w:hideMark/>
          </w:tcPr>
          <w:p w14:paraId="4D4956CC"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Data/File Loss or Corruption</w:t>
            </w:r>
          </w:p>
        </w:tc>
        <w:tc>
          <w:tcPr>
            <w:tcW w:w="0" w:type="auto"/>
            <w:shd w:val="clear" w:color="auto" w:fill="FF4B4B"/>
            <w:hideMark/>
          </w:tcPr>
          <w:p w14:paraId="1193AEF9"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Perform regular backups in multiple secure locations</w:t>
            </w:r>
            <w:r>
              <w:rPr>
                <w:rFonts w:ascii="Times New Roman" w:hAnsi="Times New Roman" w:cs="Times New Roman"/>
              </w:rPr>
              <w:t xml:space="preserve"> and</w:t>
            </w:r>
            <w:r w:rsidRPr="00552491">
              <w:rPr>
                <w:rFonts w:ascii="Times New Roman" w:hAnsi="Times New Roman" w:cs="Times New Roman"/>
              </w:rPr>
              <w:t xml:space="preserve"> use version-controlled repositories.</w:t>
            </w:r>
          </w:p>
        </w:tc>
        <w:tc>
          <w:tcPr>
            <w:tcW w:w="0" w:type="auto"/>
            <w:shd w:val="clear" w:color="auto" w:fill="FF4B4B"/>
            <w:hideMark/>
          </w:tcPr>
          <w:p w14:paraId="69AC3848"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Gowtham, Shivam</w:t>
            </w:r>
          </w:p>
        </w:tc>
        <w:tc>
          <w:tcPr>
            <w:tcW w:w="0" w:type="auto"/>
            <w:shd w:val="clear" w:color="auto" w:fill="FF4B4B"/>
            <w:hideMark/>
          </w:tcPr>
          <w:p w14:paraId="0EF81A58"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5</w:t>
            </w:r>
          </w:p>
        </w:tc>
      </w:tr>
      <w:tr w:rsidR="004F189C" w:rsidRPr="00552491" w14:paraId="3158332F" w14:textId="77777777" w:rsidTr="003E655A">
        <w:tc>
          <w:tcPr>
            <w:tcW w:w="0" w:type="auto"/>
            <w:shd w:val="clear" w:color="auto" w:fill="8DD873" w:themeFill="accent6" w:themeFillTint="99"/>
            <w:hideMark/>
          </w:tcPr>
          <w:p w14:paraId="1F3B30CF"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R002</w:t>
            </w:r>
          </w:p>
        </w:tc>
        <w:tc>
          <w:tcPr>
            <w:tcW w:w="0" w:type="auto"/>
            <w:shd w:val="clear" w:color="auto" w:fill="8DD873" w:themeFill="accent6" w:themeFillTint="99"/>
            <w:hideMark/>
          </w:tcPr>
          <w:p w14:paraId="3CCC41B4"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Team Member Unavailability</w:t>
            </w:r>
          </w:p>
        </w:tc>
        <w:tc>
          <w:tcPr>
            <w:tcW w:w="0" w:type="auto"/>
            <w:shd w:val="clear" w:color="auto" w:fill="8DD873" w:themeFill="accent6" w:themeFillTint="99"/>
            <w:hideMark/>
          </w:tcPr>
          <w:p w14:paraId="03015B54" w14:textId="77777777" w:rsidR="004F189C" w:rsidRPr="00552491" w:rsidRDefault="004F189C" w:rsidP="003E655A">
            <w:pPr>
              <w:spacing w:before="240" w:after="240"/>
              <w:rPr>
                <w:rFonts w:ascii="Times New Roman" w:hAnsi="Times New Roman" w:cs="Times New Roman"/>
              </w:rPr>
            </w:pPr>
            <w:r>
              <w:rPr>
                <w:rFonts w:ascii="Times New Roman" w:hAnsi="Times New Roman" w:cs="Times New Roman"/>
              </w:rPr>
              <w:t>M</w:t>
            </w:r>
            <w:r w:rsidRPr="00552491">
              <w:rPr>
                <w:rFonts w:ascii="Times New Roman" w:hAnsi="Times New Roman" w:cs="Times New Roman"/>
              </w:rPr>
              <w:t>aintain shared documentation for task continuity.</w:t>
            </w:r>
          </w:p>
        </w:tc>
        <w:tc>
          <w:tcPr>
            <w:tcW w:w="0" w:type="auto"/>
            <w:shd w:val="clear" w:color="auto" w:fill="8DD873" w:themeFill="accent6" w:themeFillTint="99"/>
            <w:hideMark/>
          </w:tcPr>
          <w:p w14:paraId="66195D2F"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Shivam, Lakshya</w:t>
            </w:r>
          </w:p>
        </w:tc>
        <w:tc>
          <w:tcPr>
            <w:tcW w:w="0" w:type="auto"/>
            <w:shd w:val="clear" w:color="auto" w:fill="8DD873" w:themeFill="accent6" w:themeFillTint="99"/>
            <w:hideMark/>
          </w:tcPr>
          <w:p w14:paraId="7618D2B4"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3</w:t>
            </w:r>
          </w:p>
        </w:tc>
      </w:tr>
      <w:tr w:rsidR="004F189C" w:rsidRPr="00552491" w14:paraId="2794C044" w14:textId="77777777" w:rsidTr="003E655A">
        <w:tc>
          <w:tcPr>
            <w:tcW w:w="0" w:type="auto"/>
            <w:shd w:val="clear" w:color="auto" w:fill="FF4B4B"/>
            <w:hideMark/>
          </w:tcPr>
          <w:p w14:paraId="1FB06C37"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R003</w:t>
            </w:r>
          </w:p>
        </w:tc>
        <w:tc>
          <w:tcPr>
            <w:tcW w:w="0" w:type="auto"/>
            <w:shd w:val="clear" w:color="auto" w:fill="FF4B4B"/>
            <w:hideMark/>
          </w:tcPr>
          <w:p w14:paraId="4E344129"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Delayed Client Feedback</w:t>
            </w:r>
          </w:p>
        </w:tc>
        <w:tc>
          <w:tcPr>
            <w:tcW w:w="0" w:type="auto"/>
            <w:shd w:val="clear" w:color="auto" w:fill="FF4B4B"/>
            <w:hideMark/>
          </w:tcPr>
          <w:p w14:paraId="45B4B12A"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Schedule regular check-ins with client</w:t>
            </w:r>
            <w:r>
              <w:rPr>
                <w:rFonts w:ascii="Times New Roman" w:hAnsi="Times New Roman" w:cs="Times New Roman"/>
              </w:rPr>
              <w:t>, s</w:t>
            </w:r>
            <w:r w:rsidRPr="00552491">
              <w:rPr>
                <w:rFonts w:ascii="Times New Roman" w:hAnsi="Times New Roman" w:cs="Times New Roman"/>
              </w:rPr>
              <w:t>et time in project plan for responses.</w:t>
            </w:r>
          </w:p>
        </w:tc>
        <w:tc>
          <w:tcPr>
            <w:tcW w:w="0" w:type="auto"/>
            <w:shd w:val="clear" w:color="auto" w:fill="FF4B4B"/>
            <w:hideMark/>
          </w:tcPr>
          <w:p w14:paraId="3FFD67FB"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Lakshya, Gowtham</w:t>
            </w:r>
          </w:p>
        </w:tc>
        <w:tc>
          <w:tcPr>
            <w:tcW w:w="0" w:type="auto"/>
            <w:shd w:val="clear" w:color="auto" w:fill="FF4B4B"/>
            <w:hideMark/>
          </w:tcPr>
          <w:p w14:paraId="778AEC36"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5</w:t>
            </w:r>
          </w:p>
        </w:tc>
      </w:tr>
      <w:tr w:rsidR="004F189C" w:rsidRPr="00552491" w14:paraId="5C7B5F24" w14:textId="77777777" w:rsidTr="003E655A">
        <w:tc>
          <w:tcPr>
            <w:tcW w:w="0" w:type="auto"/>
            <w:shd w:val="clear" w:color="auto" w:fill="F38784"/>
            <w:hideMark/>
          </w:tcPr>
          <w:p w14:paraId="10A0B2DE"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R004</w:t>
            </w:r>
          </w:p>
        </w:tc>
        <w:tc>
          <w:tcPr>
            <w:tcW w:w="0" w:type="auto"/>
            <w:shd w:val="clear" w:color="auto" w:fill="F38784"/>
            <w:hideMark/>
          </w:tcPr>
          <w:p w14:paraId="7FFAB108"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Incomplete/Noisy Data</w:t>
            </w:r>
          </w:p>
        </w:tc>
        <w:tc>
          <w:tcPr>
            <w:tcW w:w="0" w:type="auto"/>
            <w:shd w:val="clear" w:color="auto" w:fill="F38784"/>
            <w:hideMark/>
          </w:tcPr>
          <w:p w14:paraId="4F667D8F"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 xml:space="preserve">Establish clear data validation and cleaning protocols before starting </w:t>
            </w:r>
            <w:r>
              <w:rPr>
                <w:rFonts w:ascii="Times New Roman" w:hAnsi="Times New Roman" w:cs="Times New Roman"/>
              </w:rPr>
              <w:t xml:space="preserve">the </w:t>
            </w:r>
            <w:r w:rsidRPr="00552491">
              <w:rPr>
                <w:rFonts w:ascii="Times New Roman" w:hAnsi="Times New Roman" w:cs="Times New Roman"/>
              </w:rPr>
              <w:t>analysis.</w:t>
            </w:r>
          </w:p>
        </w:tc>
        <w:tc>
          <w:tcPr>
            <w:tcW w:w="0" w:type="auto"/>
            <w:shd w:val="clear" w:color="auto" w:fill="F38784"/>
            <w:hideMark/>
          </w:tcPr>
          <w:p w14:paraId="29EBC851"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Gowtham, Lakshya</w:t>
            </w:r>
          </w:p>
        </w:tc>
        <w:tc>
          <w:tcPr>
            <w:tcW w:w="0" w:type="auto"/>
            <w:shd w:val="clear" w:color="auto" w:fill="F38784"/>
            <w:hideMark/>
          </w:tcPr>
          <w:p w14:paraId="55709E72"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4</w:t>
            </w:r>
          </w:p>
        </w:tc>
      </w:tr>
      <w:tr w:rsidR="004F189C" w:rsidRPr="00552491" w14:paraId="769B56F9" w14:textId="77777777" w:rsidTr="003E655A">
        <w:tc>
          <w:tcPr>
            <w:tcW w:w="0" w:type="auto"/>
            <w:shd w:val="clear" w:color="auto" w:fill="92D050"/>
            <w:hideMark/>
          </w:tcPr>
          <w:p w14:paraId="03FDDF38"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R005</w:t>
            </w:r>
          </w:p>
        </w:tc>
        <w:tc>
          <w:tcPr>
            <w:tcW w:w="0" w:type="auto"/>
            <w:shd w:val="clear" w:color="auto" w:fill="92D050"/>
            <w:hideMark/>
          </w:tcPr>
          <w:p w14:paraId="3D69137A"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Technical Tool Failure</w:t>
            </w:r>
          </w:p>
        </w:tc>
        <w:tc>
          <w:tcPr>
            <w:tcW w:w="0" w:type="auto"/>
            <w:shd w:val="clear" w:color="auto" w:fill="92D050"/>
            <w:hideMark/>
          </w:tcPr>
          <w:p w14:paraId="031D08A4"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Choose reliable tools</w:t>
            </w:r>
            <w:r>
              <w:rPr>
                <w:rFonts w:ascii="Times New Roman" w:hAnsi="Times New Roman" w:cs="Times New Roman"/>
              </w:rPr>
              <w:t xml:space="preserve"> and</w:t>
            </w:r>
            <w:r w:rsidRPr="00552491">
              <w:rPr>
                <w:rFonts w:ascii="Times New Roman" w:hAnsi="Times New Roman" w:cs="Times New Roman"/>
              </w:rPr>
              <w:t xml:space="preserve"> have alternative tools ready</w:t>
            </w:r>
            <w:r>
              <w:rPr>
                <w:rFonts w:ascii="Times New Roman" w:hAnsi="Times New Roman" w:cs="Times New Roman"/>
              </w:rPr>
              <w:t>.</w:t>
            </w:r>
          </w:p>
        </w:tc>
        <w:tc>
          <w:tcPr>
            <w:tcW w:w="0" w:type="auto"/>
            <w:shd w:val="clear" w:color="auto" w:fill="92D050"/>
            <w:hideMark/>
          </w:tcPr>
          <w:p w14:paraId="0BE11C7A"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Shivam, Gowtham</w:t>
            </w:r>
          </w:p>
        </w:tc>
        <w:tc>
          <w:tcPr>
            <w:tcW w:w="0" w:type="auto"/>
            <w:shd w:val="clear" w:color="auto" w:fill="92D050"/>
            <w:hideMark/>
          </w:tcPr>
          <w:p w14:paraId="560E1DD5"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2</w:t>
            </w:r>
          </w:p>
        </w:tc>
      </w:tr>
      <w:tr w:rsidR="004F189C" w:rsidRPr="00552491" w14:paraId="3036E40C" w14:textId="77777777" w:rsidTr="003E655A">
        <w:tc>
          <w:tcPr>
            <w:tcW w:w="0" w:type="auto"/>
            <w:shd w:val="clear" w:color="auto" w:fill="8DD873" w:themeFill="accent6" w:themeFillTint="99"/>
            <w:hideMark/>
          </w:tcPr>
          <w:p w14:paraId="406480DF"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R006</w:t>
            </w:r>
          </w:p>
        </w:tc>
        <w:tc>
          <w:tcPr>
            <w:tcW w:w="0" w:type="auto"/>
            <w:shd w:val="clear" w:color="auto" w:fill="8DD873" w:themeFill="accent6" w:themeFillTint="99"/>
            <w:hideMark/>
          </w:tcPr>
          <w:p w14:paraId="6AB0D2EF"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 xml:space="preserve">Misalignment with </w:t>
            </w:r>
            <w:r>
              <w:rPr>
                <w:rFonts w:ascii="Times New Roman" w:hAnsi="Times New Roman" w:cs="Times New Roman"/>
              </w:rPr>
              <w:t>Client</w:t>
            </w:r>
          </w:p>
        </w:tc>
        <w:tc>
          <w:tcPr>
            <w:tcW w:w="0" w:type="auto"/>
            <w:shd w:val="clear" w:color="auto" w:fill="8DD873" w:themeFill="accent6" w:themeFillTint="99"/>
            <w:hideMark/>
          </w:tcPr>
          <w:p w14:paraId="1C99188E"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Maintain frequent communication and review checkpoints with sponsor; document decisions.</w:t>
            </w:r>
          </w:p>
        </w:tc>
        <w:tc>
          <w:tcPr>
            <w:tcW w:w="0" w:type="auto"/>
            <w:shd w:val="clear" w:color="auto" w:fill="8DD873" w:themeFill="accent6" w:themeFillTint="99"/>
            <w:hideMark/>
          </w:tcPr>
          <w:p w14:paraId="384FD17C"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Lakshya, Shivam</w:t>
            </w:r>
          </w:p>
        </w:tc>
        <w:tc>
          <w:tcPr>
            <w:tcW w:w="0" w:type="auto"/>
            <w:shd w:val="clear" w:color="auto" w:fill="8DD873" w:themeFill="accent6" w:themeFillTint="99"/>
            <w:hideMark/>
          </w:tcPr>
          <w:p w14:paraId="692449FA"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3</w:t>
            </w:r>
          </w:p>
        </w:tc>
      </w:tr>
      <w:tr w:rsidR="004F189C" w:rsidRPr="00552491" w14:paraId="6B245367" w14:textId="77777777" w:rsidTr="003E655A">
        <w:tc>
          <w:tcPr>
            <w:tcW w:w="0" w:type="auto"/>
            <w:shd w:val="clear" w:color="auto" w:fill="F38784"/>
            <w:hideMark/>
          </w:tcPr>
          <w:p w14:paraId="44D76D3C"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R007</w:t>
            </w:r>
          </w:p>
        </w:tc>
        <w:tc>
          <w:tcPr>
            <w:tcW w:w="0" w:type="auto"/>
            <w:shd w:val="clear" w:color="auto" w:fill="F38784"/>
            <w:hideMark/>
          </w:tcPr>
          <w:p w14:paraId="17867E93"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Requirement Changes</w:t>
            </w:r>
          </w:p>
        </w:tc>
        <w:tc>
          <w:tcPr>
            <w:tcW w:w="0" w:type="auto"/>
            <w:shd w:val="clear" w:color="auto" w:fill="F38784"/>
            <w:hideMark/>
          </w:tcPr>
          <w:p w14:paraId="1DB296D6"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Document requirements clearly</w:t>
            </w:r>
            <w:r>
              <w:rPr>
                <w:rFonts w:ascii="Times New Roman" w:hAnsi="Times New Roman" w:cs="Times New Roman"/>
              </w:rPr>
              <w:t xml:space="preserve">, </w:t>
            </w:r>
            <w:r w:rsidRPr="00552491">
              <w:rPr>
                <w:rFonts w:ascii="Times New Roman" w:hAnsi="Times New Roman" w:cs="Times New Roman"/>
              </w:rPr>
              <w:t>review changes with team and client before implementation.</w:t>
            </w:r>
          </w:p>
        </w:tc>
        <w:tc>
          <w:tcPr>
            <w:tcW w:w="0" w:type="auto"/>
            <w:shd w:val="clear" w:color="auto" w:fill="F38784"/>
            <w:hideMark/>
          </w:tcPr>
          <w:p w14:paraId="67514384"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Lakshya, Shivam</w:t>
            </w:r>
          </w:p>
        </w:tc>
        <w:tc>
          <w:tcPr>
            <w:tcW w:w="0" w:type="auto"/>
            <w:shd w:val="clear" w:color="auto" w:fill="F38784"/>
            <w:hideMark/>
          </w:tcPr>
          <w:p w14:paraId="33980C80"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4</w:t>
            </w:r>
          </w:p>
        </w:tc>
      </w:tr>
      <w:tr w:rsidR="004F189C" w:rsidRPr="00552491" w14:paraId="0415320B" w14:textId="77777777" w:rsidTr="003E655A">
        <w:tc>
          <w:tcPr>
            <w:tcW w:w="0" w:type="auto"/>
            <w:shd w:val="clear" w:color="auto" w:fill="FF4B4B"/>
            <w:hideMark/>
          </w:tcPr>
          <w:p w14:paraId="6BA08C81"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R008</w:t>
            </w:r>
          </w:p>
        </w:tc>
        <w:tc>
          <w:tcPr>
            <w:tcW w:w="0" w:type="auto"/>
            <w:shd w:val="clear" w:color="auto" w:fill="FF4B4B"/>
            <w:hideMark/>
          </w:tcPr>
          <w:p w14:paraId="093B14E5"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Resource Constraints (Time, Software)</w:t>
            </w:r>
          </w:p>
        </w:tc>
        <w:tc>
          <w:tcPr>
            <w:tcW w:w="0" w:type="auto"/>
            <w:shd w:val="clear" w:color="auto" w:fill="FF4B4B"/>
            <w:hideMark/>
          </w:tcPr>
          <w:p w14:paraId="3A9D5B8D"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Monitor resource usage; plan tasks realistically; identify alternative software or approaches early.</w:t>
            </w:r>
          </w:p>
        </w:tc>
        <w:tc>
          <w:tcPr>
            <w:tcW w:w="0" w:type="auto"/>
            <w:shd w:val="clear" w:color="auto" w:fill="FF4B4B"/>
            <w:hideMark/>
          </w:tcPr>
          <w:p w14:paraId="41CDF934"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Shivam, Lakshya, Gowtham</w:t>
            </w:r>
          </w:p>
        </w:tc>
        <w:tc>
          <w:tcPr>
            <w:tcW w:w="0" w:type="auto"/>
            <w:shd w:val="clear" w:color="auto" w:fill="FF4B4B"/>
            <w:hideMark/>
          </w:tcPr>
          <w:p w14:paraId="15DE1696"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5</w:t>
            </w:r>
          </w:p>
        </w:tc>
      </w:tr>
      <w:tr w:rsidR="004F189C" w:rsidRPr="00552491" w14:paraId="2F069FFA" w14:textId="77777777" w:rsidTr="003E655A">
        <w:tc>
          <w:tcPr>
            <w:tcW w:w="0" w:type="auto"/>
            <w:shd w:val="clear" w:color="auto" w:fill="00B050"/>
            <w:hideMark/>
          </w:tcPr>
          <w:p w14:paraId="3C2D704A"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R009</w:t>
            </w:r>
          </w:p>
        </w:tc>
        <w:tc>
          <w:tcPr>
            <w:tcW w:w="0" w:type="auto"/>
            <w:shd w:val="clear" w:color="auto" w:fill="00B050"/>
            <w:hideMark/>
          </w:tcPr>
          <w:p w14:paraId="3639ABBD"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Miscommunication within Team</w:t>
            </w:r>
          </w:p>
        </w:tc>
        <w:tc>
          <w:tcPr>
            <w:tcW w:w="0" w:type="auto"/>
            <w:shd w:val="clear" w:color="auto" w:fill="00B050"/>
            <w:hideMark/>
          </w:tcPr>
          <w:p w14:paraId="5D7E37DE"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Hold regular meetings; use collaboration platforms; maintain clear written documentation.</w:t>
            </w:r>
          </w:p>
        </w:tc>
        <w:tc>
          <w:tcPr>
            <w:tcW w:w="0" w:type="auto"/>
            <w:shd w:val="clear" w:color="auto" w:fill="00B050"/>
            <w:hideMark/>
          </w:tcPr>
          <w:p w14:paraId="4E32210E"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Lakshya, Shivam, Gowtham</w:t>
            </w:r>
          </w:p>
        </w:tc>
        <w:tc>
          <w:tcPr>
            <w:tcW w:w="0" w:type="auto"/>
            <w:shd w:val="clear" w:color="auto" w:fill="00B050"/>
            <w:hideMark/>
          </w:tcPr>
          <w:p w14:paraId="742AF504"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1</w:t>
            </w:r>
          </w:p>
        </w:tc>
      </w:tr>
      <w:tr w:rsidR="004F189C" w:rsidRPr="00552491" w14:paraId="0DF67382" w14:textId="77777777" w:rsidTr="003E655A">
        <w:tc>
          <w:tcPr>
            <w:tcW w:w="0" w:type="auto"/>
            <w:shd w:val="clear" w:color="auto" w:fill="8DD873" w:themeFill="accent6" w:themeFillTint="99"/>
            <w:hideMark/>
          </w:tcPr>
          <w:p w14:paraId="2C3407AC"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R010</w:t>
            </w:r>
          </w:p>
        </w:tc>
        <w:tc>
          <w:tcPr>
            <w:tcW w:w="0" w:type="auto"/>
            <w:shd w:val="clear" w:color="auto" w:fill="8DD873" w:themeFill="accent6" w:themeFillTint="99"/>
            <w:hideMark/>
          </w:tcPr>
          <w:p w14:paraId="631720C2"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Loss of Critical Project Documentation</w:t>
            </w:r>
          </w:p>
        </w:tc>
        <w:tc>
          <w:tcPr>
            <w:tcW w:w="0" w:type="auto"/>
            <w:shd w:val="clear" w:color="auto" w:fill="8DD873" w:themeFill="accent6" w:themeFillTint="99"/>
            <w:hideMark/>
          </w:tcPr>
          <w:p w14:paraId="09509310"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Use version-controlled repositories (Git, OneDrive); perform regular backups and maintain organized file structure.</w:t>
            </w:r>
          </w:p>
        </w:tc>
        <w:tc>
          <w:tcPr>
            <w:tcW w:w="0" w:type="auto"/>
            <w:shd w:val="clear" w:color="auto" w:fill="8DD873" w:themeFill="accent6" w:themeFillTint="99"/>
            <w:hideMark/>
          </w:tcPr>
          <w:p w14:paraId="73268575"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Shivam, Gowtham</w:t>
            </w:r>
          </w:p>
        </w:tc>
        <w:tc>
          <w:tcPr>
            <w:tcW w:w="0" w:type="auto"/>
            <w:shd w:val="clear" w:color="auto" w:fill="8DD873" w:themeFill="accent6" w:themeFillTint="99"/>
            <w:hideMark/>
          </w:tcPr>
          <w:p w14:paraId="27DABFA2" w14:textId="77777777" w:rsidR="004F189C" w:rsidRPr="00552491" w:rsidRDefault="004F189C" w:rsidP="003E655A">
            <w:pPr>
              <w:spacing w:before="240" w:after="240"/>
              <w:rPr>
                <w:rFonts w:ascii="Times New Roman" w:hAnsi="Times New Roman" w:cs="Times New Roman"/>
              </w:rPr>
            </w:pPr>
            <w:r w:rsidRPr="00552491">
              <w:rPr>
                <w:rFonts w:ascii="Times New Roman" w:hAnsi="Times New Roman" w:cs="Times New Roman"/>
              </w:rPr>
              <w:t>3</w:t>
            </w:r>
          </w:p>
        </w:tc>
      </w:tr>
    </w:tbl>
    <w:p w14:paraId="42BA0AE8" w14:textId="77777777" w:rsidR="004F189C" w:rsidRDefault="004F189C" w:rsidP="004F189C">
      <w:pPr>
        <w:spacing w:before="240" w:after="240"/>
        <w:jc w:val="both"/>
        <w:rPr>
          <w:rFonts w:ascii="Times New Roman" w:hAnsi="Times New Roman" w:cs="Times New Roman"/>
          <w:sz w:val="24"/>
          <w:szCs w:val="24"/>
        </w:rPr>
      </w:pPr>
    </w:p>
    <w:p w14:paraId="76414776" w14:textId="77777777" w:rsidR="004F189C" w:rsidRDefault="004F189C" w:rsidP="004F189C">
      <w:pPr>
        <w:spacing w:before="240" w:after="240"/>
        <w:jc w:val="both"/>
        <w:rPr>
          <w:rFonts w:ascii="Times New Roman" w:hAnsi="Times New Roman" w:cs="Times New Roman"/>
          <w:sz w:val="24"/>
          <w:szCs w:val="24"/>
        </w:rPr>
      </w:pPr>
    </w:p>
    <w:p w14:paraId="415F6A43" w14:textId="77777777" w:rsidR="004F189C" w:rsidRDefault="004F189C" w:rsidP="004F189C">
      <w:pPr>
        <w:spacing w:before="240" w:after="240"/>
        <w:jc w:val="both"/>
        <w:rPr>
          <w:rFonts w:ascii="Times New Roman" w:hAnsi="Times New Roman" w:cs="Times New Roman"/>
          <w:sz w:val="24"/>
          <w:szCs w:val="24"/>
        </w:rPr>
      </w:pPr>
    </w:p>
    <w:p w14:paraId="047C5181" w14:textId="77777777" w:rsidR="004F189C" w:rsidRDefault="004F189C" w:rsidP="004F189C">
      <w:pPr>
        <w:spacing w:before="240" w:after="240"/>
        <w:jc w:val="both"/>
        <w:rPr>
          <w:rFonts w:ascii="Times New Roman" w:hAnsi="Times New Roman" w:cs="Times New Roman"/>
          <w:sz w:val="24"/>
          <w:szCs w:val="24"/>
        </w:rPr>
      </w:pPr>
    </w:p>
    <w:p w14:paraId="304F6814" w14:textId="77777777" w:rsidR="004F189C" w:rsidRDefault="004F189C" w:rsidP="004F189C">
      <w:pPr>
        <w:spacing w:before="240" w:after="240"/>
        <w:jc w:val="both"/>
        <w:rPr>
          <w:rFonts w:ascii="Times New Roman" w:hAnsi="Times New Roman" w:cs="Times New Roman"/>
          <w:sz w:val="24"/>
          <w:szCs w:val="24"/>
        </w:rPr>
      </w:pPr>
    </w:p>
    <w:p w14:paraId="7158932A" w14:textId="77777777" w:rsidR="004F189C" w:rsidRDefault="004F189C" w:rsidP="004F189C">
      <w:pPr>
        <w:spacing w:before="240" w:after="240"/>
        <w:jc w:val="both"/>
        <w:rPr>
          <w:rFonts w:ascii="Times New Roman" w:hAnsi="Times New Roman" w:cs="Times New Roman"/>
          <w:sz w:val="24"/>
          <w:szCs w:val="24"/>
        </w:rPr>
      </w:pPr>
    </w:p>
    <w:p w14:paraId="6E12B288" w14:textId="77777777" w:rsidR="004F189C" w:rsidRDefault="004F189C" w:rsidP="004F189C">
      <w:pPr>
        <w:spacing w:before="240" w:after="240"/>
        <w:jc w:val="both"/>
        <w:rPr>
          <w:rFonts w:ascii="Times New Roman" w:hAnsi="Times New Roman" w:cs="Times New Roman"/>
          <w:sz w:val="24"/>
          <w:szCs w:val="24"/>
        </w:rPr>
      </w:pPr>
    </w:p>
    <w:p w14:paraId="5E580A68" w14:textId="77777777" w:rsidR="004F189C" w:rsidRDefault="004F189C" w:rsidP="004F189C">
      <w:pPr>
        <w:spacing w:before="240" w:after="240"/>
        <w:jc w:val="both"/>
        <w:rPr>
          <w:rFonts w:ascii="Times New Roman" w:hAnsi="Times New Roman" w:cs="Times New Roman"/>
          <w:sz w:val="24"/>
          <w:szCs w:val="24"/>
        </w:rPr>
      </w:pPr>
    </w:p>
    <w:p w14:paraId="7294337C" w14:textId="77777777" w:rsidR="004F189C" w:rsidRDefault="004F189C" w:rsidP="004F189C">
      <w:pPr>
        <w:spacing w:before="240" w:after="240"/>
        <w:jc w:val="both"/>
        <w:rPr>
          <w:rFonts w:ascii="Times New Roman" w:hAnsi="Times New Roman" w:cs="Times New Roman"/>
          <w:sz w:val="24"/>
          <w:szCs w:val="24"/>
        </w:rPr>
      </w:pPr>
    </w:p>
    <w:p w14:paraId="3A8817FB" w14:textId="77777777" w:rsidR="004F189C" w:rsidRDefault="004F189C" w:rsidP="004F189C">
      <w:pPr>
        <w:spacing w:before="240" w:after="240"/>
        <w:jc w:val="both"/>
        <w:rPr>
          <w:rFonts w:ascii="Times New Roman" w:hAnsi="Times New Roman" w:cs="Times New Roman"/>
          <w:sz w:val="24"/>
          <w:szCs w:val="24"/>
        </w:rPr>
      </w:pPr>
    </w:p>
    <w:p w14:paraId="120CBC72" w14:textId="77777777" w:rsidR="004F189C" w:rsidRDefault="004F189C" w:rsidP="004F189C">
      <w:pPr>
        <w:spacing w:before="240" w:after="240"/>
        <w:jc w:val="both"/>
        <w:rPr>
          <w:rFonts w:ascii="Times New Roman" w:hAnsi="Times New Roman" w:cs="Times New Roman"/>
          <w:sz w:val="24"/>
          <w:szCs w:val="24"/>
        </w:rPr>
      </w:pPr>
    </w:p>
    <w:p w14:paraId="530CFFAD" w14:textId="77777777" w:rsidR="004F189C" w:rsidRDefault="004F189C" w:rsidP="004F189C">
      <w:pPr>
        <w:spacing w:before="240" w:after="240"/>
        <w:jc w:val="both"/>
        <w:rPr>
          <w:rFonts w:ascii="Times New Roman" w:hAnsi="Times New Roman" w:cs="Times New Roman"/>
          <w:sz w:val="24"/>
          <w:szCs w:val="24"/>
        </w:rPr>
      </w:pPr>
    </w:p>
    <w:p w14:paraId="3A7C40C2" w14:textId="77777777" w:rsidR="00247664" w:rsidRDefault="00247664" w:rsidP="004F189C">
      <w:pPr>
        <w:spacing w:before="240" w:after="240"/>
        <w:jc w:val="both"/>
        <w:rPr>
          <w:rFonts w:ascii="Times New Roman" w:hAnsi="Times New Roman" w:cs="Times New Roman"/>
          <w:sz w:val="24"/>
          <w:szCs w:val="24"/>
        </w:rPr>
      </w:pPr>
    </w:p>
    <w:p w14:paraId="34B98496" w14:textId="77777777" w:rsidR="004F189C" w:rsidRPr="00B51C32" w:rsidRDefault="004F189C" w:rsidP="004F189C">
      <w:pPr>
        <w:spacing w:before="240" w:after="240"/>
        <w:jc w:val="both"/>
        <w:rPr>
          <w:rFonts w:ascii="Times New Roman" w:hAnsi="Times New Roman" w:cs="Times New Roman"/>
          <w:sz w:val="24"/>
          <w:szCs w:val="24"/>
        </w:rPr>
      </w:pPr>
    </w:p>
    <w:p w14:paraId="4C20482E" w14:textId="77777777" w:rsidR="004F189C" w:rsidRDefault="004F189C" w:rsidP="004F189C">
      <w:pPr>
        <w:rPr>
          <w:rFonts w:ascii="Calibri" w:eastAsia="Calibri" w:hAnsi="Calibri" w:cs="Calibri"/>
          <w:i/>
          <w:iCs/>
          <w:color w:val="0E2841"/>
          <w:kern w:val="2"/>
          <w:sz w:val="18"/>
          <w:szCs w:val="18"/>
          <w14:ligatures w14:val="standardContextual"/>
        </w:rPr>
      </w:pPr>
      <w:r w:rsidRPr="007F1302">
        <w:rPr>
          <w:rFonts w:ascii="Calibri" w:eastAsia="Calibri" w:hAnsi="Calibri" w:cs="Calibri"/>
          <w:i/>
          <w:iCs/>
          <w:color w:val="0E2841"/>
          <w:kern w:val="2"/>
          <w:sz w:val="18"/>
          <w:szCs w:val="18"/>
          <w14:ligatures w14:val="standardContextual"/>
        </w:rPr>
        <w:t xml:space="preserve">Table </w:t>
      </w:r>
      <w:r>
        <w:rPr>
          <w:rFonts w:ascii="Calibri" w:eastAsia="Calibri" w:hAnsi="Calibri" w:cs="Calibri"/>
          <w:i/>
          <w:iCs/>
          <w:color w:val="0E2841"/>
          <w:kern w:val="2"/>
          <w:sz w:val="18"/>
          <w:szCs w:val="18"/>
          <w14:ligatures w14:val="standardContextual"/>
        </w:rPr>
        <w:t>7 Risk Contingency Plan</w:t>
      </w:r>
    </w:p>
    <w:tbl>
      <w:tblPr>
        <w:tblStyle w:val="TableGrid"/>
        <w:tblW w:w="0" w:type="auto"/>
        <w:tblLook w:val="04A0" w:firstRow="1" w:lastRow="0" w:firstColumn="1" w:lastColumn="0" w:noHBand="0" w:noVBand="1"/>
      </w:tblPr>
      <w:tblGrid>
        <w:gridCol w:w="748"/>
        <w:gridCol w:w="2225"/>
        <w:gridCol w:w="3261"/>
        <w:gridCol w:w="1661"/>
        <w:gridCol w:w="1121"/>
      </w:tblGrid>
      <w:tr w:rsidR="004F189C" w:rsidRPr="00F36315" w14:paraId="2FBEA83D" w14:textId="77777777" w:rsidTr="003E655A">
        <w:tc>
          <w:tcPr>
            <w:tcW w:w="0" w:type="auto"/>
            <w:hideMark/>
          </w:tcPr>
          <w:p w14:paraId="0D7DF6D0" w14:textId="77777777" w:rsidR="004F189C" w:rsidRPr="00F36315" w:rsidRDefault="004F189C" w:rsidP="003E655A">
            <w:pPr>
              <w:jc w:val="center"/>
              <w:rPr>
                <w:rFonts w:ascii="Times New Roman" w:eastAsia="Times New Roman" w:hAnsi="Times New Roman" w:cs="Times New Roman"/>
                <w:b/>
                <w:bCs/>
                <w:sz w:val="24"/>
                <w:szCs w:val="24"/>
              </w:rPr>
            </w:pPr>
            <w:r w:rsidRPr="00F36315">
              <w:rPr>
                <w:rFonts w:ascii="Times New Roman" w:eastAsia="Times New Roman" w:hAnsi="Times New Roman" w:cs="Times New Roman"/>
                <w:b/>
                <w:bCs/>
                <w:sz w:val="24"/>
                <w:szCs w:val="24"/>
              </w:rPr>
              <w:t>Risk ID</w:t>
            </w:r>
          </w:p>
        </w:tc>
        <w:tc>
          <w:tcPr>
            <w:tcW w:w="0" w:type="auto"/>
            <w:hideMark/>
          </w:tcPr>
          <w:p w14:paraId="347244D5" w14:textId="77777777" w:rsidR="004F189C" w:rsidRPr="00F36315" w:rsidRDefault="004F189C" w:rsidP="003E655A">
            <w:pPr>
              <w:jc w:val="center"/>
              <w:rPr>
                <w:rFonts w:ascii="Times New Roman" w:eastAsia="Times New Roman" w:hAnsi="Times New Roman" w:cs="Times New Roman"/>
                <w:b/>
                <w:bCs/>
                <w:sz w:val="24"/>
                <w:szCs w:val="24"/>
              </w:rPr>
            </w:pPr>
            <w:r w:rsidRPr="00F36315">
              <w:rPr>
                <w:rFonts w:ascii="Times New Roman" w:eastAsia="Times New Roman" w:hAnsi="Times New Roman" w:cs="Times New Roman"/>
                <w:b/>
                <w:bCs/>
                <w:sz w:val="24"/>
                <w:szCs w:val="24"/>
              </w:rPr>
              <w:t>Risk</w:t>
            </w:r>
          </w:p>
        </w:tc>
        <w:tc>
          <w:tcPr>
            <w:tcW w:w="0" w:type="auto"/>
            <w:hideMark/>
          </w:tcPr>
          <w:p w14:paraId="1EC76CDB" w14:textId="77777777" w:rsidR="004F189C" w:rsidRPr="00F36315" w:rsidRDefault="004F189C" w:rsidP="003E655A">
            <w:pPr>
              <w:jc w:val="center"/>
              <w:rPr>
                <w:rFonts w:ascii="Times New Roman" w:eastAsia="Times New Roman" w:hAnsi="Times New Roman" w:cs="Times New Roman"/>
                <w:b/>
                <w:bCs/>
                <w:sz w:val="24"/>
                <w:szCs w:val="24"/>
              </w:rPr>
            </w:pPr>
            <w:r w:rsidRPr="00F36315">
              <w:rPr>
                <w:rFonts w:ascii="Times New Roman" w:eastAsia="Times New Roman" w:hAnsi="Times New Roman" w:cs="Times New Roman"/>
                <w:b/>
                <w:bCs/>
                <w:sz w:val="24"/>
                <w:szCs w:val="24"/>
              </w:rPr>
              <w:t>Contingency Plan</w:t>
            </w:r>
          </w:p>
        </w:tc>
        <w:tc>
          <w:tcPr>
            <w:tcW w:w="0" w:type="auto"/>
            <w:hideMark/>
          </w:tcPr>
          <w:p w14:paraId="63A7E05A" w14:textId="77777777" w:rsidR="004F189C" w:rsidRPr="00F36315" w:rsidRDefault="004F189C" w:rsidP="003E655A">
            <w:pPr>
              <w:jc w:val="center"/>
              <w:rPr>
                <w:rFonts w:ascii="Times New Roman" w:eastAsia="Times New Roman" w:hAnsi="Times New Roman" w:cs="Times New Roman"/>
                <w:b/>
                <w:bCs/>
                <w:sz w:val="24"/>
                <w:szCs w:val="24"/>
              </w:rPr>
            </w:pPr>
            <w:r w:rsidRPr="00F36315">
              <w:rPr>
                <w:rFonts w:ascii="Times New Roman" w:eastAsia="Times New Roman" w:hAnsi="Times New Roman" w:cs="Times New Roman"/>
                <w:b/>
                <w:bCs/>
                <w:sz w:val="24"/>
                <w:szCs w:val="24"/>
              </w:rPr>
              <w:t>Members Responsible</w:t>
            </w:r>
          </w:p>
        </w:tc>
        <w:tc>
          <w:tcPr>
            <w:tcW w:w="0" w:type="auto"/>
            <w:hideMark/>
          </w:tcPr>
          <w:p w14:paraId="3A56D1E2" w14:textId="77777777" w:rsidR="004F189C" w:rsidRPr="00F36315" w:rsidRDefault="004F189C" w:rsidP="003E655A">
            <w:pPr>
              <w:jc w:val="center"/>
              <w:rPr>
                <w:rFonts w:ascii="Times New Roman" w:eastAsia="Times New Roman" w:hAnsi="Times New Roman" w:cs="Times New Roman"/>
                <w:b/>
                <w:bCs/>
                <w:sz w:val="24"/>
                <w:szCs w:val="24"/>
              </w:rPr>
            </w:pPr>
            <w:r w:rsidRPr="00F36315">
              <w:rPr>
                <w:rFonts w:ascii="Times New Roman" w:eastAsia="Times New Roman" w:hAnsi="Times New Roman" w:cs="Times New Roman"/>
                <w:b/>
                <w:bCs/>
                <w:sz w:val="24"/>
                <w:szCs w:val="24"/>
              </w:rPr>
              <w:t xml:space="preserve">Priority </w:t>
            </w:r>
            <w:r>
              <w:rPr>
                <w:rFonts w:ascii="Times New Roman" w:eastAsia="Times New Roman" w:hAnsi="Times New Roman" w:cs="Times New Roman"/>
                <w:b/>
                <w:bCs/>
                <w:sz w:val="24"/>
                <w:szCs w:val="24"/>
              </w:rPr>
              <w:t>(1-5)</w:t>
            </w:r>
          </w:p>
        </w:tc>
      </w:tr>
      <w:tr w:rsidR="004F189C" w:rsidRPr="00F36315" w14:paraId="203AFA94" w14:textId="77777777" w:rsidTr="003E655A">
        <w:tc>
          <w:tcPr>
            <w:tcW w:w="0" w:type="auto"/>
            <w:shd w:val="clear" w:color="auto" w:fill="FF4B4B"/>
            <w:hideMark/>
          </w:tcPr>
          <w:p w14:paraId="4048FD88"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R001</w:t>
            </w:r>
          </w:p>
        </w:tc>
        <w:tc>
          <w:tcPr>
            <w:tcW w:w="0" w:type="auto"/>
            <w:shd w:val="clear" w:color="auto" w:fill="FF4B4B"/>
            <w:hideMark/>
          </w:tcPr>
          <w:p w14:paraId="4B332E49"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Data/File Loss or Corruption</w:t>
            </w:r>
          </w:p>
        </w:tc>
        <w:tc>
          <w:tcPr>
            <w:tcW w:w="0" w:type="auto"/>
            <w:shd w:val="clear" w:color="auto" w:fill="FF4B4B"/>
            <w:hideMark/>
          </w:tcPr>
          <w:p w14:paraId="0583853C"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Recover lost data from backups; ensure all progress and files are backed up regularly in multiple secure locations.</w:t>
            </w:r>
          </w:p>
        </w:tc>
        <w:tc>
          <w:tcPr>
            <w:tcW w:w="0" w:type="auto"/>
            <w:shd w:val="clear" w:color="auto" w:fill="FF4B4B"/>
            <w:hideMark/>
          </w:tcPr>
          <w:p w14:paraId="219AF2B1"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Gowtham, Shivam</w:t>
            </w:r>
          </w:p>
        </w:tc>
        <w:tc>
          <w:tcPr>
            <w:tcW w:w="0" w:type="auto"/>
            <w:shd w:val="clear" w:color="auto" w:fill="FF4B4B"/>
            <w:hideMark/>
          </w:tcPr>
          <w:p w14:paraId="505D2400"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5</w:t>
            </w:r>
          </w:p>
        </w:tc>
      </w:tr>
      <w:tr w:rsidR="004F189C" w:rsidRPr="00F36315" w14:paraId="534D8C80" w14:textId="77777777" w:rsidTr="003E655A">
        <w:tc>
          <w:tcPr>
            <w:tcW w:w="0" w:type="auto"/>
            <w:shd w:val="clear" w:color="auto" w:fill="8DD873" w:themeFill="accent6" w:themeFillTint="99"/>
            <w:hideMark/>
          </w:tcPr>
          <w:p w14:paraId="11ABCCCC"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R002</w:t>
            </w:r>
          </w:p>
        </w:tc>
        <w:tc>
          <w:tcPr>
            <w:tcW w:w="0" w:type="auto"/>
            <w:shd w:val="clear" w:color="auto" w:fill="8DD873" w:themeFill="accent6" w:themeFillTint="99"/>
            <w:hideMark/>
          </w:tcPr>
          <w:p w14:paraId="06DC5719"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Team Member Unavailability</w:t>
            </w:r>
          </w:p>
        </w:tc>
        <w:tc>
          <w:tcPr>
            <w:tcW w:w="0" w:type="auto"/>
            <w:shd w:val="clear" w:color="auto" w:fill="8DD873" w:themeFill="accent6" w:themeFillTint="99"/>
            <w:hideMark/>
          </w:tcPr>
          <w:p w14:paraId="4E061B45"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Reassign tasks based on skill set and availability; provide support to ensure deadlines are met.</w:t>
            </w:r>
          </w:p>
        </w:tc>
        <w:tc>
          <w:tcPr>
            <w:tcW w:w="0" w:type="auto"/>
            <w:shd w:val="clear" w:color="auto" w:fill="8DD873" w:themeFill="accent6" w:themeFillTint="99"/>
            <w:hideMark/>
          </w:tcPr>
          <w:p w14:paraId="5B5100F4"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Shivam, Lakshya, Gowtham</w:t>
            </w:r>
          </w:p>
        </w:tc>
        <w:tc>
          <w:tcPr>
            <w:tcW w:w="0" w:type="auto"/>
            <w:shd w:val="clear" w:color="auto" w:fill="8DD873" w:themeFill="accent6" w:themeFillTint="99"/>
            <w:hideMark/>
          </w:tcPr>
          <w:p w14:paraId="4D9E7724"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3</w:t>
            </w:r>
          </w:p>
        </w:tc>
      </w:tr>
      <w:tr w:rsidR="004F189C" w:rsidRPr="00F36315" w14:paraId="18A406A7" w14:textId="77777777" w:rsidTr="003E655A">
        <w:tc>
          <w:tcPr>
            <w:tcW w:w="0" w:type="auto"/>
            <w:shd w:val="clear" w:color="auto" w:fill="FF4B4B"/>
            <w:hideMark/>
          </w:tcPr>
          <w:p w14:paraId="6113DDF8"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R003</w:t>
            </w:r>
          </w:p>
        </w:tc>
        <w:tc>
          <w:tcPr>
            <w:tcW w:w="0" w:type="auto"/>
            <w:shd w:val="clear" w:color="auto" w:fill="FF4B4B"/>
            <w:hideMark/>
          </w:tcPr>
          <w:p w14:paraId="52375A45"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Delayed Client Feedback</w:t>
            </w:r>
          </w:p>
        </w:tc>
        <w:tc>
          <w:tcPr>
            <w:tcW w:w="0" w:type="auto"/>
            <w:shd w:val="clear" w:color="auto" w:fill="FF4B4B"/>
            <w:hideMark/>
          </w:tcPr>
          <w:p w14:paraId="308EE77A"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Follow up promptly with client, schedule regular check-ins, and adjust internal planning to accommodate response delays.</w:t>
            </w:r>
          </w:p>
        </w:tc>
        <w:tc>
          <w:tcPr>
            <w:tcW w:w="0" w:type="auto"/>
            <w:shd w:val="clear" w:color="auto" w:fill="FF4B4B"/>
            <w:hideMark/>
          </w:tcPr>
          <w:p w14:paraId="75530810"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Lakshya, Gowtham</w:t>
            </w:r>
          </w:p>
        </w:tc>
        <w:tc>
          <w:tcPr>
            <w:tcW w:w="0" w:type="auto"/>
            <w:shd w:val="clear" w:color="auto" w:fill="FF4B4B"/>
            <w:hideMark/>
          </w:tcPr>
          <w:p w14:paraId="0D69385D"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5</w:t>
            </w:r>
          </w:p>
        </w:tc>
      </w:tr>
      <w:tr w:rsidR="004F189C" w:rsidRPr="00F36315" w14:paraId="521E196A" w14:textId="77777777" w:rsidTr="003E655A">
        <w:tc>
          <w:tcPr>
            <w:tcW w:w="0" w:type="auto"/>
            <w:shd w:val="clear" w:color="auto" w:fill="F38784"/>
            <w:hideMark/>
          </w:tcPr>
          <w:p w14:paraId="679FF75A"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R004</w:t>
            </w:r>
          </w:p>
        </w:tc>
        <w:tc>
          <w:tcPr>
            <w:tcW w:w="0" w:type="auto"/>
            <w:shd w:val="clear" w:color="auto" w:fill="F38784"/>
            <w:hideMark/>
          </w:tcPr>
          <w:p w14:paraId="7EE12ADB"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Incomplete/Noisy Data</w:t>
            </w:r>
          </w:p>
        </w:tc>
        <w:tc>
          <w:tcPr>
            <w:tcW w:w="0" w:type="auto"/>
            <w:shd w:val="clear" w:color="auto" w:fill="F38784"/>
            <w:hideMark/>
          </w:tcPr>
          <w:p w14:paraId="1F361ABB"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Implement data cleaning protocols and validate datasets; consult advisor if data quality impacts analysis.</w:t>
            </w:r>
          </w:p>
        </w:tc>
        <w:tc>
          <w:tcPr>
            <w:tcW w:w="0" w:type="auto"/>
            <w:shd w:val="clear" w:color="auto" w:fill="F38784"/>
            <w:hideMark/>
          </w:tcPr>
          <w:p w14:paraId="79AC457B"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Gowtham, Lakshya</w:t>
            </w:r>
          </w:p>
        </w:tc>
        <w:tc>
          <w:tcPr>
            <w:tcW w:w="0" w:type="auto"/>
            <w:shd w:val="clear" w:color="auto" w:fill="F38784"/>
            <w:hideMark/>
          </w:tcPr>
          <w:p w14:paraId="60F27FCF"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4</w:t>
            </w:r>
          </w:p>
        </w:tc>
      </w:tr>
      <w:tr w:rsidR="004F189C" w:rsidRPr="00F36315" w14:paraId="1AE58B6A" w14:textId="77777777" w:rsidTr="003E655A">
        <w:tc>
          <w:tcPr>
            <w:tcW w:w="0" w:type="auto"/>
            <w:shd w:val="clear" w:color="auto" w:fill="92D050"/>
            <w:hideMark/>
          </w:tcPr>
          <w:p w14:paraId="67C1E2F4"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R005</w:t>
            </w:r>
          </w:p>
        </w:tc>
        <w:tc>
          <w:tcPr>
            <w:tcW w:w="0" w:type="auto"/>
            <w:shd w:val="clear" w:color="auto" w:fill="92D050"/>
            <w:hideMark/>
          </w:tcPr>
          <w:p w14:paraId="142C969E"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Technical Tool Failure</w:t>
            </w:r>
          </w:p>
        </w:tc>
        <w:tc>
          <w:tcPr>
            <w:tcW w:w="0" w:type="auto"/>
            <w:shd w:val="clear" w:color="auto" w:fill="92D050"/>
            <w:hideMark/>
          </w:tcPr>
          <w:p w14:paraId="0D9AD510"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Switch to pre-approved alternate tools or techniques if compatibility issues arise; test new tools before full implementation.</w:t>
            </w:r>
          </w:p>
        </w:tc>
        <w:tc>
          <w:tcPr>
            <w:tcW w:w="0" w:type="auto"/>
            <w:shd w:val="clear" w:color="auto" w:fill="92D050"/>
            <w:hideMark/>
          </w:tcPr>
          <w:p w14:paraId="07EC79FE"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 xml:space="preserve">Shivam, </w:t>
            </w:r>
            <w:r>
              <w:rPr>
                <w:rFonts w:ascii="Times New Roman" w:eastAsia="Times New Roman" w:hAnsi="Times New Roman" w:cs="Times New Roman"/>
              </w:rPr>
              <w:t>Lakshya</w:t>
            </w:r>
          </w:p>
        </w:tc>
        <w:tc>
          <w:tcPr>
            <w:tcW w:w="0" w:type="auto"/>
            <w:shd w:val="clear" w:color="auto" w:fill="92D050"/>
            <w:hideMark/>
          </w:tcPr>
          <w:p w14:paraId="1610BB13"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2</w:t>
            </w:r>
          </w:p>
        </w:tc>
      </w:tr>
      <w:tr w:rsidR="004F189C" w:rsidRPr="00F36315" w14:paraId="0E3E1220" w14:textId="77777777" w:rsidTr="003E655A">
        <w:tc>
          <w:tcPr>
            <w:tcW w:w="0" w:type="auto"/>
            <w:shd w:val="clear" w:color="auto" w:fill="8DD873" w:themeFill="accent6" w:themeFillTint="99"/>
            <w:hideMark/>
          </w:tcPr>
          <w:p w14:paraId="73222E3B"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R006</w:t>
            </w:r>
          </w:p>
        </w:tc>
        <w:tc>
          <w:tcPr>
            <w:tcW w:w="0" w:type="auto"/>
            <w:shd w:val="clear" w:color="auto" w:fill="8DD873" w:themeFill="accent6" w:themeFillTint="99"/>
            <w:hideMark/>
          </w:tcPr>
          <w:p w14:paraId="01548DA4"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 xml:space="preserve">Misalignment with </w:t>
            </w:r>
            <w:r>
              <w:rPr>
                <w:rFonts w:ascii="Times New Roman" w:eastAsia="Times New Roman" w:hAnsi="Times New Roman" w:cs="Times New Roman"/>
              </w:rPr>
              <w:t>Client</w:t>
            </w:r>
          </w:p>
        </w:tc>
        <w:tc>
          <w:tcPr>
            <w:tcW w:w="0" w:type="auto"/>
            <w:shd w:val="clear" w:color="auto" w:fill="8DD873" w:themeFill="accent6" w:themeFillTint="99"/>
            <w:hideMark/>
          </w:tcPr>
          <w:p w14:paraId="23CA77F7"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Schedule review checkpoints with sponsor to clarify expectations and ensure alignment on project goals.</w:t>
            </w:r>
          </w:p>
        </w:tc>
        <w:tc>
          <w:tcPr>
            <w:tcW w:w="0" w:type="auto"/>
            <w:shd w:val="clear" w:color="auto" w:fill="8DD873" w:themeFill="accent6" w:themeFillTint="99"/>
            <w:hideMark/>
          </w:tcPr>
          <w:p w14:paraId="2968F8BA"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Lakshya, Shivam</w:t>
            </w:r>
          </w:p>
        </w:tc>
        <w:tc>
          <w:tcPr>
            <w:tcW w:w="0" w:type="auto"/>
            <w:shd w:val="clear" w:color="auto" w:fill="8DD873" w:themeFill="accent6" w:themeFillTint="99"/>
            <w:hideMark/>
          </w:tcPr>
          <w:p w14:paraId="3B1ACD2D"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3</w:t>
            </w:r>
          </w:p>
        </w:tc>
      </w:tr>
      <w:tr w:rsidR="004F189C" w:rsidRPr="00F36315" w14:paraId="7BACB080" w14:textId="77777777" w:rsidTr="003E655A">
        <w:tc>
          <w:tcPr>
            <w:tcW w:w="0" w:type="auto"/>
            <w:shd w:val="clear" w:color="auto" w:fill="F38784"/>
            <w:hideMark/>
          </w:tcPr>
          <w:p w14:paraId="7E4A1E74"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R007</w:t>
            </w:r>
          </w:p>
        </w:tc>
        <w:tc>
          <w:tcPr>
            <w:tcW w:w="0" w:type="auto"/>
            <w:shd w:val="clear" w:color="auto" w:fill="F38784"/>
            <w:hideMark/>
          </w:tcPr>
          <w:p w14:paraId="7C7F3742"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Requirement Changes</w:t>
            </w:r>
          </w:p>
        </w:tc>
        <w:tc>
          <w:tcPr>
            <w:tcW w:w="0" w:type="auto"/>
            <w:shd w:val="clear" w:color="auto" w:fill="F38784"/>
            <w:hideMark/>
          </w:tcPr>
          <w:p w14:paraId="3777C734"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Review requirement updates with team and client; adjust project plan accordingly.</w:t>
            </w:r>
          </w:p>
        </w:tc>
        <w:tc>
          <w:tcPr>
            <w:tcW w:w="0" w:type="auto"/>
            <w:shd w:val="clear" w:color="auto" w:fill="F38784"/>
            <w:hideMark/>
          </w:tcPr>
          <w:p w14:paraId="0921E2D8"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Lakshya, Shivam</w:t>
            </w:r>
          </w:p>
        </w:tc>
        <w:tc>
          <w:tcPr>
            <w:tcW w:w="0" w:type="auto"/>
            <w:shd w:val="clear" w:color="auto" w:fill="F38784"/>
            <w:hideMark/>
          </w:tcPr>
          <w:p w14:paraId="740840D9"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4</w:t>
            </w:r>
          </w:p>
        </w:tc>
      </w:tr>
      <w:tr w:rsidR="004F189C" w:rsidRPr="00F36315" w14:paraId="3C4AE606" w14:textId="77777777" w:rsidTr="003E655A">
        <w:tc>
          <w:tcPr>
            <w:tcW w:w="0" w:type="auto"/>
            <w:shd w:val="clear" w:color="auto" w:fill="FF4B4B"/>
            <w:hideMark/>
          </w:tcPr>
          <w:p w14:paraId="2AFC1F74"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R008</w:t>
            </w:r>
          </w:p>
        </w:tc>
        <w:tc>
          <w:tcPr>
            <w:tcW w:w="0" w:type="auto"/>
            <w:shd w:val="clear" w:color="auto" w:fill="FF4B4B"/>
            <w:hideMark/>
          </w:tcPr>
          <w:p w14:paraId="254F6FD9"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Resource Constraints (Time, Software)</w:t>
            </w:r>
          </w:p>
        </w:tc>
        <w:tc>
          <w:tcPr>
            <w:tcW w:w="0" w:type="auto"/>
            <w:shd w:val="clear" w:color="auto" w:fill="FF4B4B"/>
            <w:hideMark/>
          </w:tcPr>
          <w:p w14:paraId="73828EFA"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Reassess task priorities and resource allocation; identify alternatives to stay on track.</w:t>
            </w:r>
          </w:p>
        </w:tc>
        <w:tc>
          <w:tcPr>
            <w:tcW w:w="0" w:type="auto"/>
            <w:shd w:val="clear" w:color="auto" w:fill="FF4B4B"/>
            <w:hideMark/>
          </w:tcPr>
          <w:p w14:paraId="72B40108"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Shivam, Lakshya, Gowtham</w:t>
            </w:r>
          </w:p>
        </w:tc>
        <w:tc>
          <w:tcPr>
            <w:tcW w:w="0" w:type="auto"/>
            <w:shd w:val="clear" w:color="auto" w:fill="FF4B4B"/>
            <w:hideMark/>
          </w:tcPr>
          <w:p w14:paraId="7E98859D"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5</w:t>
            </w:r>
          </w:p>
        </w:tc>
      </w:tr>
      <w:tr w:rsidR="004F189C" w:rsidRPr="00F36315" w14:paraId="11D51588" w14:textId="77777777" w:rsidTr="003E655A">
        <w:tc>
          <w:tcPr>
            <w:tcW w:w="0" w:type="auto"/>
            <w:shd w:val="clear" w:color="auto" w:fill="00B050"/>
            <w:hideMark/>
          </w:tcPr>
          <w:p w14:paraId="2067561D"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R009</w:t>
            </w:r>
          </w:p>
        </w:tc>
        <w:tc>
          <w:tcPr>
            <w:tcW w:w="0" w:type="auto"/>
            <w:shd w:val="clear" w:color="auto" w:fill="00B050"/>
            <w:hideMark/>
          </w:tcPr>
          <w:p w14:paraId="375F5986"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Miscommunication within Team</w:t>
            </w:r>
          </w:p>
        </w:tc>
        <w:tc>
          <w:tcPr>
            <w:tcW w:w="0" w:type="auto"/>
            <w:shd w:val="clear" w:color="auto" w:fill="00B050"/>
            <w:hideMark/>
          </w:tcPr>
          <w:p w14:paraId="5FFA2BFD"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Organize in-person or virtual meetings to clarify responsibilities and improve communication practices.</w:t>
            </w:r>
          </w:p>
        </w:tc>
        <w:tc>
          <w:tcPr>
            <w:tcW w:w="0" w:type="auto"/>
            <w:shd w:val="clear" w:color="auto" w:fill="00B050"/>
            <w:hideMark/>
          </w:tcPr>
          <w:p w14:paraId="1B767F99"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Lakshya, Shivam, Gowtham</w:t>
            </w:r>
          </w:p>
        </w:tc>
        <w:tc>
          <w:tcPr>
            <w:tcW w:w="0" w:type="auto"/>
            <w:shd w:val="clear" w:color="auto" w:fill="00B050"/>
            <w:hideMark/>
          </w:tcPr>
          <w:p w14:paraId="2C09DFA2"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1</w:t>
            </w:r>
          </w:p>
        </w:tc>
      </w:tr>
      <w:tr w:rsidR="004F189C" w:rsidRPr="00F36315" w14:paraId="4F4C3727" w14:textId="77777777" w:rsidTr="003E655A">
        <w:tc>
          <w:tcPr>
            <w:tcW w:w="0" w:type="auto"/>
            <w:shd w:val="clear" w:color="auto" w:fill="8DD873" w:themeFill="accent6" w:themeFillTint="99"/>
            <w:hideMark/>
          </w:tcPr>
          <w:p w14:paraId="36A7C76B"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R010</w:t>
            </w:r>
          </w:p>
        </w:tc>
        <w:tc>
          <w:tcPr>
            <w:tcW w:w="0" w:type="auto"/>
            <w:shd w:val="clear" w:color="auto" w:fill="8DD873" w:themeFill="accent6" w:themeFillTint="99"/>
            <w:hideMark/>
          </w:tcPr>
          <w:p w14:paraId="5D9A1282"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Loss of Critical Project Documentation</w:t>
            </w:r>
          </w:p>
        </w:tc>
        <w:tc>
          <w:tcPr>
            <w:tcW w:w="0" w:type="auto"/>
            <w:shd w:val="clear" w:color="auto" w:fill="8DD873" w:themeFill="accent6" w:themeFillTint="99"/>
            <w:hideMark/>
          </w:tcPr>
          <w:p w14:paraId="7AC4FFBB"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Restore documentation from version-controlled repositories and backups; reinforce version control practices.</w:t>
            </w:r>
          </w:p>
        </w:tc>
        <w:tc>
          <w:tcPr>
            <w:tcW w:w="0" w:type="auto"/>
            <w:shd w:val="clear" w:color="auto" w:fill="8DD873" w:themeFill="accent6" w:themeFillTint="99"/>
            <w:hideMark/>
          </w:tcPr>
          <w:p w14:paraId="7293A875" w14:textId="77777777" w:rsidR="004F189C" w:rsidRPr="00F36315" w:rsidRDefault="004F189C" w:rsidP="003E655A">
            <w:pPr>
              <w:rPr>
                <w:rFonts w:ascii="Times New Roman" w:eastAsia="Times New Roman" w:hAnsi="Times New Roman" w:cs="Times New Roman"/>
              </w:rPr>
            </w:pPr>
            <w:r w:rsidRPr="00F36315">
              <w:rPr>
                <w:rFonts w:ascii="Times New Roman" w:eastAsia="Times New Roman" w:hAnsi="Times New Roman" w:cs="Times New Roman"/>
              </w:rPr>
              <w:t>Shivam, Gowtham</w:t>
            </w:r>
          </w:p>
        </w:tc>
        <w:tc>
          <w:tcPr>
            <w:tcW w:w="0" w:type="auto"/>
            <w:shd w:val="clear" w:color="auto" w:fill="8DD873" w:themeFill="accent6" w:themeFillTint="99"/>
            <w:hideMark/>
          </w:tcPr>
          <w:p w14:paraId="25B296B4" w14:textId="77777777" w:rsidR="004F189C" w:rsidRPr="00F36315" w:rsidRDefault="004F189C" w:rsidP="003E655A">
            <w:pPr>
              <w:rPr>
                <w:rFonts w:ascii="Times New Roman" w:eastAsia="Times New Roman" w:hAnsi="Times New Roman" w:cs="Times New Roman"/>
              </w:rPr>
            </w:pPr>
            <w:r>
              <w:rPr>
                <w:rFonts w:ascii="Times New Roman" w:eastAsia="Times New Roman" w:hAnsi="Times New Roman" w:cs="Times New Roman"/>
              </w:rPr>
              <w:t>3</w:t>
            </w:r>
          </w:p>
        </w:tc>
      </w:tr>
    </w:tbl>
    <w:p w14:paraId="39ECC31D" w14:textId="77777777" w:rsidR="004F189C" w:rsidRDefault="004F189C" w:rsidP="004F189C">
      <w:pPr>
        <w:spacing w:before="240" w:after="240"/>
        <w:jc w:val="both"/>
        <w:rPr>
          <w:rFonts w:ascii="Times New Roman" w:hAnsi="Times New Roman" w:cs="Times New Roman"/>
          <w:sz w:val="24"/>
          <w:szCs w:val="24"/>
        </w:rPr>
      </w:pPr>
    </w:p>
    <w:p w14:paraId="4B05F13F" w14:textId="77777777" w:rsidR="004F189C" w:rsidRDefault="004F189C" w:rsidP="004F189C">
      <w:pPr>
        <w:spacing w:before="240" w:after="240"/>
        <w:jc w:val="both"/>
        <w:rPr>
          <w:rFonts w:ascii="Times New Roman" w:eastAsia="Times New Roman" w:hAnsi="Times New Roman" w:cs="Times New Roman"/>
          <w:sz w:val="24"/>
          <w:szCs w:val="24"/>
        </w:rPr>
      </w:pPr>
    </w:p>
    <w:p w14:paraId="3E04E331" w14:textId="77777777" w:rsidR="004F189C" w:rsidRPr="00B51C32" w:rsidRDefault="004F189C" w:rsidP="004F189C">
      <w:pPr>
        <w:spacing w:before="240" w:after="240"/>
        <w:jc w:val="both"/>
        <w:rPr>
          <w:rFonts w:ascii="Times New Roman" w:eastAsia="Times New Roman" w:hAnsi="Times New Roman" w:cs="Times New Roman"/>
          <w:sz w:val="24"/>
          <w:szCs w:val="24"/>
        </w:rPr>
      </w:pPr>
    </w:p>
    <w:p w14:paraId="5C8C9874" w14:textId="77777777" w:rsidR="004F189C" w:rsidRPr="000066FF" w:rsidRDefault="004F189C" w:rsidP="004F189C">
      <w:pPr>
        <w:pStyle w:val="Heading2"/>
      </w:pPr>
      <w:bookmarkStart w:id="135" w:name="_Toc211577562"/>
      <w:bookmarkStart w:id="136" w:name="_Toc211587165"/>
      <w:bookmarkStart w:id="137" w:name="_Toc211595181"/>
      <w:r w:rsidRPr="00B60ECD">
        <w:t>References:</w:t>
      </w:r>
      <w:bookmarkEnd w:id="135"/>
      <w:bookmarkEnd w:id="136"/>
      <w:bookmarkEnd w:id="137"/>
    </w:p>
    <w:p w14:paraId="18C18930" w14:textId="77777777" w:rsidR="004F189C" w:rsidRPr="00303B5D" w:rsidRDefault="004F189C" w:rsidP="004F189C">
      <w:pPr>
        <w:spacing w:before="240" w:after="240"/>
        <w:jc w:val="both"/>
        <w:rPr>
          <w:rFonts w:ascii="Times New Roman" w:hAnsi="Times New Roman" w:cs="Times New Roman"/>
          <w:sz w:val="24"/>
          <w:szCs w:val="24"/>
        </w:rPr>
      </w:pPr>
      <w:proofErr w:type="spellStart"/>
      <w:r w:rsidRPr="00303B5D">
        <w:rPr>
          <w:rFonts w:ascii="Times New Roman" w:hAnsi="Times New Roman" w:cs="Times New Roman"/>
          <w:sz w:val="24"/>
          <w:szCs w:val="24"/>
        </w:rPr>
        <w:t>Aptien</w:t>
      </w:r>
      <w:proofErr w:type="spellEnd"/>
      <w:r w:rsidRPr="00303B5D">
        <w:rPr>
          <w:rFonts w:ascii="Times New Roman" w:hAnsi="Times New Roman" w:cs="Times New Roman"/>
          <w:sz w:val="24"/>
          <w:szCs w:val="24"/>
        </w:rPr>
        <w:t xml:space="preserve">. (2025, April). Scales for risk assessment: Risk Management. https://aptien.com/en/kb/articles/what-are-risk-assessment-scales </w:t>
      </w:r>
    </w:p>
    <w:p w14:paraId="53B8B141" w14:textId="77777777" w:rsidR="004F189C" w:rsidRPr="00303B5D" w:rsidRDefault="004F189C" w:rsidP="004F189C">
      <w:pPr>
        <w:spacing w:before="240" w:after="240"/>
        <w:jc w:val="both"/>
        <w:rPr>
          <w:rFonts w:ascii="Times New Roman" w:hAnsi="Times New Roman" w:cs="Times New Roman"/>
          <w:sz w:val="24"/>
          <w:szCs w:val="24"/>
        </w:rPr>
      </w:pPr>
      <w:r w:rsidRPr="00303B5D">
        <w:rPr>
          <w:rFonts w:ascii="Times New Roman" w:hAnsi="Times New Roman" w:cs="Times New Roman"/>
          <w:sz w:val="24"/>
          <w:szCs w:val="24"/>
          <w:lang w:val="de-DE"/>
        </w:rPr>
        <w:t xml:space="preserve">Behrens, A., Ofori, M., Noteboom, C., &amp; Bishop, D. (2021). </w:t>
      </w:r>
      <w:r w:rsidRPr="00303B5D">
        <w:rPr>
          <w:rFonts w:ascii="Times New Roman" w:hAnsi="Times New Roman" w:cs="Times New Roman"/>
          <w:sz w:val="24"/>
          <w:szCs w:val="24"/>
        </w:rPr>
        <w:t xml:space="preserve">A systematic literature review: How agile is agile project ... A systematic literature review: how agile is agile project  management?  . https://iacis.org/iis/2021/3_iis_2021_298-316.pdf </w:t>
      </w:r>
    </w:p>
    <w:p w14:paraId="6F74FB01" w14:textId="77777777" w:rsidR="004F189C" w:rsidRDefault="004F189C" w:rsidP="004F189C">
      <w:pPr>
        <w:spacing w:before="240" w:after="240"/>
        <w:jc w:val="both"/>
        <w:rPr>
          <w:rFonts w:ascii="Times New Roman" w:hAnsi="Times New Roman" w:cs="Times New Roman"/>
          <w:sz w:val="24"/>
          <w:szCs w:val="24"/>
        </w:rPr>
      </w:pPr>
      <w:proofErr w:type="spellStart"/>
      <w:r w:rsidRPr="00F21100">
        <w:rPr>
          <w:rFonts w:ascii="Times New Roman" w:hAnsi="Times New Roman" w:cs="Times New Roman"/>
          <w:sz w:val="24"/>
          <w:szCs w:val="24"/>
        </w:rPr>
        <w:t>Desmar</w:t>
      </w:r>
      <w:proofErr w:type="spellEnd"/>
      <w:r w:rsidRPr="00F21100">
        <w:rPr>
          <w:rFonts w:ascii="Times New Roman" w:hAnsi="Times New Roman" w:cs="Times New Roman"/>
          <w:sz w:val="24"/>
          <w:szCs w:val="24"/>
        </w:rPr>
        <w:t>. (2022, July 1). Risk severity: Definition, calculation, and reduction. ECLIPSE Suite. </w:t>
      </w:r>
      <w:hyperlink r:id="rId9" w:tgtFrame="_blank" w:history="1">
        <w:r w:rsidRPr="00F21100">
          <w:rPr>
            <w:rStyle w:val="Hyperlink"/>
            <w:rFonts w:ascii="Times New Roman" w:hAnsi="Times New Roman" w:cs="Times New Roman"/>
            <w:sz w:val="24"/>
            <w:szCs w:val="24"/>
          </w:rPr>
          <w:t>https://www.eclipsesuite.com/risk-severity/</w:t>
        </w:r>
      </w:hyperlink>
      <w:r w:rsidRPr="00F21100">
        <w:rPr>
          <w:rFonts w:ascii="Times New Roman" w:hAnsi="Times New Roman" w:cs="Times New Roman"/>
          <w:sz w:val="24"/>
          <w:szCs w:val="24"/>
        </w:rPr>
        <w:t>  </w:t>
      </w:r>
    </w:p>
    <w:p w14:paraId="75CE40E2" w14:textId="77777777" w:rsidR="004F189C" w:rsidRPr="00303B5D" w:rsidRDefault="004F189C" w:rsidP="004F189C">
      <w:pPr>
        <w:spacing w:before="240" w:after="240"/>
        <w:jc w:val="both"/>
        <w:rPr>
          <w:rFonts w:ascii="Times New Roman" w:hAnsi="Times New Roman" w:cs="Times New Roman"/>
          <w:sz w:val="24"/>
          <w:szCs w:val="24"/>
        </w:rPr>
      </w:pPr>
      <w:r w:rsidRPr="00303B5D">
        <w:rPr>
          <w:rFonts w:ascii="Times New Roman" w:hAnsi="Times New Roman" w:cs="Times New Roman"/>
          <w:sz w:val="24"/>
          <w:szCs w:val="24"/>
        </w:rPr>
        <w:t xml:space="preserve">Gurnov, A. (2023, April 18). What is a responsibility assignment matrix (RAM)? Wrike. Versatile &amp; Robust Project Management Software. </w:t>
      </w:r>
      <w:hyperlink r:id="rId10" w:history="1">
        <w:r w:rsidRPr="00303B5D">
          <w:rPr>
            <w:rStyle w:val="Hyperlink"/>
            <w:rFonts w:ascii="Times New Roman" w:hAnsi="Times New Roman" w:cs="Times New Roman"/>
            <w:sz w:val="24"/>
            <w:szCs w:val="24"/>
          </w:rPr>
          <w:t>What Is a Responsibility Assignment Matrix (RAM)? | Wrike</w:t>
        </w:r>
      </w:hyperlink>
    </w:p>
    <w:p w14:paraId="049C111F" w14:textId="77777777" w:rsidR="004F189C" w:rsidRPr="00303B5D" w:rsidRDefault="004F189C" w:rsidP="004F189C">
      <w:pPr>
        <w:spacing w:before="240" w:after="240"/>
        <w:jc w:val="both"/>
        <w:rPr>
          <w:rFonts w:ascii="Times New Roman" w:eastAsia="Times New Roman" w:hAnsi="Times New Roman" w:cs="Times New Roman"/>
          <w:color w:val="1155CC"/>
          <w:sz w:val="24"/>
          <w:szCs w:val="24"/>
          <w:u w:val="single"/>
        </w:rPr>
      </w:pPr>
      <w:proofErr w:type="spellStart"/>
      <w:r w:rsidRPr="00303B5D">
        <w:rPr>
          <w:rFonts w:ascii="Times New Roman" w:eastAsia="Times New Roman" w:hAnsi="Times New Roman" w:cs="Times New Roman"/>
          <w:sz w:val="24"/>
          <w:szCs w:val="24"/>
        </w:rPr>
        <w:t>Menzheha</w:t>
      </w:r>
      <w:proofErr w:type="spellEnd"/>
      <w:r w:rsidRPr="00303B5D">
        <w:rPr>
          <w:rFonts w:ascii="Times New Roman" w:eastAsia="Times New Roman" w:hAnsi="Times New Roman" w:cs="Times New Roman"/>
          <w:sz w:val="24"/>
          <w:szCs w:val="24"/>
        </w:rPr>
        <w:t>, I. (2025, March 27). What is the waterfall methodology? A step-by-step guide with Time Tracking Tips. Atlassian Community.</w:t>
      </w:r>
      <w:hyperlink r:id="rId11">
        <w:r w:rsidRPr="00303B5D">
          <w:rPr>
            <w:rFonts w:ascii="Times New Roman" w:eastAsia="Times New Roman" w:hAnsi="Times New Roman" w:cs="Times New Roman"/>
            <w:sz w:val="24"/>
            <w:szCs w:val="24"/>
          </w:rPr>
          <w:t xml:space="preserve"> </w:t>
        </w:r>
      </w:hyperlink>
      <w:hyperlink r:id="rId12">
        <w:r w:rsidRPr="00303B5D">
          <w:rPr>
            <w:rFonts w:ascii="Times New Roman" w:eastAsia="Times New Roman" w:hAnsi="Times New Roman" w:cs="Times New Roman"/>
            <w:color w:val="1155CC"/>
            <w:sz w:val="24"/>
            <w:szCs w:val="24"/>
            <w:u w:val="single"/>
          </w:rPr>
          <w:t>https://community.atlassian.com/forums/App-Central-articles/What-Is-the-Waterfall-Methodology-A-Step-by-Step-Guide-with-Time/ba-p/2979381</w:t>
        </w:r>
      </w:hyperlink>
    </w:p>
    <w:p w14:paraId="72497ED7" w14:textId="77777777" w:rsidR="004F189C" w:rsidRPr="00303B5D" w:rsidRDefault="004F189C" w:rsidP="004F189C">
      <w:pPr>
        <w:spacing w:before="240" w:after="240"/>
        <w:jc w:val="both"/>
        <w:rPr>
          <w:rFonts w:ascii="Times New Roman" w:eastAsia="Times New Roman" w:hAnsi="Times New Roman" w:cs="Times New Roman"/>
          <w:color w:val="1155CC"/>
          <w:sz w:val="24"/>
          <w:szCs w:val="24"/>
          <w:u w:val="single"/>
        </w:rPr>
      </w:pPr>
      <w:r w:rsidRPr="00303B5D">
        <w:rPr>
          <w:rFonts w:ascii="Times New Roman" w:eastAsia="Times New Roman" w:hAnsi="Times New Roman" w:cs="Times New Roman"/>
          <w:sz w:val="24"/>
          <w:szCs w:val="24"/>
        </w:rPr>
        <w:t>Microsoft OneDrive. (2024).</w:t>
      </w:r>
      <w:hyperlink r:id="rId13">
        <w:r w:rsidRPr="00303B5D">
          <w:rPr>
            <w:rFonts w:ascii="Times New Roman" w:eastAsia="Times New Roman" w:hAnsi="Times New Roman" w:cs="Times New Roman"/>
            <w:sz w:val="24"/>
            <w:szCs w:val="24"/>
          </w:rPr>
          <w:t xml:space="preserve"> </w:t>
        </w:r>
      </w:hyperlink>
      <w:hyperlink r:id="rId14">
        <w:r w:rsidRPr="00303B5D">
          <w:rPr>
            <w:rFonts w:ascii="Times New Roman" w:eastAsia="Times New Roman" w:hAnsi="Times New Roman" w:cs="Times New Roman"/>
            <w:color w:val="1155CC"/>
            <w:sz w:val="24"/>
            <w:szCs w:val="24"/>
            <w:u w:val="single"/>
          </w:rPr>
          <w:t>Personal Cloud Storage – Microsoft OneDrive</w:t>
        </w:r>
      </w:hyperlink>
    </w:p>
    <w:p w14:paraId="0894013C" w14:textId="77777777" w:rsidR="004F189C" w:rsidRPr="00303B5D" w:rsidRDefault="004F189C" w:rsidP="004F189C">
      <w:pPr>
        <w:spacing w:before="240" w:after="240"/>
        <w:jc w:val="both"/>
        <w:rPr>
          <w:rFonts w:ascii="Times New Roman" w:hAnsi="Times New Roman" w:cs="Times New Roman"/>
          <w:sz w:val="24"/>
          <w:szCs w:val="24"/>
        </w:rPr>
      </w:pPr>
      <w:r w:rsidRPr="00303B5D">
        <w:rPr>
          <w:rFonts w:ascii="Times New Roman" w:eastAsia="Times New Roman" w:hAnsi="Times New Roman" w:cs="Times New Roman"/>
          <w:sz w:val="24"/>
          <w:szCs w:val="24"/>
        </w:rPr>
        <w:t xml:space="preserve">Microsoft Power BI. (2024). Data visualization and business intelligence. </w:t>
      </w:r>
      <w:hyperlink r:id="rId15">
        <w:r w:rsidRPr="00303B5D">
          <w:rPr>
            <w:rFonts w:ascii="Times New Roman" w:eastAsia="Times New Roman" w:hAnsi="Times New Roman" w:cs="Times New Roman"/>
            <w:color w:val="1155CC"/>
            <w:sz w:val="24"/>
            <w:szCs w:val="24"/>
            <w:u w:val="single"/>
          </w:rPr>
          <w:t>https://powerbi.microsoft.com</w:t>
        </w:r>
      </w:hyperlink>
    </w:p>
    <w:p w14:paraId="3100097A" w14:textId="77777777" w:rsidR="004F189C" w:rsidRPr="00303B5D" w:rsidRDefault="004F189C" w:rsidP="004F189C">
      <w:pPr>
        <w:spacing w:before="240" w:after="240"/>
        <w:jc w:val="both"/>
        <w:rPr>
          <w:rFonts w:ascii="Times New Roman" w:eastAsia="Times New Roman" w:hAnsi="Times New Roman" w:cs="Times New Roman"/>
          <w:color w:val="1155CC"/>
          <w:sz w:val="24"/>
          <w:szCs w:val="24"/>
          <w:u w:val="single"/>
        </w:rPr>
      </w:pPr>
      <w:r w:rsidRPr="00303B5D">
        <w:rPr>
          <w:rFonts w:ascii="Times New Roman" w:eastAsia="Times New Roman" w:hAnsi="Times New Roman" w:cs="Times New Roman"/>
          <w:sz w:val="24"/>
          <w:szCs w:val="24"/>
        </w:rPr>
        <w:t xml:space="preserve">Saltz, J., &amp; </w:t>
      </w:r>
      <w:proofErr w:type="spellStart"/>
      <w:r w:rsidRPr="00303B5D">
        <w:rPr>
          <w:rFonts w:ascii="Times New Roman" w:eastAsia="Times New Roman" w:hAnsi="Times New Roman" w:cs="Times New Roman"/>
          <w:sz w:val="24"/>
          <w:szCs w:val="24"/>
        </w:rPr>
        <w:t>Shamshurin</w:t>
      </w:r>
      <w:proofErr w:type="spellEnd"/>
      <w:r w:rsidRPr="00303B5D">
        <w:rPr>
          <w:rFonts w:ascii="Times New Roman" w:eastAsia="Times New Roman" w:hAnsi="Times New Roman" w:cs="Times New Roman"/>
          <w:sz w:val="24"/>
          <w:szCs w:val="24"/>
        </w:rPr>
        <w:t>, I. (2018). Exploring Agile principles in data science projects: Initial results from a study of data science projects.</w:t>
      </w:r>
      <w:hyperlink r:id="rId16">
        <w:r w:rsidRPr="00303B5D">
          <w:rPr>
            <w:rFonts w:ascii="Times New Roman" w:eastAsia="Times New Roman" w:hAnsi="Times New Roman" w:cs="Times New Roman"/>
            <w:sz w:val="24"/>
            <w:szCs w:val="24"/>
          </w:rPr>
          <w:t xml:space="preserve"> </w:t>
        </w:r>
      </w:hyperlink>
      <w:hyperlink r:id="rId17">
        <w:r w:rsidRPr="00303B5D">
          <w:rPr>
            <w:rFonts w:ascii="Times New Roman" w:eastAsia="Times New Roman" w:hAnsi="Times New Roman" w:cs="Times New Roman"/>
            <w:color w:val="1155CC"/>
            <w:sz w:val="24"/>
            <w:szCs w:val="24"/>
            <w:u w:val="single"/>
          </w:rPr>
          <w:t>AIS Electronic Library (AISeL) - AMCIS 2018 Proceedings: Exploring Project Management Methodologies Used Within Data Science Teams</w:t>
        </w:r>
      </w:hyperlink>
    </w:p>
    <w:p w14:paraId="69786D60" w14:textId="77777777" w:rsidR="004F189C" w:rsidRPr="00303B5D" w:rsidRDefault="004F189C" w:rsidP="004F189C">
      <w:pPr>
        <w:spacing w:before="240" w:after="240"/>
        <w:jc w:val="both"/>
        <w:rPr>
          <w:rFonts w:ascii="Times New Roman" w:hAnsi="Times New Roman" w:cs="Times New Roman"/>
          <w:sz w:val="24"/>
          <w:szCs w:val="24"/>
        </w:rPr>
      </w:pPr>
      <w:r w:rsidRPr="00303B5D">
        <w:rPr>
          <w:rFonts w:ascii="Times New Roman" w:eastAsia="Times New Roman" w:hAnsi="Times New Roman" w:cs="Times New Roman"/>
          <w:sz w:val="24"/>
          <w:szCs w:val="24"/>
          <w:lang w:val="de-DE"/>
        </w:rPr>
        <w:t xml:space="preserve">Schwaber, K., &amp; Sutherland, J. (2020, November). </w:t>
      </w:r>
      <w:r w:rsidRPr="00303B5D">
        <w:rPr>
          <w:rFonts w:ascii="Times New Roman" w:eastAsia="Times New Roman" w:hAnsi="Times New Roman" w:cs="Times New Roman"/>
          <w:sz w:val="24"/>
          <w:szCs w:val="24"/>
        </w:rPr>
        <w:t>2020 scrum guide. The Scrum Guide .</w:t>
      </w:r>
      <w:hyperlink r:id="rId18">
        <w:r w:rsidRPr="00303B5D">
          <w:rPr>
            <w:rFonts w:ascii="Times New Roman" w:eastAsia="Times New Roman" w:hAnsi="Times New Roman" w:cs="Times New Roman"/>
            <w:sz w:val="24"/>
            <w:szCs w:val="24"/>
          </w:rPr>
          <w:t xml:space="preserve"> </w:t>
        </w:r>
      </w:hyperlink>
      <w:hyperlink r:id="rId19">
        <w:r w:rsidRPr="00303B5D">
          <w:rPr>
            <w:rFonts w:ascii="Times New Roman" w:eastAsia="Times New Roman" w:hAnsi="Times New Roman" w:cs="Times New Roman"/>
            <w:color w:val="1155CC"/>
            <w:sz w:val="24"/>
            <w:szCs w:val="24"/>
            <w:u w:val="single"/>
          </w:rPr>
          <w:t>https://scrumguides.org/docs/scrumguide/v2020/2020-Scrum-Guide-US.pdf</w:t>
        </w:r>
      </w:hyperlink>
    </w:p>
    <w:p w14:paraId="4C08F6D5" w14:textId="77777777" w:rsidR="004F189C" w:rsidRPr="00303B5D" w:rsidRDefault="004F189C" w:rsidP="004F189C">
      <w:pPr>
        <w:spacing w:before="240" w:after="240"/>
        <w:jc w:val="both"/>
        <w:rPr>
          <w:rFonts w:ascii="Times New Roman" w:eastAsia="Times New Roman" w:hAnsi="Times New Roman" w:cs="Times New Roman"/>
          <w:color w:val="1155CC"/>
          <w:sz w:val="24"/>
          <w:szCs w:val="24"/>
          <w:u w:val="single"/>
        </w:rPr>
      </w:pPr>
      <w:r w:rsidRPr="00303B5D">
        <w:rPr>
          <w:rFonts w:ascii="Times New Roman" w:eastAsia="Times New Roman" w:hAnsi="Times New Roman" w:cs="Times New Roman"/>
          <w:sz w:val="24"/>
          <w:szCs w:val="24"/>
        </w:rPr>
        <w:t xml:space="preserve">Trello. (n.d.). Organize anything with Trello. </w:t>
      </w:r>
      <w:hyperlink r:id="rId20">
        <w:r w:rsidRPr="00303B5D">
          <w:rPr>
            <w:rFonts w:ascii="Times New Roman" w:eastAsia="Times New Roman" w:hAnsi="Times New Roman" w:cs="Times New Roman"/>
            <w:sz w:val="24"/>
            <w:szCs w:val="24"/>
          </w:rPr>
          <w:t xml:space="preserve"> </w:t>
        </w:r>
      </w:hyperlink>
      <w:hyperlink r:id="rId21">
        <w:r w:rsidRPr="00303B5D">
          <w:rPr>
            <w:rFonts w:ascii="Times New Roman" w:eastAsia="Times New Roman" w:hAnsi="Times New Roman" w:cs="Times New Roman"/>
            <w:color w:val="1155CC"/>
            <w:sz w:val="24"/>
            <w:szCs w:val="24"/>
            <w:u w:val="single"/>
          </w:rPr>
          <w:t>https://trello.com</w:t>
        </w:r>
      </w:hyperlink>
    </w:p>
    <w:p w14:paraId="0EF225FE" w14:textId="77777777" w:rsidR="004F189C" w:rsidRPr="00303B5D" w:rsidRDefault="004F189C" w:rsidP="004F189C">
      <w:pPr>
        <w:spacing w:before="240" w:after="240"/>
        <w:jc w:val="both"/>
        <w:rPr>
          <w:rFonts w:ascii="Times New Roman" w:eastAsia="Times New Roman" w:hAnsi="Times New Roman" w:cs="Times New Roman"/>
          <w:color w:val="1155CC"/>
          <w:sz w:val="24"/>
          <w:szCs w:val="24"/>
          <w:u w:val="single"/>
          <w:lang w:val="de-DE"/>
        </w:rPr>
      </w:pPr>
      <w:r w:rsidRPr="00303B5D">
        <w:rPr>
          <w:rFonts w:ascii="Times New Roman" w:eastAsia="Times New Roman" w:hAnsi="Times New Roman" w:cs="Times New Roman"/>
          <w:sz w:val="24"/>
          <w:szCs w:val="24"/>
        </w:rPr>
        <w:t xml:space="preserve">Webb, T. (2025, June 30). Agile vs. waterfall: Which project management methodology is best for you? </w:t>
      </w:r>
      <w:r w:rsidRPr="00303B5D">
        <w:rPr>
          <w:rFonts w:ascii="Times New Roman" w:eastAsia="Times New Roman" w:hAnsi="Times New Roman" w:cs="Times New Roman"/>
          <w:sz w:val="24"/>
          <w:szCs w:val="24"/>
          <w:lang w:val="de-DE"/>
        </w:rPr>
        <w:t>Forbes.</w:t>
      </w:r>
      <w:r>
        <w:fldChar w:fldCharType="begin"/>
      </w:r>
      <w:r>
        <w:instrText>HYPERLINK "https://www.forbes.com/advisor/business/agile-vs-waterfall-methodology/" \h</w:instrText>
      </w:r>
      <w:r>
        <w:fldChar w:fldCharType="separate"/>
      </w:r>
      <w:r w:rsidRPr="00303B5D">
        <w:rPr>
          <w:rFonts w:ascii="Times New Roman" w:eastAsia="Times New Roman" w:hAnsi="Times New Roman" w:cs="Times New Roman"/>
          <w:sz w:val="24"/>
          <w:szCs w:val="24"/>
          <w:lang w:val="de-DE"/>
        </w:rPr>
        <w:t xml:space="preserve"> </w:t>
      </w:r>
      <w:r>
        <w:fldChar w:fldCharType="end"/>
      </w:r>
      <w:r>
        <w:fldChar w:fldCharType="begin"/>
      </w:r>
      <w:r>
        <w:instrText>HYPERLINK "https://www.forbes.com/advisor/business/agile-vs-waterfall-methodology/" \h</w:instrText>
      </w:r>
      <w:r>
        <w:fldChar w:fldCharType="separate"/>
      </w:r>
      <w:r w:rsidRPr="00303B5D">
        <w:rPr>
          <w:rFonts w:ascii="Times New Roman" w:eastAsia="Times New Roman" w:hAnsi="Times New Roman" w:cs="Times New Roman"/>
          <w:color w:val="1155CC"/>
          <w:sz w:val="24"/>
          <w:szCs w:val="24"/>
          <w:u w:val="single"/>
          <w:lang w:val="de-DE"/>
        </w:rPr>
        <w:t>https://www.forbes.com/advisor/business/agile-vs-waterfall-methodology/</w:t>
      </w:r>
      <w:r>
        <w:fldChar w:fldCharType="end"/>
      </w:r>
    </w:p>
    <w:p w14:paraId="7AA8483A" w14:textId="77777777" w:rsidR="004F189C" w:rsidRPr="00303B5D" w:rsidRDefault="004F189C" w:rsidP="004F189C">
      <w:pPr>
        <w:spacing w:before="240" w:after="240"/>
        <w:jc w:val="both"/>
        <w:rPr>
          <w:rFonts w:ascii="Times New Roman" w:eastAsia="Times New Roman" w:hAnsi="Times New Roman" w:cs="Times New Roman"/>
          <w:sz w:val="24"/>
          <w:szCs w:val="24"/>
        </w:rPr>
      </w:pPr>
      <w:r w:rsidRPr="00303B5D">
        <w:rPr>
          <w:rFonts w:ascii="Times New Roman" w:eastAsia="Times New Roman" w:hAnsi="Times New Roman" w:cs="Times New Roman"/>
          <w:sz w:val="24"/>
          <w:szCs w:val="24"/>
        </w:rPr>
        <w:t xml:space="preserve">GitHub. (n.d.). Why choose </w:t>
      </w:r>
      <w:proofErr w:type="spellStart"/>
      <w:r w:rsidRPr="00303B5D">
        <w:rPr>
          <w:rFonts w:ascii="Times New Roman" w:eastAsia="Times New Roman" w:hAnsi="Times New Roman" w:cs="Times New Roman"/>
          <w:sz w:val="24"/>
          <w:szCs w:val="24"/>
        </w:rPr>
        <w:t>github</w:t>
      </w:r>
      <w:proofErr w:type="spellEnd"/>
      <w:r w:rsidRPr="00303B5D">
        <w:rPr>
          <w:rFonts w:ascii="Times New Roman" w:eastAsia="Times New Roman" w:hAnsi="Times New Roman" w:cs="Times New Roman"/>
          <w:sz w:val="24"/>
          <w:szCs w:val="24"/>
        </w:rPr>
        <w:t>? · GITHUB. https://github.com/why-github</w:t>
      </w:r>
    </w:p>
    <w:p w14:paraId="24E7D9CD" w14:textId="77777777" w:rsidR="004F189C" w:rsidRPr="00303B5D" w:rsidRDefault="004F189C" w:rsidP="004F189C">
      <w:pPr>
        <w:spacing w:before="240" w:after="240"/>
        <w:jc w:val="both"/>
        <w:rPr>
          <w:rFonts w:ascii="Times New Roman" w:eastAsia="Times New Roman" w:hAnsi="Times New Roman" w:cs="Times New Roman"/>
          <w:sz w:val="24"/>
          <w:szCs w:val="24"/>
        </w:rPr>
      </w:pPr>
      <w:r w:rsidRPr="00303B5D">
        <w:rPr>
          <w:rFonts w:ascii="Times New Roman" w:eastAsia="Times New Roman" w:hAnsi="Times New Roman" w:cs="Times New Roman"/>
          <w:sz w:val="24"/>
          <w:szCs w:val="24"/>
        </w:rPr>
        <w:t xml:space="preserve">WhatsApp. (n.d.). Simple. Secure. Reliable messaging. </w:t>
      </w:r>
      <w:r w:rsidRPr="00303B5D">
        <w:rPr>
          <w:rFonts w:ascii="Times New Roman" w:hAnsi="Times New Roman" w:cs="Times New Roman"/>
          <w:sz w:val="24"/>
          <w:szCs w:val="24"/>
        </w:rPr>
        <w:t>https://www.whatsapp.com/about</w:t>
      </w:r>
    </w:p>
    <w:p w14:paraId="6D9B4358" w14:textId="77777777" w:rsidR="004F189C" w:rsidRDefault="004F189C" w:rsidP="004F189C">
      <w:pPr>
        <w:pStyle w:val="Heading2"/>
      </w:pPr>
      <w:bookmarkStart w:id="138" w:name="_Toc199502820"/>
      <w:bookmarkStart w:id="139" w:name="_Toc199934289"/>
    </w:p>
    <w:p w14:paraId="787377CF" w14:textId="77777777" w:rsidR="004F189C" w:rsidRPr="008479D6" w:rsidRDefault="004F189C" w:rsidP="004F189C">
      <w:pPr>
        <w:pStyle w:val="Heading2"/>
      </w:pPr>
      <w:bookmarkStart w:id="140" w:name="_Toc211577563"/>
      <w:bookmarkStart w:id="141" w:name="_Toc211587166"/>
      <w:bookmarkStart w:id="142" w:name="_Toc211595182"/>
      <w:r w:rsidRPr="008479D6">
        <w:t>Appendices:</w:t>
      </w:r>
      <w:bookmarkEnd w:id="138"/>
      <w:bookmarkEnd w:id="139"/>
      <w:bookmarkEnd w:id="140"/>
      <w:bookmarkEnd w:id="141"/>
      <w:bookmarkEnd w:id="142"/>
      <w:r w:rsidRPr="008479D6">
        <w:t xml:space="preserve">  </w:t>
      </w:r>
    </w:p>
    <w:p w14:paraId="00C82F52" w14:textId="77777777" w:rsidR="004F189C" w:rsidRPr="001171A3" w:rsidRDefault="004F189C" w:rsidP="004F189C">
      <w:pPr>
        <w:pStyle w:val="Heading2"/>
      </w:pPr>
      <w:bookmarkStart w:id="143" w:name="_Toc211577564"/>
      <w:bookmarkStart w:id="144" w:name="_Toc211587167"/>
      <w:bookmarkStart w:id="145" w:name="_Toc211595183"/>
      <w:r w:rsidRPr="001171A3">
        <w:t>Appendix A: Gantt Chart (Period One)</w:t>
      </w:r>
      <w:bookmarkEnd w:id="143"/>
      <w:bookmarkEnd w:id="144"/>
      <w:bookmarkEnd w:id="145"/>
    </w:p>
    <w:p w14:paraId="1ACC1EA7" w14:textId="77777777" w:rsidR="004F189C" w:rsidRDefault="004F189C" w:rsidP="004F189C"/>
    <w:p w14:paraId="23C0B98C" w14:textId="77777777" w:rsidR="004F189C" w:rsidRDefault="004F189C" w:rsidP="004F189C"/>
    <w:p w14:paraId="339AFCC6" w14:textId="77777777" w:rsidR="004F189C" w:rsidRDefault="004F189C" w:rsidP="004F189C"/>
    <w:p w14:paraId="5BE01002" w14:textId="77777777" w:rsidR="004F189C" w:rsidRDefault="004F189C" w:rsidP="004F189C">
      <w:r>
        <w:rPr>
          <w:noProof/>
        </w:rPr>
        <w:drawing>
          <wp:inline distT="0" distB="0" distL="0" distR="0" wp14:anchorId="27B95CA8" wp14:editId="0D246ADB">
            <wp:extent cx="5943600" cy="4238625"/>
            <wp:effectExtent l="0" t="0" r="0" b="9525"/>
            <wp:docPr id="362236855" name="Picture 5" descr="A graph with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36855" name="Picture 5" descr="A graph with orange square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14:paraId="3DD2F747" w14:textId="77777777" w:rsidR="004F189C" w:rsidRDefault="004F189C" w:rsidP="004F189C"/>
    <w:p w14:paraId="61653928" w14:textId="77777777" w:rsidR="004F189C" w:rsidRDefault="004F189C" w:rsidP="004F189C">
      <w:pPr>
        <w:pStyle w:val="Heading2"/>
      </w:pPr>
    </w:p>
    <w:p w14:paraId="034E8F9F" w14:textId="77777777" w:rsidR="004F189C" w:rsidRDefault="004F189C" w:rsidP="004F189C">
      <w:pPr>
        <w:pStyle w:val="Heading2"/>
      </w:pPr>
    </w:p>
    <w:p w14:paraId="77E8834D" w14:textId="77777777" w:rsidR="004F189C" w:rsidRDefault="004F189C" w:rsidP="004F189C">
      <w:pPr>
        <w:pStyle w:val="Heading2"/>
      </w:pPr>
    </w:p>
    <w:p w14:paraId="2E021830" w14:textId="77777777" w:rsidR="004F189C" w:rsidRDefault="004F189C" w:rsidP="004F189C"/>
    <w:p w14:paraId="2166B38B" w14:textId="77777777" w:rsidR="004F189C" w:rsidRDefault="004F189C" w:rsidP="004F189C"/>
    <w:p w14:paraId="7C02A79F" w14:textId="77777777" w:rsidR="004F189C" w:rsidRDefault="004F189C" w:rsidP="004F189C"/>
    <w:p w14:paraId="0CE56D96" w14:textId="77777777" w:rsidR="004F189C" w:rsidRDefault="004F189C" w:rsidP="004F189C"/>
    <w:p w14:paraId="58A9B97B" w14:textId="77777777" w:rsidR="004F189C" w:rsidRDefault="004F189C" w:rsidP="004F189C"/>
    <w:p w14:paraId="023D810C" w14:textId="77777777" w:rsidR="004F189C" w:rsidRDefault="004F189C" w:rsidP="004F189C"/>
    <w:p w14:paraId="0C8C6947" w14:textId="77777777" w:rsidR="004F189C" w:rsidRPr="001171A3" w:rsidRDefault="004F189C" w:rsidP="004F189C"/>
    <w:p w14:paraId="01AF79F4" w14:textId="77777777" w:rsidR="004F189C" w:rsidRPr="00C560FB" w:rsidRDefault="004F189C" w:rsidP="004F189C"/>
    <w:p w14:paraId="43E62FBE" w14:textId="77777777" w:rsidR="004F189C" w:rsidRPr="001171A3" w:rsidRDefault="004F189C" w:rsidP="004F189C">
      <w:pPr>
        <w:pStyle w:val="Heading2"/>
      </w:pPr>
      <w:bookmarkStart w:id="146" w:name="_Toc211577565"/>
      <w:bookmarkStart w:id="147" w:name="_Toc211587168"/>
      <w:bookmarkStart w:id="148" w:name="_Toc211595184"/>
      <w:r w:rsidRPr="001171A3">
        <w:t>Appendix B: Gantt Chart (Period Two)</w:t>
      </w:r>
      <w:bookmarkEnd w:id="146"/>
      <w:bookmarkEnd w:id="147"/>
      <w:bookmarkEnd w:id="148"/>
    </w:p>
    <w:p w14:paraId="70C259C0" w14:textId="77777777" w:rsidR="004F189C" w:rsidRDefault="004F189C" w:rsidP="004F189C"/>
    <w:p w14:paraId="6AFA20DF" w14:textId="77777777" w:rsidR="004F189C" w:rsidRDefault="004F189C" w:rsidP="004F189C"/>
    <w:p w14:paraId="18CBEA40" w14:textId="77777777" w:rsidR="004F189C" w:rsidRDefault="004F189C" w:rsidP="004F189C"/>
    <w:p w14:paraId="61E647A1" w14:textId="77777777" w:rsidR="004F189C" w:rsidRDefault="004F189C" w:rsidP="004F189C">
      <w:r w:rsidRPr="00611153">
        <w:rPr>
          <w:noProof/>
          <w:lang w:eastAsia="en-US"/>
        </w:rPr>
        <w:drawing>
          <wp:inline distT="0" distB="0" distL="0" distR="0" wp14:anchorId="49241485" wp14:editId="6840AA77">
            <wp:extent cx="5731510" cy="3162300"/>
            <wp:effectExtent l="0" t="0" r="2540" b="0"/>
            <wp:docPr id="1968059383"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59383" name="Picture 2" descr="A screenshot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5A56D609" w14:textId="77777777" w:rsidR="004F189C" w:rsidRDefault="004F189C" w:rsidP="004F189C"/>
    <w:p w14:paraId="505DFC59" w14:textId="77777777" w:rsidR="004F189C" w:rsidRDefault="004F189C" w:rsidP="004F189C"/>
    <w:p w14:paraId="40A6BD72" w14:textId="77777777" w:rsidR="004F189C" w:rsidRDefault="004F189C" w:rsidP="004F189C"/>
    <w:p w14:paraId="57BE9375" w14:textId="77777777" w:rsidR="004F189C" w:rsidRDefault="004F189C" w:rsidP="004F189C"/>
    <w:p w14:paraId="452BCF90" w14:textId="77777777" w:rsidR="004F189C" w:rsidRDefault="004F189C" w:rsidP="004F189C"/>
    <w:p w14:paraId="3CC69BE8" w14:textId="77777777" w:rsidR="004F189C" w:rsidRDefault="004F189C" w:rsidP="004F189C"/>
    <w:p w14:paraId="2A57EFE5" w14:textId="77777777" w:rsidR="004F189C" w:rsidRDefault="004F189C" w:rsidP="004F189C"/>
    <w:p w14:paraId="0A9AEB27" w14:textId="77777777" w:rsidR="004F189C" w:rsidRDefault="004F189C" w:rsidP="004F189C"/>
    <w:p w14:paraId="743BEB2A" w14:textId="77777777" w:rsidR="004F189C" w:rsidRDefault="004F189C" w:rsidP="004F189C"/>
    <w:p w14:paraId="39B9ACB5" w14:textId="77777777" w:rsidR="004F189C" w:rsidRDefault="004F189C" w:rsidP="004F189C"/>
    <w:p w14:paraId="23237EBC" w14:textId="77777777" w:rsidR="004F189C" w:rsidRDefault="004F189C" w:rsidP="004F189C"/>
    <w:p w14:paraId="23C1CA1D" w14:textId="77777777" w:rsidR="004F189C" w:rsidRDefault="004F189C" w:rsidP="004F189C"/>
    <w:p w14:paraId="5C738FE1" w14:textId="77777777" w:rsidR="004F189C" w:rsidRDefault="004F189C" w:rsidP="004F189C"/>
    <w:p w14:paraId="5863804E" w14:textId="77777777" w:rsidR="004F189C" w:rsidRDefault="004F189C" w:rsidP="004F189C"/>
    <w:p w14:paraId="7C3E1ACE" w14:textId="77777777" w:rsidR="004F189C" w:rsidRDefault="004F189C" w:rsidP="004F189C"/>
    <w:p w14:paraId="7597554E" w14:textId="77777777" w:rsidR="004F189C" w:rsidRDefault="004F189C" w:rsidP="004F189C"/>
    <w:p w14:paraId="49B096EF" w14:textId="77777777" w:rsidR="004F189C" w:rsidRDefault="004F189C" w:rsidP="004F189C"/>
    <w:p w14:paraId="169B2392" w14:textId="77777777" w:rsidR="004F189C" w:rsidRDefault="004F189C" w:rsidP="004F189C"/>
    <w:p w14:paraId="58B05C39" w14:textId="77777777" w:rsidR="004F189C" w:rsidRDefault="004F189C" w:rsidP="004F189C"/>
    <w:p w14:paraId="00CEDBCA" w14:textId="77777777" w:rsidR="004F189C" w:rsidRDefault="004F189C" w:rsidP="004F189C"/>
    <w:p w14:paraId="1AD28923" w14:textId="77777777" w:rsidR="004F189C" w:rsidRDefault="004F189C" w:rsidP="004F189C"/>
    <w:p w14:paraId="19E3B266" w14:textId="77777777" w:rsidR="004F189C" w:rsidRDefault="004F189C" w:rsidP="004F189C"/>
    <w:p w14:paraId="4F3FB840" w14:textId="77777777" w:rsidR="004F189C" w:rsidRDefault="004F189C" w:rsidP="004F189C"/>
    <w:p w14:paraId="5A8C527E" w14:textId="77777777" w:rsidR="004F189C" w:rsidRDefault="004F189C" w:rsidP="004F189C"/>
    <w:p w14:paraId="544588D5" w14:textId="77777777" w:rsidR="004F189C" w:rsidRDefault="004F189C" w:rsidP="004F189C"/>
    <w:p w14:paraId="0A9F4426" w14:textId="77777777" w:rsidR="004F189C" w:rsidRDefault="004F189C" w:rsidP="004F189C"/>
    <w:p w14:paraId="1B062772" w14:textId="77777777" w:rsidR="004F189C" w:rsidRDefault="004F189C" w:rsidP="004F189C"/>
    <w:p w14:paraId="5623F862" w14:textId="77777777" w:rsidR="004F189C" w:rsidRDefault="004F189C" w:rsidP="004F189C"/>
    <w:p w14:paraId="3CFCBBBE" w14:textId="77777777" w:rsidR="004F189C" w:rsidRDefault="004F189C" w:rsidP="004F189C"/>
    <w:p w14:paraId="46BB3054" w14:textId="77777777" w:rsidR="004F189C" w:rsidRDefault="004F189C" w:rsidP="004F189C"/>
    <w:p w14:paraId="1639EB39" w14:textId="77777777" w:rsidR="004F189C" w:rsidRDefault="004F189C" w:rsidP="004F189C"/>
    <w:p w14:paraId="4701A1FA" w14:textId="77777777" w:rsidR="004F189C" w:rsidRPr="008479D6" w:rsidRDefault="004F189C" w:rsidP="004F189C"/>
    <w:p w14:paraId="24AFDD79" w14:textId="77777777" w:rsidR="004F189C" w:rsidRPr="001171A3" w:rsidRDefault="004F189C" w:rsidP="004F189C">
      <w:pPr>
        <w:pStyle w:val="Heading2"/>
      </w:pPr>
      <w:bookmarkStart w:id="149" w:name="_Toc211577566"/>
      <w:bookmarkStart w:id="150" w:name="_Toc211587169"/>
      <w:bookmarkStart w:id="151" w:name="_Toc211595185"/>
      <w:r w:rsidRPr="001171A3">
        <w:t>Appendix C: Client Contract</w:t>
      </w:r>
      <w:bookmarkEnd w:id="149"/>
      <w:bookmarkEnd w:id="150"/>
      <w:bookmarkEnd w:id="151"/>
      <w:r w:rsidRPr="001171A3">
        <w:t xml:space="preserve"> </w:t>
      </w:r>
    </w:p>
    <w:p w14:paraId="09D022C8" w14:textId="77777777" w:rsidR="004F189C" w:rsidRDefault="004F189C" w:rsidP="004F189C">
      <w:pPr>
        <w:pStyle w:val="Heading2"/>
      </w:pPr>
      <w:bookmarkStart w:id="152" w:name="_Toc211577567"/>
      <w:bookmarkStart w:id="153" w:name="_Toc211587170"/>
      <w:bookmarkStart w:id="154" w:name="_Toc211595186"/>
      <w:r>
        <w:rPr>
          <w:i/>
          <w:color w:val="006F00"/>
          <w:sz w:val="48"/>
        </w:rPr>
        <w:t>IT7510 Project Client Contract</w:t>
      </w:r>
      <w:bookmarkEnd w:id="152"/>
      <w:bookmarkEnd w:id="153"/>
      <w:bookmarkEnd w:id="154"/>
      <w:r>
        <w:rPr>
          <w:i/>
          <w:color w:val="006F00"/>
          <w:sz w:val="48"/>
        </w:rPr>
        <w:t xml:space="preserve"> </w:t>
      </w:r>
    </w:p>
    <w:p w14:paraId="10D31280" w14:textId="77777777" w:rsidR="004F189C" w:rsidRDefault="004F189C" w:rsidP="004F189C">
      <w:pPr>
        <w:spacing w:after="408" w:line="259" w:lineRule="auto"/>
        <w:ind w:left="-29" w:right="-755"/>
      </w:pPr>
      <w:r>
        <w:rPr>
          <w:noProof/>
        </w:rPr>
        <mc:AlternateContent>
          <mc:Choice Requires="wpg">
            <w:drawing>
              <wp:inline distT="0" distB="0" distL="0" distR="0" wp14:anchorId="52892C42" wp14:editId="7373CB45">
                <wp:extent cx="6697981" cy="9144"/>
                <wp:effectExtent l="0" t="0" r="0" b="0"/>
                <wp:docPr id="3180" name="Group 3180"/>
                <wp:cNvGraphicFramePr/>
                <a:graphic xmlns:a="http://schemas.openxmlformats.org/drawingml/2006/main">
                  <a:graphicData uri="http://schemas.microsoft.com/office/word/2010/wordprocessingGroup">
                    <wpg:wgp>
                      <wpg:cNvGrpSpPr/>
                      <wpg:grpSpPr>
                        <a:xfrm>
                          <a:off x="0" y="0"/>
                          <a:ext cx="6697981" cy="9144"/>
                          <a:chOff x="0" y="0"/>
                          <a:chExt cx="6697981" cy="9144"/>
                        </a:xfrm>
                      </wpg:grpSpPr>
                      <wps:wsp>
                        <wps:cNvPr id="4615" name="Shape 4615"/>
                        <wps:cNvSpPr/>
                        <wps:spPr>
                          <a:xfrm>
                            <a:off x="0" y="0"/>
                            <a:ext cx="6697981" cy="9144"/>
                          </a:xfrm>
                          <a:custGeom>
                            <a:avLst/>
                            <a:gdLst/>
                            <a:ahLst/>
                            <a:cxnLst/>
                            <a:rect l="0" t="0" r="0" b="0"/>
                            <a:pathLst>
                              <a:path w="6697981" h="9144">
                                <a:moveTo>
                                  <a:pt x="0" y="0"/>
                                </a:moveTo>
                                <a:lnTo>
                                  <a:pt x="6697981" y="0"/>
                                </a:lnTo>
                                <a:lnTo>
                                  <a:pt x="6697981" y="9144"/>
                                </a:lnTo>
                                <a:lnTo>
                                  <a:pt x="0" y="91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inline>
            </w:drawing>
          </mc:Choice>
          <mc:Fallback>
            <w:pict>
              <v:group w14:anchorId="123FE435" id="Group 3180" o:spid="_x0000_s1026" style="width:527.4pt;height:.7pt;mso-position-horizontal-relative:char;mso-position-vertical-relative:line" coordsize="669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">
                <v:shape id="Shape 4615" o:spid="_x0000_s1027" style="position:absolute;width:66979;height:91;visibility:visible;mso-wrap-style:square;v-text-anchor:top" coordsize="66979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" path="m,l6697981,r,9144l,9144,,e" fillcolor="silver" stroked="f" strokeweight="0">
                  <v:stroke miterlimit="83231f" joinstyle="miter"/>
                  <v:path arrowok="t" textboxrect="0,0,6697981,9144"/>
                </v:shape>
                <w10:anchorlock/>
              </v:group>
            </w:pict>
          </mc:Fallback>
        </mc:AlternateContent>
      </w:r>
    </w:p>
    <w:p w14:paraId="0C7962B0"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sz w:val="24"/>
          <w:szCs w:val="28"/>
        </w:rPr>
        <w:t xml:space="preserve">WHITIREIA and WELTEC NEW ZEALAND </w:t>
      </w:r>
    </w:p>
    <w:p w14:paraId="27CBB788"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sz w:val="24"/>
          <w:szCs w:val="28"/>
        </w:rPr>
        <w:t xml:space="preserve">SCHOOL OF INNOVATION, DESIGN and TECHNOLOGY </w:t>
      </w:r>
    </w:p>
    <w:p w14:paraId="4D4C9BB8"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sz w:val="24"/>
          <w:szCs w:val="28"/>
        </w:rPr>
        <w:t xml:space="preserve">PROJECT AGREEMENT </w:t>
      </w:r>
    </w:p>
    <w:p w14:paraId="0EFECE58" w14:textId="77777777" w:rsidR="004F189C" w:rsidRDefault="004F189C" w:rsidP="004F189C">
      <w:pPr>
        <w:spacing w:after="158" w:line="259" w:lineRule="auto"/>
        <w:ind w:left="284"/>
      </w:pPr>
      <w:r>
        <w:t xml:space="preserve"> </w:t>
      </w:r>
    </w:p>
    <w:p w14:paraId="603EBA0B" w14:textId="77777777" w:rsidR="004F189C" w:rsidRPr="00A76382" w:rsidRDefault="004F189C" w:rsidP="004F189C">
      <w:pPr>
        <w:rPr>
          <w:rFonts w:ascii="Times New Roman" w:hAnsi="Times New Roman" w:cs="Times New Roman"/>
          <w:sz w:val="24"/>
          <w:szCs w:val="28"/>
        </w:rPr>
      </w:pPr>
      <w:r w:rsidRPr="00A76382">
        <w:rPr>
          <w:rFonts w:ascii="Times New Roman" w:hAnsi="Times New Roman" w:cs="Times New Roman"/>
          <w:sz w:val="24"/>
          <w:szCs w:val="28"/>
        </w:rPr>
        <w:t xml:space="preserve">The Parties </w:t>
      </w:r>
    </w:p>
    <w:p w14:paraId="61741B0D" w14:textId="77777777" w:rsidR="004F189C" w:rsidRDefault="004F189C" w:rsidP="004F189C">
      <w:pPr>
        <w:spacing w:after="160" w:line="259" w:lineRule="auto"/>
        <w:ind w:left="284"/>
      </w:pPr>
      <w:r>
        <w:t xml:space="preserve"> </w:t>
      </w:r>
    </w:p>
    <w:p w14:paraId="3E3EA082"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sz w:val="24"/>
          <w:szCs w:val="28"/>
        </w:rPr>
        <w:t xml:space="preserve">This Student(s) Project Agreement (the “Agreement”) is made between: </w:t>
      </w:r>
    </w:p>
    <w:p w14:paraId="03A06C74" w14:textId="77777777" w:rsidR="004F189C" w:rsidRPr="008E4C71" w:rsidRDefault="004F189C" w:rsidP="00414796">
      <w:pPr>
        <w:numPr>
          <w:ilvl w:val="0"/>
          <w:numId w:val="12"/>
        </w:numPr>
        <w:spacing w:after="170"/>
        <w:ind w:hanging="360"/>
        <w:jc w:val="both"/>
        <w:rPr>
          <w:rFonts w:ascii="Times New Roman" w:hAnsi="Times New Roman" w:cs="Times New Roman"/>
          <w:sz w:val="24"/>
          <w:szCs w:val="28"/>
        </w:rPr>
      </w:pPr>
      <w:r w:rsidRPr="008E4C71">
        <w:rPr>
          <w:rFonts w:ascii="Times New Roman" w:hAnsi="Times New Roman" w:cs="Times New Roman"/>
          <w:sz w:val="24"/>
          <w:szCs w:val="28"/>
        </w:rPr>
        <w:t xml:space="preserve">Whitireia and </w:t>
      </w:r>
      <w:proofErr w:type="spellStart"/>
      <w:r w:rsidRPr="008E4C71">
        <w:rPr>
          <w:rFonts w:ascii="Times New Roman" w:hAnsi="Times New Roman" w:cs="Times New Roman"/>
          <w:sz w:val="24"/>
          <w:szCs w:val="28"/>
        </w:rPr>
        <w:t>Weltec</w:t>
      </w:r>
      <w:proofErr w:type="spellEnd"/>
      <w:r w:rsidRPr="008E4C71">
        <w:rPr>
          <w:rFonts w:ascii="Times New Roman" w:hAnsi="Times New Roman" w:cs="Times New Roman"/>
          <w:sz w:val="24"/>
          <w:szCs w:val="28"/>
        </w:rPr>
        <w:t xml:space="preserve"> New Zealand School of Innovation, Design and Technology </w:t>
      </w:r>
    </w:p>
    <w:p w14:paraId="3C6D4DB8"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sz w:val="24"/>
          <w:szCs w:val="28"/>
        </w:rPr>
        <w:t xml:space="preserve">(the “Faculty”); </w:t>
      </w:r>
    </w:p>
    <w:p w14:paraId="484B72CC" w14:textId="77777777" w:rsidR="004F189C" w:rsidRPr="008E4C71" w:rsidRDefault="004F189C" w:rsidP="00414796">
      <w:pPr>
        <w:numPr>
          <w:ilvl w:val="0"/>
          <w:numId w:val="12"/>
        </w:numPr>
        <w:spacing w:after="28"/>
        <w:ind w:hanging="360"/>
        <w:jc w:val="both"/>
        <w:rPr>
          <w:rFonts w:ascii="Times New Roman" w:hAnsi="Times New Roman" w:cs="Times New Roman"/>
          <w:sz w:val="24"/>
          <w:szCs w:val="28"/>
        </w:rPr>
      </w:pPr>
      <w:r w:rsidRPr="008E4C71">
        <w:rPr>
          <w:rFonts w:ascii="Times New Roman" w:hAnsi="Times New Roman" w:cs="Times New Roman"/>
          <w:sz w:val="24"/>
          <w:szCs w:val="28"/>
        </w:rPr>
        <w:t xml:space="preserve">the nominated computing student(s) (the “Student(s)”) (as listed under section 6); and </w:t>
      </w:r>
    </w:p>
    <w:p w14:paraId="117FC59E" w14:textId="77777777" w:rsidR="004F189C" w:rsidRPr="008E4C71" w:rsidRDefault="004F189C" w:rsidP="004F189C">
      <w:pPr>
        <w:tabs>
          <w:tab w:val="center" w:pos="2668"/>
          <w:tab w:val="center" w:pos="5079"/>
          <w:tab w:val="center" w:pos="5992"/>
          <w:tab w:val="center" w:pos="7142"/>
          <w:tab w:val="center" w:pos="8457"/>
          <w:tab w:val="right" w:pos="9764"/>
        </w:tabs>
        <w:spacing w:after="4"/>
        <w:rPr>
          <w:rFonts w:ascii="Times New Roman" w:hAnsi="Times New Roman" w:cs="Times New Roman"/>
          <w:sz w:val="24"/>
          <w:szCs w:val="28"/>
        </w:rPr>
      </w:pPr>
      <w:r w:rsidRPr="008E4C71">
        <w:rPr>
          <w:rFonts w:ascii="Times New Roman" w:hAnsi="Times New Roman" w:cs="Times New Roman"/>
          <w:sz w:val="24"/>
          <w:szCs w:val="28"/>
        </w:rPr>
        <w:tab/>
        <w:t>_____</w:t>
      </w:r>
      <w:r>
        <w:rPr>
          <w:rFonts w:ascii="Times New Roman" w:hAnsi="Times New Roman" w:cs="Times New Roman"/>
          <w:sz w:val="24"/>
          <w:szCs w:val="28"/>
        </w:rPr>
        <w:t>Dr Trang Do</w:t>
      </w:r>
      <w:r w:rsidRPr="008E4C71">
        <w:rPr>
          <w:rFonts w:ascii="Times New Roman" w:hAnsi="Times New Roman" w:cs="Times New Roman"/>
          <w:sz w:val="24"/>
          <w:szCs w:val="28"/>
        </w:rPr>
        <w:t xml:space="preserve">________________________ </w:t>
      </w:r>
      <w:r w:rsidRPr="008E4C71">
        <w:rPr>
          <w:rFonts w:ascii="Times New Roman" w:hAnsi="Times New Roman" w:cs="Times New Roman"/>
          <w:sz w:val="24"/>
          <w:szCs w:val="28"/>
        </w:rPr>
        <w:tab/>
        <w:t xml:space="preserve">the </w:t>
      </w:r>
      <w:r w:rsidRPr="008E4C71">
        <w:rPr>
          <w:rFonts w:ascii="Times New Roman" w:hAnsi="Times New Roman" w:cs="Times New Roman"/>
          <w:sz w:val="24"/>
          <w:szCs w:val="28"/>
        </w:rPr>
        <w:tab/>
        <w:t xml:space="preserve">proposed </w:t>
      </w:r>
      <w:r w:rsidRPr="008E4C71">
        <w:rPr>
          <w:rFonts w:ascii="Times New Roman" w:hAnsi="Times New Roman" w:cs="Times New Roman"/>
          <w:sz w:val="24"/>
          <w:szCs w:val="28"/>
        </w:rPr>
        <w:tab/>
        <w:t xml:space="preserve">Industry </w:t>
      </w:r>
      <w:r w:rsidRPr="008E4C71">
        <w:rPr>
          <w:rFonts w:ascii="Times New Roman" w:hAnsi="Times New Roman" w:cs="Times New Roman"/>
          <w:sz w:val="24"/>
          <w:szCs w:val="28"/>
        </w:rPr>
        <w:tab/>
        <w:t xml:space="preserve">Organisation </w:t>
      </w:r>
      <w:r w:rsidRPr="008E4C71">
        <w:rPr>
          <w:rFonts w:ascii="Times New Roman" w:hAnsi="Times New Roman" w:cs="Times New Roman"/>
          <w:sz w:val="24"/>
          <w:szCs w:val="28"/>
        </w:rPr>
        <w:tab/>
        <w:t xml:space="preserve">(the </w:t>
      </w:r>
    </w:p>
    <w:p w14:paraId="6DCCF924" w14:textId="77777777" w:rsidR="004F189C" w:rsidRPr="008E4C71" w:rsidRDefault="004F189C" w:rsidP="004F189C">
      <w:pPr>
        <w:ind w:left="721"/>
        <w:rPr>
          <w:rFonts w:ascii="Times New Roman" w:hAnsi="Times New Roman" w:cs="Times New Roman"/>
          <w:sz w:val="24"/>
          <w:szCs w:val="28"/>
        </w:rPr>
      </w:pPr>
      <w:r w:rsidRPr="008E4C71">
        <w:rPr>
          <w:rFonts w:ascii="Times New Roman" w:hAnsi="Times New Roman" w:cs="Times New Roman"/>
          <w:sz w:val="24"/>
          <w:szCs w:val="28"/>
        </w:rPr>
        <w:t xml:space="preserve">“Organisation”). </w:t>
      </w:r>
    </w:p>
    <w:p w14:paraId="6B7EC380" w14:textId="77777777" w:rsidR="004F189C" w:rsidRPr="008E4C71" w:rsidRDefault="004F189C" w:rsidP="004F189C">
      <w:pPr>
        <w:spacing w:after="158"/>
        <w:ind w:left="284"/>
        <w:rPr>
          <w:rFonts w:ascii="Times New Roman" w:hAnsi="Times New Roman" w:cs="Times New Roman"/>
          <w:sz w:val="24"/>
          <w:szCs w:val="28"/>
        </w:rPr>
      </w:pPr>
      <w:r w:rsidRPr="008E4C71">
        <w:rPr>
          <w:rFonts w:ascii="Times New Roman" w:hAnsi="Times New Roman" w:cs="Times New Roman"/>
          <w:sz w:val="24"/>
          <w:szCs w:val="28"/>
        </w:rPr>
        <w:t xml:space="preserve"> </w:t>
      </w:r>
    </w:p>
    <w:p w14:paraId="791EF537"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sz w:val="24"/>
          <w:szCs w:val="28"/>
        </w:rPr>
        <w:t xml:space="preserve">BACKGROUND </w:t>
      </w:r>
    </w:p>
    <w:p w14:paraId="33B23897" w14:textId="77777777" w:rsidR="004F189C" w:rsidRPr="008E4C71" w:rsidRDefault="004F189C" w:rsidP="004F189C">
      <w:pPr>
        <w:spacing w:after="160"/>
        <w:ind w:left="284"/>
        <w:rPr>
          <w:rFonts w:ascii="Times New Roman" w:hAnsi="Times New Roman" w:cs="Times New Roman"/>
          <w:sz w:val="24"/>
          <w:szCs w:val="28"/>
        </w:rPr>
      </w:pPr>
      <w:r w:rsidRPr="008E4C71">
        <w:rPr>
          <w:rFonts w:ascii="Times New Roman" w:hAnsi="Times New Roman" w:cs="Times New Roman"/>
          <w:sz w:val="24"/>
          <w:szCs w:val="28"/>
        </w:rPr>
        <w:t xml:space="preserve"> </w:t>
      </w:r>
    </w:p>
    <w:p w14:paraId="5731CB33" w14:textId="77777777" w:rsidR="004F189C" w:rsidRPr="008E4C71" w:rsidRDefault="004F189C" w:rsidP="00414796">
      <w:pPr>
        <w:numPr>
          <w:ilvl w:val="0"/>
          <w:numId w:val="13"/>
        </w:numPr>
        <w:spacing w:after="170"/>
        <w:ind w:hanging="427"/>
        <w:jc w:val="both"/>
        <w:rPr>
          <w:rFonts w:ascii="Times New Roman" w:hAnsi="Times New Roman" w:cs="Times New Roman"/>
          <w:sz w:val="24"/>
          <w:szCs w:val="28"/>
        </w:rPr>
      </w:pPr>
      <w:r w:rsidRPr="008E4C71">
        <w:rPr>
          <w:rFonts w:ascii="Times New Roman" w:hAnsi="Times New Roman" w:cs="Times New Roman"/>
          <w:sz w:val="24"/>
          <w:szCs w:val="28"/>
        </w:rPr>
        <w:t xml:space="preserve">As part of an established course of study at the Faculty, Bachelor of Information Technology students take a course module IT7x01, in which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completes a project (“the Project”) with the Organisation on the basis set out in this Agreement. </w:t>
      </w:r>
    </w:p>
    <w:p w14:paraId="2C4D5545" w14:textId="77777777" w:rsidR="004F189C" w:rsidRPr="008E4C71" w:rsidRDefault="004F189C" w:rsidP="00414796">
      <w:pPr>
        <w:numPr>
          <w:ilvl w:val="0"/>
          <w:numId w:val="13"/>
        </w:numPr>
        <w:spacing w:after="170"/>
        <w:ind w:hanging="427"/>
        <w:jc w:val="both"/>
        <w:rPr>
          <w:rFonts w:ascii="Times New Roman" w:hAnsi="Times New Roman" w:cs="Times New Roman"/>
          <w:sz w:val="24"/>
          <w:szCs w:val="28"/>
        </w:rPr>
      </w:pPr>
      <w:r w:rsidRPr="008E4C71">
        <w:rPr>
          <w:rFonts w:ascii="Times New Roman" w:hAnsi="Times New Roman" w:cs="Times New Roman"/>
          <w:sz w:val="24"/>
          <w:szCs w:val="28"/>
        </w:rPr>
        <w:t xml:space="preserve">The Organisation agrees to allow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access to its premises if needed to undertake that Project on the basis set out in this Agreement. </w:t>
      </w:r>
    </w:p>
    <w:p w14:paraId="2DCD0791" w14:textId="77777777" w:rsidR="004F189C" w:rsidRPr="008E4C71" w:rsidRDefault="004F189C" w:rsidP="00414796">
      <w:pPr>
        <w:numPr>
          <w:ilvl w:val="0"/>
          <w:numId w:val="13"/>
        </w:numPr>
        <w:spacing w:after="170"/>
        <w:ind w:hanging="427"/>
        <w:jc w:val="both"/>
        <w:rPr>
          <w:rFonts w:ascii="Times New Roman" w:hAnsi="Times New Roman" w:cs="Times New Roman"/>
          <w:sz w:val="24"/>
          <w:szCs w:val="28"/>
        </w:rPr>
      </w:pPr>
      <w:r w:rsidRPr="008E4C71">
        <w:rPr>
          <w:rFonts w:ascii="Times New Roman" w:hAnsi="Times New Roman" w:cs="Times New Roman"/>
          <w:sz w:val="24"/>
          <w:szCs w:val="28"/>
        </w:rPr>
        <w:t xml:space="preserve">The </w:t>
      </w:r>
      <w:proofErr w:type="gramStart"/>
      <w:r w:rsidRPr="008E4C71">
        <w:rPr>
          <w:rFonts w:ascii="Times New Roman" w:hAnsi="Times New Roman" w:cs="Times New Roman"/>
          <w:sz w:val="24"/>
          <w:szCs w:val="28"/>
        </w:rPr>
        <w:t>Faculty</w:t>
      </w:r>
      <w:proofErr w:type="gramEnd"/>
      <w:r w:rsidRPr="008E4C71">
        <w:rPr>
          <w:rFonts w:ascii="Times New Roman" w:hAnsi="Times New Roman" w:cs="Times New Roman"/>
          <w:sz w:val="24"/>
          <w:szCs w:val="28"/>
        </w:rPr>
        <w:t xml:space="preserve"> is satisfied that the Organisation is suitable for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Project. </w:t>
      </w:r>
    </w:p>
    <w:p w14:paraId="2DA814CD" w14:textId="77777777" w:rsidR="004F189C" w:rsidRPr="008E4C71" w:rsidRDefault="004F189C" w:rsidP="004F189C">
      <w:pPr>
        <w:spacing w:after="158"/>
        <w:ind w:left="283"/>
        <w:rPr>
          <w:rFonts w:ascii="Times New Roman" w:hAnsi="Times New Roman" w:cs="Times New Roman"/>
          <w:sz w:val="24"/>
          <w:szCs w:val="28"/>
        </w:rPr>
      </w:pPr>
      <w:r w:rsidRPr="008E4C71">
        <w:rPr>
          <w:rFonts w:ascii="Times New Roman" w:hAnsi="Times New Roman" w:cs="Times New Roman"/>
          <w:sz w:val="24"/>
          <w:szCs w:val="28"/>
        </w:rPr>
        <w:t xml:space="preserve"> </w:t>
      </w:r>
    </w:p>
    <w:p w14:paraId="2432CF1F"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sz w:val="24"/>
          <w:szCs w:val="28"/>
        </w:rPr>
        <w:t xml:space="preserve">TERMS </w:t>
      </w:r>
    </w:p>
    <w:p w14:paraId="4C409926" w14:textId="77777777" w:rsidR="004F189C" w:rsidRPr="008E4C71" w:rsidRDefault="004F189C" w:rsidP="004F189C">
      <w:pPr>
        <w:spacing w:after="160"/>
        <w:ind w:left="283"/>
        <w:rPr>
          <w:rFonts w:ascii="Times New Roman" w:hAnsi="Times New Roman" w:cs="Times New Roman"/>
          <w:sz w:val="24"/>
          <w:szCs w:val="28"/>
        </w:rPr>
      </w:pPr>
      <w:r w:rsidRPr="008E4C71">
        <w:rPr>
          <w:rFonts w:ascii="Times New Roman" w:hAnsi="Times New Roman" w:cs="Times New Roman"/>
          <w:sz w:val="24"/>
          <w:szCs w:val="28"/>
        </w:rPr>
        <w:t xml:space="preserve"> </w:t>
      </w:r>
    </w:p>
    <w:p w14:paraId="65402C2E"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b/>
          <w:sz w:val="24"/>
          <w:szCs w:val="28"/>
        </w:rPr>
        <w:t xml:space="preserve">1. Effective Date </w:t>
      </w:r>
    </w:p>
    <w:p w14:paraId="69EBD7B2" w14:textId="77777777" w:rsidR="004F189C" w:rsidRPr="008E4C71" w:rsidRDefault="004F189C" w:rsidP="004F189C">
      <w:pPr>
        <w:ind w:left="703"/>
        <w:rPr>
          <w:rFonts w:ascii="Times New Roman" w:hAnsi="Times New Roman" w:cs="Times New Roman"/>
          <w:sz w:val="24"/>
          <w:szCs w:val="28"/>
        </w:rPr>
      </w:pPr>
      <w:r w:rsidRPr="008E4C71">
        <w:rPr>
          <w:rFonts w:ascii="Times New Roman" w:hAnsi="Times New Roman" w:cs="Times New Roman"/>
          <w:b/>
          <w:sz w:val="24"/>
          <w:szCs w:val="28"/>
        </w:rPr>
        <w:t xml:space="preserve"> </w:t>
      </w:r>
    </w:p>
    <w:p w14:paraId="17BEB297" w14:textId="77777777" w:rsidR="004F189C" w:rsidRPr="00DE4A80" w:rsidRDefault="004F189C" w:rsidP="004F189C">
      <w:pPr>
        <w:spacing w:after="158"/>
        <w:rPr>
          <w:rFonts w:ascii="Times New Roman" w:hAnsi="Times New Roman" w:cs="Times New Roman"/>
        </w:rPr>
      </w:pPr>
      <w:r w:rsidRPr="008E4C71">
        <w:rPr>
          <w:rFonts w:ascii="Times New Roman" w:hAnsi="Times New Roman" w:cs="Times New Roman"/>
          <w:sz w:val="24"/>
          <w:szCs w:val="28"/>
        </w:rPr>
        <w:t>This Agreement shall be effective as of ____</w:t>
      </w:r>
      <w:r>
        <w:rPr>
          <w:rFonts w:ascii="Times New Roman" w:hAnsi="Times New Roman" w:cs="Times New Roman"/>
          <w:sz w:val="24"/>
          <w:szCs w:val="28"/>
        </w:rPr>
        <w:t>18/08/2025</w:t>
      </w:r>
      <w:r w:rsidRPr="008E4C71">
        <w:rPr>
          <w:rFonts w:ascii="Times New Roman" w:hAnsi="Times New Roman" w:cs="Times New Roman"/>
          <w:sz w:val="24"/>
          <w:szCs w:val="28"/>
        </w:rPr>
        <w:t>________________ until __</w:t>
      </w:r>
      <w:r>
        <w:rPr>
          <w:rFonts w:ascii="Times New Roman" w:hAnsi="Times New Roman" w:cs="Times New Roman"/>
          <w:sz w:val="24"/>
          <w:szCs w:val="28"/>
        </w:rPr>
        <w:t>20/10/2025</w:t>
      </w:r>
      <w:r w:rsidRPr="008E4C71">
        <w:rPr>
          <w:rFonts w:ascii="Times New Roman" w:hAnsi="Times New Roman" w:cs="Times New Roman"/>
          <w:sz w:val="24"/>
          <w:szCs w:val="28"/>
        </w:rPr>
        <w:t>______________</w:t>
      </w:r>
      <w:r w:rsidRPr="008E4C71">
        <w:rPr>
          <w:rFonts w:ascii="Times New Roman" w:hAnsi="Times New Roman" w:cs="Times New Roman"/>
          <w:b/>
          <w:sz w:val="24"/>
          <w:szCs w:val="28"/>
        </w:rPr>
        <w:t xml:space="preserve"> </w:t>
      </w:r>
    </w:p>
    <w:p w14:paraId="09D6060D" w14:textId="77777777" w:rsidR="004F189C" w:rsidRPr="00A76382" w:rsidRDefault="004F189C" w:rsidP="004F189C">
      <w:pPr>
        <w:rPr>
          <w:rFonts w:ascii="Times New Roman" w:hAnsi="Times New Roman" w:cs="Times New Roman"/>
          <w:sz w:val="24"/>
          <w:szCs w:val="28"/>
        </w:rPr>
      </w:pPr>
      <w:r w:rsidRPr="00A76382">
        <w:rPr>
          <w:rFonts w:ascii="Times New Roman" w:hAnsi="Times New Roman" w:cs="Times New Roman"/>
          <w:sz w:val="24"/>
          <w:szCs w:val="28"/>
        </w:rPr>
        <w:t xml:space="preserve">2. Undertakings </w:t>
      </w:r>
    </w:p>
    <w:p w14:paraId="72B2E73A" w14:textId="77777777" w:rsidR="004F189C" w:rsidRDefault="004F189C" w:rsidP="004F189C">
      <w:pPr>
        <w:spacing w:after="160" w:line="259" w:lineRule="auto"/>
        <w:ind w:left="283"/>
      </w:pPr>
      <w:r>
        <w:rPr>
          <w:b/>
        </w:rPr>
        <w:t xml:space="preserve"> </w:t>
      </w:r>
    </w:p>
    <w:p w14:paraId="545D9959" w14:textId="77777777" w:rsidR="004F189C" w:rsidRPr="008E4C71" w:rsidRDefault="004F189C" w:rsidP="004F189C">
      <w:pPr>
        <w:ind w:left="696" w:hanging="427"/>
        <w:rPr>
          <w:rFonts w:ascii="Times New Roman" w:hAnsi="Times New Roman" w:cs="Times New Roman"/>
          <w:sz w:val="24"/>
          <w:szCs w:val="28"/>
        </w:rPr>
      </w:pPr>
      <w:r w:rsidRPr="008E4C71">
        <w:rPr>
          <w:rFonts w:ascii="Times New Roman" w:hAnsi="Times New Roman" w:cs="Times New Roman"/>
          <w:sz w:val="24"/>
          <w:szCs w:val="28"/>
        </w:rPr>
        <w:t xml:space="preserve">2.1 The Organisation has accepted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and agrees to allow that Student(s) access to its premises as needed. </w:t>
      </w:r>
    </w:p>
    <w:p w14:paraId="25D0E026" w14:textId="77777777" w:rsidR="004F189C" w:rsidRPr="008E4C71" w:rsidRDefault="004F189C" w:rsidP="004F189C">
      <w:pPr>
        <w:ind w:left="696" w:hanging="427"/>
        <w:rPr>
          <w:rFonts w:ascii="Times New Roman" w:hAnsi="Times New Roman" w:cs="Times New Roman"/>
          <w:sz w:val="24"/>
          <w:szCs w:val="28"/>
        </w:rPr>
      </w:pPr>
      <w:r w:rsidRPr="008E4C71">
        <w:rPr>
          <w:rFonts w:ascii="Times New Roman" w:hAnsi="Times New Roman" w:cs="Times New Roman"/>
          <w:sz w:val="24"/>
          <w:szCs w:val="28"/>
        </w:rPr>
        <w:t xml:space="preserve">2.2 The Organisation agrees to be responsible for meeting the requirements of its statutory obligations, e.g. Health and Safety in Employment Act, Human Rights Act, etc., for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w:t>
      </w:r>
    </w:p>
    <w:p w14:paraId="5933CC19" w14:textId="77777777" w:rsidR="004F189C" w:rsidRPr="008E4C71" w:rsidRDefault="004F189C" w:rsidP="004F189C">
      <w:pPr>
        <w:ind w:left="696" w:hanging="427"/>
        <w:rPr>
          <w:rFonts w:ascii="Times New Roman" w:hAnsi="Times New Roman" w:cs="Times New Roman"/>
          <w:sz w:val="24"/>
          <w:szCs w:val="28"/>
        </w:rPr>
      </w:pPr>
      <w:r w:rsidRPr="008E4C71">
        <w:rPr>
          <w:rFonts w:ascii="Times New Roman" w:hAnsi="Times New Roman" w:cs="Times New Roman"/>
          <w:sz w:val="24"/>
          <w:szCs w:val="28"/>
        </w:rPr>
        <w:t xml:space="preserve">2.3 The Student(s) will use their best efforts in undertaking the Project for the Organisation, as mutually agreed by the parties and set out in a separate written proposal which will form part of this Agreement. </w:t>
      </w:r>
    </w:p>
    <w:p w14:paraId="3329C10F" w14:textId="77777777" w:rsidR="004F189C" w:rsidRPr="008E4C71" w:rsidRDefault="004F189C" w:rsidP="004F189C">
      <w:pPr>
        <w:ind w:left="696" w:hanging="427"/>
        <w:rPr>
          <w:rFonts w:ascii="Times New Roman" w:hAnsi="Times New Roman" w:cs="Times New Roman"/>
          <w:sz w:val="24"/>
          <w:szCs w:val="28"/>
        </w:rPr>
      </w:pPr>
      <w:r w:rsidRPr="008E4C71">
        <w:rPr>
          <w:rFonts w:ascii="Times New Roman" w:hAnsi="Times New Roman" w:cs="Times New Roman"/>
          <w:sz w:val="24"/>
          <w:szCs w:val="28"/>
        </w:rPr>
        <w:t xml:space="preserve">2.4 The Organisation understands that the primary reason for the Project is education and advancement of knowledge, and, consequently, the Project must further that purpose. </w:t>
      </w:r>
    </w:p>
    <w:p w14:paraId="63E03E74" w14:textId="77777777" w:rsidR="004F189C" w:rsidRPr="008E4C71" w:rsidRDefault="004F189C" w:rsidP="004F189C">
      <w:pPr>
        <w:ind w:left="696" w:hanging="427"/>
        <w:rPr>
          <w:rFonts w:ascii="Times New Roman" w:hAnsi="Times New Roman" w:cs="Times New Roman"/>
          <w:sz w:val="24"/>
          <w:szCs w:val="28"/>
        </w:rPr>
      </w:pPr>
      <w:r w:rsidRPr="008E4C71">
        <w:rPr>
          <w:rFonts w:ascii="Times New Roman" w:hAnsi="Times New Roman" w:cs="Times New Roman"/>
          <w:sz w:val="24"/>
          <w:szCs w:val="28"/>
        </w:rPr>
        <w:t xml:space="preserve">2.5 Neither the Faculty nor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guarantee specific results and the Project will be undertaken only on a </w:t>
      </w:r>
      <w:proofErr w:type="gramStart"/>
      <w:r w:rsidRPr="008E4C71">
        <w:rPr>
          <w:rFonts w:ascii="Times New Roman" w:hAnsi="Times New Roman" w:cs="Times New Roman"/>
          <w:sz w:val="24"/>
          <w:szCs w:val="28"/>
        </w:rPr>
        <w:t>best efforts</w:t>
      </w:r>
      <w:proofErr w:type="gramEnd"/>
      <w:r w:rsidRPr="008E4C71">
        <w:rPr>
          <w:rFonts w:ascii="Times New Roman" w:hAnsi="Times New Roman" w:cs="Times New Roman"/>
          <w:sz w:val="24"/>
          <w:szCs w:val="28"/>
        </w:rPr>
        <w:t xml:space="preserve"> basis. </w:t>
      </w:r>
    </w:p>
    <w:p w14:paraId="2CC8D876" w14:textId="77777777" w:rsidR="004F189C" w:rsidRPr="008E4C71" w:rsidRDefault="004F189C" w:rsidP="004F189C">
      <w:pPr>
        <w:ind w:left="696" w:hanging="427"/>
        <w:rPr>
          <w:rFonts w:ascii="Times New Roman" w:hAnsi="Times New Roman" w:cs="Times New Roman"/>
          <w:sz w:val="24"/>
          <w:szCs w:val="28"/>
        </w:rPr>
      </w:pPr>
      <w:r w:rsidRPr="008E4C71">
        <w:rPr>
          <w:rFonts w:ascii="Times New Roman" w:hAnsi="Times New Roman" w:cs="Times New Roman"/>
          <w:sz w:val="24"/>
          <w:szCs w:val="28"/>
        </w:rPr>
        <w:t xml:space="preserve">2.6 The Student(s) agrees to submit their IT7510 report to their nominated supervisor at the Organisation. </w:t>
      </w:r>
    </w:p>
    <w:p w14:paraId="3024E50F" w14:textId="77777777" w:rsidR="004F189C" w:rsidRDefault="004F189C" w:rsidP="004F189C">
      <w:pPr>
        <w:spacing w:after="180" w:line="259" w:lineRule="auto"/>
        <w:ind w:left="282"/>
      </w:pPr>
      <w:r>
        <w:t xml:space="preserve"> </w:t>
      </w:r>
    </w:p>
    <w:p w14:paraId="12744126" w14:textId="77777777" w:rsidR="004F189C" w:rsidRPr="00A411E4" w:rsidRDefault="004F189C" w:rsidP="004F189C">
      <w:pPr>
        <w:rPr>
          <w:rFonts w:ascii="Times New Roman" w:hAnsi="Times New Roman" w:cs="Times New Roman"/>
          <w:sz w:val="24"/>
          <w:szCs w:val="28"/>
        </w:rPr>
      </w:pPr>
      <w:r w:rsidRPr="00A411E4">
        <w:rPr>
          <w:rFonts w:ascii="Times New Roman" w:hAnsi="Times New Roman" w:cs="Times New Roman"/>
          <w:sz w:val="24"/>
          <w:szCs w:val="28"/>
        </w:rPr>
        <w:t xml:space="preserve">3. </w:t>
      </w:r>
      <w:r w:rsidRPr="00A411E4">
        <w:rPr>
          <w:rFonts w:ascii="Times New Roman" w:hAnsi="Times New Roman" w:cs="Times New Roman"/>
          <w:sz w:val="24"/>
          <w:szCs w:val="28"/>
        </w:rPr>
        <w:tab/>
        <w:t xml:space="preserve">Copyright, Patents, Trade Marks and other Intellectual Property Rights </w:t>
      </w:r>
    </w:p>
    <w:p w14:paraId="10F41A56" w14:textId="77777777" w:rsidR="004F189C" w:rsidRDefault="004F189C" w:rsidP="004F189C">
      <w:pPr>
        <w:spacing w:after="160" w:line="259" w:lineRule="auto"/>
        <w:ind w:left="282"/>
      </w:pPr>
      <w:r>
        <w:rPr>
          <w:b/>
        </w:rPr>
        <w:t xml:space="preserve"> </w:t>
      </w:r>
    </w:p>
    <w:p w14:paraId="7FA30C50"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sz w:val="24"/>
          <w:szCs w:val="28"/>
        </w:rPr>
        <w:t xml:space="preserve">The Faculty and Student(s) each acknowledge that all copyright, trademarks, trade names, patents and other intellectual property rights belonging to the Organisation that the Faculty and Student(s) come into contact with are and shall remain the sole property of the Organisation, and no claim or right to them is to be made by or created in the Faculty or Student(s). </w:t>
      </w:r>
    </w:p>
    <w:p w14:paraId="2D1C464F" w14:textId="77777777" w:rsidR="004F189C" w:rsidRDefault="004F189C" w:rsidP="004F189C">
      <w:pPr>
        <w:spacing w:after="177" w:line="259" w:lineRule="auto"/>
        <w:ind w:left="282"/>
      </w:pPr>
      <w:r>
        <w:t xml:space="preserve"> </w:t>
      </w:r>
    </w:p>
    <w:p w14:paraId="30C2183F" w14:textId="77777777" w:rsidR="004F189C" w:rsidRPr="00A76382" w:rsidRDefault="004F189C" w:rsidP="004F189C">
      <w:pPr>
        <w:rPr>
          <w:rFonts w:ascii="Times New Roman" w:hAnsi="Times New Roman" w:cs="Times New Roman"/>
        </w:rPr>
      </w:pPr>
      <w:r w:rsidRPr="00A76382">
        <w:rPr>
          <w:rFonts w:ascii="Times New Roman" w:hAnsi="Times New Roman" w:cs="Times New Roman"/>
          <w:sz w:val="24"/>
        </w:rPr>
        <w:t xml:space="preserve">4 </w:t>
      </w:r>
      <w:r w:rsidRPr="00A76382">
        <w:rPr>
          <w:rFonts w:ascii="Times New Roman" w:hAnsi="Times New Roman" w:cs="Times New Roman"/>
          <w:sz w:val="24"/>
          <w:szCs w:val="28"/>
        </w:rPr>
        <w:tab/>
      </w:r>
      <w:r w:rsidRPr="00A76382">
        <w:rPr>
          <w:rFonts w:ascii="Times New Roman" w:hAnsi="Times New Roman" w:cs="Times New Roman"/>
          <w:sz w:val="24"/>
        </w:rPr>
        <w:t xml:space="preserve">Confidential Information </w:t>
      </w:r>
    </w:p>
    <w:p w14:paraId="2128F0AC" w14:textId="77777777" w:rsidR="004F189C" w:rsidRDefault="004F189C" w:rsidP="004F189C">
      <w:pPr>
        <w:spacing w:after="160" w:line="259" w:lineRule="auto"/>
        <w:ind w:left="282"/>
      </w:pPr>
      <w:r>
        <w:t xml:space="preserve"> </w:t>
      </w:r>
    </w:p>
    <w:p w14:paraId="3AA5AA69" w14:textId="77777777" w:rsidR="004F189C" w:rsidRPr="008E4C71" w:rsidRDefault="004F189C" w:rsidP="004F189C">
      <w:pPr>
        <w:ind w:left="696" w:hanging="427"/>
        <w:rPr>
          <w:rFonts w:ascii="Times New Roman" w:hAnsi="Times New Roman" w:cs="Times New Roman"/>
          <w:sz w:val="24"/>
          <w:szCs w:val="28"/>
        </w:rPr>
      </w:pPr>
      <w:r w:rsidRPr="008E4C71">
        <w:rPr>
          <w:rFonts w:ascii="Times New Roman" w:hAnsi="Times New Roman" w:cs="Times New Roman"/>
          <w:sz w:val="24"/>
          <w:szCs w:val="28"/>
        </w:rPr>
        <w:t xml:space="preserve">4.1 The parties may wish, from time to time, in connection with the Project undertaken under this Agreement, to disclose certain information of a confidential nature (“Confidential Information”) to each other.  Each party will use reasonable efforts to prevent the disclosure of any of the other parties Confidential Information to third parties for a period of three (3) years from receipt of that information, provided that the recipient party’s obligation shall not apply to information that: </w:t>
      </w:r>
    </w:p>
    <w:p w14:paraId="00875344" w14:textId="77777777" w:rsidR="004F189C" w:rsidRPr="008E4C71" w:rsidRDefault="004F189C" w:rsidP="004F189C">
      <w:pPr>
        <w:spacing w:after="160"/>
        <w:ind w:left="282"/>
        <w:rPr>
          <w:rFonts w:ascii="Times New Roman" w:hAnsi="Times New Roman" w:cs="Times New Roman"/>
          <w:sz w:val="24"/>
          <w:szCs w:val="28"/>
        </w:rPr>
      </w:pPr>
      <w:r w:rsidRPr="008E4C71">
        <w:rPr>
          <w:rFonts w:ascii="Times New Roman" w:hAnsi="Times New Roman" w:cs="Times New Roman"/>
          <w:sz w:val="24"/>
          <w:szCs w:val="28"/>
        </w:rPr>
        <w:t xml:space="preserve"> </w:t>
      </w:r>
    </w:p>
    <w:p w14:paraId="6292185D" w14:textId="77777777" w:rsidR="004F189C" w:rsidRPr="008E4C71" w:rsidRDefault="004F189C" w:rsidP="00414796">
      <w:pPr>
        <w:numPr>
          <w:ilvl w:val="0"/>
          <w:numId w:val="14"/>
        </w:numPr>
        <w:spacing w:after="170"/>
        <w:ind w:hanging="425"/>
        <w:jc w:val="both"/>
        <w:rPr>
          <w:rFonts w:ascii="Times New Roman" w:hAnsi="Times New Roman" w:cs="Times New Roman"/>
          <w:sz w:val="24"/>
          <w:szCs w:val="28"/>
        </w:rPr>
      </w:pPr>
      <w:r w:rsidRPr="008E4C71">
        <w:rPr>
          <w:rFonts w:ascii="Times New Roman" w:hAnsi="Times New Roman" w:cs="Times New Roman"/>
          <w:sz w:val="24"/>
          <w:szCs w:val="28"/>
        </w:rPr>
        <w:t xml:space="preserve">is not disclosed in writing or reduced to writing and marked with an appropriate confidentiality legend or designated in writing as Confidential Information within thirty (30) days of disclosure; </w:t>
      </w:r>
    </w:p>
    <w:p w14:paraId="19BD9EA0" w14:textId="77777777" w:rsidR="004F189C" w:rsidRPr="008E4C71" w:rsidRDefault="004F189C" w:rsidP="00414796">
      <w:pPr>
        <w:numPr>
          <w:ilvl w:val="0"/>
          <w:numId w:val="14"/>
        </w:numPr>
        <w:spacing w:after="170"/>
        <w:ind w:hanging="425"/>
        <w:jc w:val="both"/>
        <w:rPr>
          <w:rFonts w:ascii="Times New Roman" w:hAnsi="Times New Roman" w:cs="Times New Roman"/>
          <w:sz w:val="24"/>
          <w:szCs w:val="28"/>
        </w:rPr>
      </w:pPr>
      <w:r w:rsidRPr="008E4C71">
        <w:rPr>
          <w:rFonts w:ascii="Times New Roman" w:hAnsi="Times New Roman" w:cs="Times New Roman"/>
          <w:sz w:val="24"/>
          <w:szCs w:val="28"/>
        </w:rPr>
        <w:t xml:space="preserve">is already in the recipient party’s possession at the time of disclosure; </w:t>
      </w:r>
    </w:p>
    <w:p w14:paraId="1A7B2237" w14:textId="77777777" w:rsidR="004F189C" w:rsidRPr="008E4C71" w:rsidRDefault="004F189C" w:rsidP="00414796">
      <w:pPr>
        <w:numPr>
          <w:ilvl w:val="0"/>
          <w:numId w:val="14"/>
        </w:numPr>
        <w:spacing w:after="170"/>
        <w:ind w:hanging="425"/>
        <w:jc w:val="both"/>
        <w:rPr>
          <w:rFonts w:ascii="Times New Roman" w:hAnsi="Times New Roman" w:cs="Times New Roman"/>
          <w:sz w:val="24"/>
          <w:szCs w:val="28"/>
        </w:rPr>
      </w:pPr>
      <w:r w:rsidRPr="008E4C71">
        <w:rPr>
          <w:rFonts w:ascii="Times New Roman" w:hAnsi="Times New Roman" w:cs="Times New Roman"/>
          <w:sz w:val="24"/>
          <w:szCs w:val="28"/>
        </w:rPr>
        <w:t xml:space="preserve">is or later becomes part of the public domain through no fault of the recipient party; </w:t>
      </w:r>
    </w:p>
    <w:p w14:paraId="00DC5367" w14:textId="77777777" w:rsidR="004F189C" w:rsidRPr="008E4C71" w:rsidRDefault="004F189C" w:rsidP="00414796">
      <w:pPr>
        <w:numPr>
          <w:ilvl w:val="0"/>
          <w:numId w:val="14"/>
        </w:numPr>
        <w:spacing w:after="170"/>
        <w:ind w:hanging="425"/>
        <w:jc w:val="both"/>
        <w:rPr>
          <w:rFonts w:ascii="Times New Roman" w:hAnsi="Times New Roman" w:cs="Times New Roman"/>
          <w:sz w:val="24"/>
          <w:szCs w:val="28"/>
        </w:rPr>
      </w:pPr>
      <w:r w:rsidRPr="008E4C71">
        <w:rPr>
          <w:rFonts w:ascii="Times New Roman" w:hAnsi="Times New Roman" w:cs="Times New Roman"/>
          <w:sz w:val="24"/>
          <w:szCs w:val="28"/>
        </w:rPr>
        <w:t xml:space="preserve">is received from a third party having no obligations of confidentiality to the disclosing party; </w:t>
      </w:r>
    </w:p>
    <w:p w14:paraId="1F784B78" w14:textId="77777777" w:rsidR="004F189C" w:rsidRPr="008E4C71" w:rsidRDefault="004F189C" w:rsidP="00414796">
      <w:pPr>
        <w:numPr>
          <w:ilvl w:val="0"/>
          <w:numId w:val="14"/>
        </w:numPr>
        <w:spacing w:after="170"/>
        <w:ind w:hanging="425"/>
        <w:jc w:val="both"/>
        <w:rPr>
          <w:rFonts w:ascii="Times New Roman" w:hAnsi="Times New Roman" w:cs="Times New Roman"/>
          <w:sz w:val="24"/>
          <w:szCs w:val="28"/>
        </w:rPr>
      </w:pPr>
      <w:r w:rsidRPr="008E4C71">
        <w:rPr>
          <w:rFonts w:ascii="Times New Roman" w:hAnsi="Times New Roman" w:cs="Times New Roman"/>
          <w:sz w:val="24"/>
          <w:szCs w:val="28"/>
        </w:rPr>
        <w:t xml:space="preserve">is independently developed by the recipient party; or </w:t>
      </w:r>
    </w:p>
    <w:p w14:paraId="64F40526" w14:textId="77777777" w:rsidR="004F189C" w:rsidRPr="008E4C71" w:rsidRDefault="004F189C" w:rsidP="00414796">
      <w:pPr>
        <w:numPr>
          <w:ilvl w:val="0"/>
          <w:numId w:val="14"/>
        </w:numPr>
        <w:spacing w:after="170"/>
        <w:ind w:hanging="425"/>
        <w:jc w:val="both"/>
        <w:rPr>
          <w:rFonts w:ascii="Times New Roman" w:hAnsi="Times New Roman" w:cs="Times New Roman"/>
          <w:sz w:val="24"/>
          <w:szCs w:val="28"/>
        </w:rPr>
      </w:pPr>
      <w:r w:rsidRPr="008E4C71">
        <w:rPr>
          <w:rFonts w:ascii="Times New Roman" w:hAnsi="Times New Roman" w:cs="Times New Roman"/>
          <w:sz w:val="24"/>
          <w:szCs w:val="28"/>
        </w:rPr>
        <w:t xml:space="preserve">is required by law or regulation to be disclosed. </w:t>
      </w:r>
    </w:p>
    <w:p w14:paraId="00765DE2" w14:textId="77777777" w:rsidR="004F189C" w:rsidRPr="008E4C71" w:rsidRDefault="004F189C" w:rsidP="004F189C">
      <w:pPr>
        <w:spacing w:after="160"/>
        <w:ind w:left="709"/>
        <w:rPr>
          <w:rFonts w:ascii="Times New Roman" w:hAnsi="Times New Roman" w:cs="Times New Roman"/>
          <w:sz w:val="24"/>
          <w:szCs w:val="28"/>
        </w:rPr>
      </w:pPr>
      <w:r w:rsidRPr="008E4C71">
        <w:rPr>
          <w:rFonts w:ascii="Times New Roman" w:hAnsi="Times New Roman" w:cs="Times New Roman"/>
          <w:sz w:val="24"/>
          <w:szCs w:val="28"/>
        </w:rPr>
        <w:t xml:space="preserve"> </w:t>
      </w:r>
    </w:p>
    <w:p w14:paraId="57FC6571" w14:textId="77777777" w:rsidR="004F189C" w:rsidRPr="008E4C71" w:rsidRDefault="004F189C" w:rsidP="00414796">
      <w:pPr>
        <w:numPr>
          <w:ilvl w:val="1"/>
          <w:numId w:val="15"/>
        </w:numPr>
        <w:spacing w:after="9"/>
        <w:ind w:hanging="427"/>
        <w:jc w:val="both"/>
        <w:rPr>
          <w:rFonts w:ascii="Times New Roman" w:hAnsi="Times New Roman" w:cs="Times New Roman"/>
          <w:sz w:val="24"/>
          <w:szCs w:val="28"/>
        </w:rPr>
      </w:pPr>
      <w:r w:rsidRPr="008E4C71">
        <w:rPr>
          <w:rFonts w:ascii="Times New Roman" w:hAnsi="Times New Roman" w:cs="Times New Roman"/>
          <w:sz w:val="24"/>
          <w:szCs w:val="28"/>
        </w:rPr>
        <w:t xml:space="preserve">Application may be made to any party for written permission to use Confidential Information.  </w:t>
      </w:r>
    </w:p>
    <w:p w14:paraId="08CC7EB1" w14:textId="77777777" w:rsidR="004F189C" w:rsidRPr="008E4C71" w:rsidRDefault="004F189C" w:rsidP="004F189C">
      <w:pPr>
        <w:ind w:left="719"/>
        <w:rPr>
          <w:rFonts w:ascii="Times New Roman" w:hAnsi="Times New Roman" w:cs="Times New Roman"/>
          <w:sz w:val="24"/>
          <w:szCs w:val="28"/>
        </w:rPr>
      </w:pPr>
      <w:r w:rsidRPr="008E4C71">
        <w:rPr>
          <w:rFonts w:ascii="Times New Roman" w:hAnsi="Times New Roman" w:cs="Times New Roman"/>
          <w:sz w:val="24"/>
          <w:szCs w:val="28"/>
        </w:rPr>
        <w:t xml:space="preserve">No party shall unreasonably withhold such permission. </w:t>
      </w:r>
    </w:p>
    <w:p w14:paraId="2824F4B0" w14:textId="77777777" w:rsidR="004F189C" w:rsidRPr="008E4C71" w:rsidRDefault="004F189C" w:rsidP="00414796">
      <w:pPr>
        <w:numPr>
          <w:ilvl w:val="1"/>
          <w:numId w:val="15"/>
        </w:numPr>
        <w:spacing w:after="170"/>
        <w:ind w:hanging="427"/>
        <w:jc w:val="both"/>
        <w:rPr>
          <w:rFonts w:ascii="Times New Roman" w:hAnsi="Times New Roman" w:cs="Times New Roman"/>
          <w:sz w:val="24"/>
          <w:szCs w:val="28"/>
        </w:rPr>
      </w:pPr>
      <w:r w:rsidRPr="008E4C71">
        <w:rPr>
          <w:rFonts w:ascii="Times New Roman" w:hAnsi="Times New Roman" w:cs="Times New Roman"/>
          <w:sz w:val="24"/>
          <w:szCs w:val="28"/>
        </w:rPr>
        <w:t xml:space="preserve">If permission to use Confidential Information is withheld by a party, then that party will state the reason or basis for refusal of permission. </w:t>
      </w:r>
    </w:p>
    <w:p w14:paraId="2CCBDA1B" w14:textId="77777777" w:rsidR="004F189C" w:rsidRDefault="004F189C" w:rsidP="004F189C">
      <w:pPr>
        <w:spacing w:after="177" w:line="259" w:lineRule="auto"/>
        <w:ind w:left="283"/>
      </w:pPr>
      <w:r>
        <w:t xml:space="preserve"> </w:t>
      </w:r>
    </w:p>
    <w:p w14:paraId="237B134E" w14:textId="77777777" w:rsidR="004F189C" w:rsidRPr="00A411E4" w:rsidRDefault="004F189C" w:rsidP="004F189C">
      <w:pPr>
        <w:rPr>
          <w:rFonts w:ascii="Times New Roman" w:hAnsi="Times New Roman" w:cs="Times New Roman"/>
          <w:sz w:val="24"/>
        </w:rPr>
      </w:pPr>
      <w:r w:rsidRPr="00A411E4">
        <w:rPr>
          <w:rFonts w:ascii="Times New Roman" w:hAnsi="Times New Roman" w:cs="Times New Roman"/>
          <w:sz w:val="24"/>
        </w:rPr>
        <w:t xml:space="preserve">5 </w:t>
      </w:r>
      <w:r w:rsidRPr="00A411E4">
        <w:rPr>
          <w:rFonts w:ascii="Times New Roman" w:hAnsi="Times New Roman" w:cs="Times New Roman"/>
          <w:sz w:val="24"/>
          <w:szCs w:val="28"/>
        </w:rPr>
        <w:tab/>
      </w:r>
      <w:r w:rsidRPr="00A411E4">
        <w:rPr>
          <w:rFonts w:ascii="Times New Roman" w:hAnsi="Times New Roman" w:cs="Times New Roman"/>
          <w:sz w:val="24"/>
        </w:rPr>
        <w:t xml:space="preserve">Intellectual Property Rights </w:t>
      </w:r>
    </w:p>
    <w:p w14:paraId="43A0547A" w14:textId="77777777" w:rsidR="004F189C" w:rsidRPr="008E4C71" w:rsidRDefault="004F189C" w:rsidP="004F189C">
      <w:pPr>
        <w:ind w:left="696" w:hanging="427"/>
        <w:rPr>
          <w:rFonts w:ascii="Times New Roman" w:hAnsi="Times New Roman" w:cs="Times New Roman"/>
          <w:sz w:val="24"/>
          <w:szCs w:val="28"/>
        </w:rPr>
      </w:pPr>
      <w:r w:rsidRPr="008E4C71">
        <w:rPr>
          <w:rFonts w:ascii="Times New Roman" w:hAnsi="Times New Roman" w:cs="Times New Roman"/>
          <w:sz w:val="24"/>
          <w:szCs w:val="28"/>
        </w:rPr>
        <w:t xml:space="preserve">5.1 The parties agree that both the Faculty and the Student(s) may use the intellectual property rights that are created as a result of the Project work undertaken by each Student for the Organisation for portfolio purposes to promote the </w:t>
      </w:r>
      <w:proofErr w:type="gramStart"/>
      <w:r w:rsidRPr="008E4C71">
        <w:rPr>
          <w:rFonts w:ascii="Times New Roman" w:hAnsi="Times New Roman" w:cs="Times New Roman"/>
          <w:sz w:val="24"/>
          <w:szCs w:val="28"/>
        </w:rPr>
        <w:t>Faculty</w:t>
      </w:r>
      <w:proofErr w:type="gramEnd"/>
      <w:r w:rsidRPr="008E4C71">
        <w:rPr>
          <w:rFonts w:ascii="Times New Roman" w:hAnsi="Times New Roman" w:cs="Times New Roman"/>
          <w:sz w:val="24"/>
          <w:szCs w:val="28"/>
        </w:rPr>
        <w:t xml:space="preserve"> and/or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w:t>
      </w:r>
    </w:p>
    <w:p w14:paraId="78D5AE8C" w14:textId="77777777" w:rsidR="004F189C" w:rsidRPr="008E4C71" w:rsidRDefault="004F189C" w:rsidP="004F189C">
      <w:pPr>
        <w:ind w:left="279"/>
        <w:rPr>
          <w:rFonts w:ascii="Times New Roman" w:hAnsi="Times New Roman" w:cs="Times New Roman"/>
          <w:sz w:val="24"/>
          <w:szCs w:val="28"/>
        </w:rPr>
      </w:pPr>
      <w:r w:rsidRPr="008E4C71">
        <w:rPr>
          <w:rFonts w:ascii="Times New Roman" w:hAnsi="Times New Roman" w:cs="Times New Roman"/>
          <w:sz w:val="24"/>
          <w:szCs w:val="28"/>
        </w:rPr>
        <w:t xml:space="preserve">5.2 The following intellectual property rights are agreed between the parties: </w:t>
      </w:r>
    </w:p>
    <w:p w14:paraId="38963615" w14:textId="77777777" w:rsidR="004F189C" w:rsidRPr="008E4C71" w:rsidRDefault="004F189C" w:rsidP="004F189C">
      <w:pPr>
        <w:spacing w:after="163"/>
        <w:ind w:left="282"/>
        <w:rPr>
          <w:rFonts w:ascii="Times New Roman" w:hAnsi="Times New Roman" w:cs="Times New Roman"/>
          <w:sz w:val="24"/>
          <w:szCs w:val="28"/>
        </w:rPr>
      </w:pPr>
      <w:r w:rsidRPr="008E4C71">
        <w:rPr>
          <w:rFonts w:ascii="Times New Roman" w:hAnsi="Times New Roman" w:cs="Times New Roman"/>
          <w:sz w:val="24"/>
          <w:szCs w:val="28"/>
        </w:rPr>
        <w:t xml:space="preserve"> </w:t>
      </w:r>
    </w:p>
    <w:p w14:paraId="75A59BF7" w14:textId="77777777" w:rsidR="004F189C" w:rsidRPr="008E4C71" w:rsidRDefault="004F189C" w:rsidP="004F189C">
      <w:pPr>
        <w:spacing w:after="163"/>
        <w:ind w:left="705"/>
        <w:rPr>
          <w:rFonts w:ascii="Times New Roman" w:hAnsi="Times New Roman" w:cs="Times New Roman"/>
          <w:sz w:val="24"/>
          <w:szCs w:val="28"/>
        </w:rPr>
      </w:pPr>
      <w:r w:rsidRPr="008E4C71">
        <w:rPr>
          <w:rFonts w:ascii="Times New Roman" w:hAnsi="Times New Roman" w:cs="Times New Roman"/>
          <w:i/>
          <w:sz w:val="24"/>
          <w:szCs w:val="28"/>
        </w:rPr>
        <w:t xml:space="preserve">(Please indicate which option is agreed upon by placing a tick in the appropriate box and deleting the options that do not apply.) </w:t>
      </w:r>
    </w:p>
    <w:p w14:paraId="6D5D58DA" w14:textId="77777777" w:rsidR="004F189C" w:rsidRPr="008E4C71" w:rsidRDefault="004F189C" w:rsidP="004F189C">
      <w:pPr>
        <w:spacing w:after="133"/>
        <w:ind w:left="710"/>
        <w:rPr>
          <w:rFonts w:ascii="Times New Roman" w:hAnsi="Times New Roman" w:cs="Times New Roman"/>
          <w:sz w:val="24"/>
        </w:rPr>
      </w:pPr>
      <w:r w:rsidRPr="2615CBB9">
        <w:rPr>
          <w:rFonts w:ascii="Times New Roman" w:hAnsi="Times New Roman" w:cs="Times New Roman"/>
          <w:i/>
          <w:sz w:val="24"/>
        </w:rPr>
        <w:t xml:space="preserve"> </w:t>
      </w:r>
    </w:p>
    <w:p w14:paraId="3126826E" w14:textId="77777777" w:rsidR="004F189C" w:rsidRPr="008E4C71" w:rsidRDefault="004F189C" w:rsidP="004F189C">
      <w:pPr>
        <w:tabs>
          <w:tab w:val="center" w:pos="554"/>
          <w:tab w:val="center" w:pos="3018"/>
        </w:tabs>
        <w:spacing w:after="133"/>
        <w:rPr>
          <w:rFonts w:ascii="Times New Roman" w:hAnsi="Times New Roman" w:cs="Times New Roman"/>
          <w:sz w:val="24"/>
        </w:rPr>
      </w:pPr>
      <w:r w:rsidRPr="008E4C71">
        <w:rPr>
          <w:rFonts w:ascii="Times New Roman" w:hAnsi="Times New Roman" w:cs="Times New Roman"/>
          <w:sz w:val="24"/>
          <w:szCs w:val="28"/>
        </w:rPr>
        <w:tab/>
      </w:r>
      <w:r w:rsidRPr="008E4C71">
        <w:rPr>
          <w:rFonts w:ascii="Times New Roman" w:hAnsi="Times New Roman" w:cs="Times New Roman"/>
          <w:noProof/>
          <w:sz w:val="24"/>
          <w:szCs w:val="28"/>
        </w:rPr>
        <mc:AlternateContent>
          <mc:Choice Requires="wpg">
            <w:drawing>
              <wp:inline distT="0" distB="0" distL="0" distR="0" wp14:anchorId="3C4A1A77" wp14:editId="01E61F93">
                <wp:extent cx="182880" cy="182880"/>
                <wp:effectExtent l="0" t="0" r="0" b="0"/>
                <wp:docPr id="259619505" name="Group 259619505"/>
                <wp:cNvGraphicFramePr/>
                <a:graphic xmlns:a="http://schemas.openxmlformats.org/drawingml/2006/main">
                  <a:graphicData uri="http://schemas.microsoft.com/office/word/2010/wordprocessingGroup">
                    <wpg:wgp>
                      <wpg:cNvGrpSpPr/>
                      <wpg:grpSpPr>
                        <a:xfrm>
                          <a:off x="0" y="0"/>
                          <a:ext cx="182880" cy="182880"/>
                          <a:chOff x="0" y="0"/>
                          <a:chExt cx="182880" cy="182880"/>
                        </a:xfrm>
                      </wpg:grpSpPr>
                      <wps:wsp>
                        <wps:cNvPr id="941515235" name="Shape 186"/>
                        <wps:cNvSpPr/>
                        <wps:spPr>
                          <a:xfrm>
                            <a:off x="0" y="0"/>
                            <a:ext cx="182880" cy="182880"/>
                          </a:xfrm>
                          <a:custGeom>
                            <a:avLst/>
                            <a:gdLst/>
                            <a:ahLst/>
                            <a:cxnLst/>
                            <a:rect l="0" t="0" r="0" b="0"/>
                            <a:pathLst>
                              <a:path w="182880" h="182880">
                                <a:moveTo>
                                  <a:pt x="0" y="0"/>
                                </a:moveTo>
                                <a:lnTo>
                                  <a:pt x="182880" y="0"/>
                                </a:lnTo>
                                <a:lnTo>
                                  <a:pt x="182880" y="182880"/>
                                </a:lnTo>
                                <a:lnTo>
                                  <a:pt x="0" y="182880"/>
                                </a:lnTo>
                                <a:lnTo>
                                  <a:pt x="0" y="0"/>
                                </a:lnTo>
                                <a:close/>
                              </a:path>
                            </a:pathLst>
                          </a:custGeom>
                          <a:ln w="9525" cap="flat">
                            <a:miter lim="101600"/>
                          </a:ln>
                        </wps:spPr>
                        <wps:style>
                          <a:lnRef idx="1">
                            <a:srgbClr val="000000"/>
                          </a:lnRef>
                          <a:fillRef idx="0">
                            <a:srgbClr val="FFFFFF"/>
                          </a:fillRef>
                          <a:effectRef idx="0">
                            <a:scrgbClr r="0" g="0" b="0"/>
                          </a:effectRef>
                          <a:fontRef idx="none"/>
                        </wps:style>
                        <wps:bodyPr/>
                      </wps:wsp>
                    </wpg:wgp>
                  </a:graphicData>
                </a:graphic>
              </wp:inline>
            </w:drawing>
          </mc:Choice>
          <mc:Fallback>
            <w:pict>
              <v:group w14:anchorId="12F02907" id="Group 259619505" o:spid="_x0000_s1026" style="width:14.4pt;height:14.4pt;mso-position-horizontal-relative:char;mso-position-vertical-relative:line" coordsize="1828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">
                <v:shape id="Shape 186" o:spid="_x0000_s1027" style="position:absolute;width:182880;height:182880;visibility:visible;mso-wrap-style:square;v-text-anchor:top" coordsize="1828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" path="m,l182880,r,182880l,182880,,xe" filled="f">
                  <v:stroke miterlimit="66585f" joinstyle="miter"/>
                  <v:path arrowok="t" textboxrect="0,0,182880,182880"/>
                </v:shape>
                <w10:anchorlock/>
              </v:group>
            </w:pict>
          </mc:Fallback>
        </mc:AlternateContent>
      </w:r>
      <w:r w:rsidRPr="008E4C71">
        <w:rPr>
          <w:rFonts w:ascii="Times New Roman" w:hAnsi="Times New Roman" w:cs="Times New Roman"/>
          <w:b/>
          <w:sz w:val="24"/>
          <w:szCs w:val="28"/>
        </w:rPr>
        <w:tab/>
      </w:r>
      <w:r w:rsidRPr="2615CBB9">
        <w:rPr>
          <w:rFonts w:ascii="Times New Roman" w:hAnsi="Times New Roman" w:cs="Times New Roman"/>
          <w:b/>
          <w:sz w:val="24"/>
        </w:rPr>
        <w:t xml:space="preserve">Option 1 – Organisation Ownership: </w:t>
      </w:r>
    </w:p>
    <w:p w14:paraId="2D668AB5" w14:textId="77777777" w:rsidR="004F189C" w:rsidRPr="008E4C71" w:rsidRDefault="004F189C" w:rsidP="004F189C">
      <w:pPr>
        <w:spacing w:after="6"/>
        <w:ind w:left="1144"/>
        <w:rPr>
          <w:rFonts w:ascii="Times New Roman" w:hAnsi="Times New Roman" w:cs="Times New Roman"/>
          <w:sz w:val="24"/>
          <w:szCs w:val="28"/>
        </w:rPr>
      </w:pPr>
      <w:r w:rsidRPr="008E4C71">
        <w:rPr>
          <w:rFonts w:ascii="Times New Roman" w:hAnsi="Times New Roman" w:cs="Times New Roman"/>
          <w:sz w:val="24"/>
          <w:szCs w:val="28"/>
        </w:rPr>
        <w:t xml:space="preserve">All intellectual property rights that are created as a result of the Project work undertaken by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for the Organisation shall vest absolutely in the Organisation.  </w:t>
      </w:r>
    </w:p>
    <w:p w14:paraId="51E405F0" w14:textId="77777777" w:rsidR="004F189C" w:rsidRPr="008E4C71" w:rsidRDefault="004F189C" w:rsidP="004F189C">
      <w:pPr>
        <w:spacing w:after="177"/>
        <w:ind w:left="1134"/>
        <w:rPr>
          <w:rFonts w:ascii="Times New Roman" w:hAnsi="Times New Roman" w:cs="Times New Roman"/>
          <w:sz w:val="24"/>
          <w:szCs w:val="28"/>
        </w:rPr>
      </w:pPr>
      <w:r w:rsidRPr="008E4C71">
        <w:rPr>
          <w:rFonts w:ascii="Times New Roman" w:hAnsi="Times New Roman" w:cs="Times New Roman"/>
          <w:sz w:val="24"/>
          <w:szCs w:val="28"/>
        </w:rPr>
        <w:t xml:space="preserve"> </w:t>
      </w:r>
    </w:p>
    <w:p w14:paraId="33C4AD44" w14:textId="77777777" w:rsidR="004F189C" w:rsidRPr="008E4C71" w:rsidRDefault="004F189C" w:rsidP="004F189C">
      <w:pPr>
        <w:tabs>
          <w:tab w:val="center" w:pos="554"/>
          <w:tab w:val="center" w:pos="2882"/>
        </w:tabs>
        <w:spacing w:after="48"/>
        <w:rPr>
          <w:rFonts w:ascii="Times New Roman" w:hAnsi="Times New Roman" w:cs="Times New Roman"/>
          <w:sz w:val="24"/>
          <w:szCs w:val="28"/>
        </w:rPr>
      </w:pPr>
      <w:r w:rsidRPr="008E4C71">
        <w:rPr>
          <w:rFonts w:ascii="Times New Roman" w:hAnsi="Times New Roman" w:cs="Times New Roman"/>
          <w:sz w:val="24"/>
          <w:szCs w:val="28"/>
        </w:rPr>
        <w:tab/>
      </w:r>
      <w:r w:rsidRPr="008E4C71">
        <w:rPr>
          <w:rFonts w:ascii="Times New Roman" w:hAnsi="Times New Roman" w:cs="Times New Roman"/>
          <w:noProof/>
          <w:sz w:val="24"/>
          <w:szCs w:val="28"/>
        </w:rPr>
        <mc:AlternateContent>
          <mc:Choice Requires="wpg">
            <w:drawing>
              <wp:inline distT="0" distB="0" distL="0" distR="0" wp14:anchorId="745603CB" wp14:editId="22DC8833">
                <wp:extent cx="182880" cy="182880"/>
                <wp:effectExtent l="0" t="0" r="0" b="0"/>
                <wp:docPr id="3394" name="Group 3394"/>
                <wp:cNvGraphicFramePr/>
                <a:graphic xmlns:a="http://schemas.openxmlformats.org/drawingml/2006/main">
                  <a:graphicData uri="http://schemas.microsoft.com/office/word/2010/wordprocessingGroup">
                    <wpg:wgp>
                      <wpg:cNvGrpSpPr/>
                      <wpg:grpSpPr>
                        <a:xfrm>
                          <a:off x="0" y="0"/>
                          <a:ext cx="182880" cy="182880"/>
                          <a:chOff x="0" y="0"/>
                          <a:chExt cx="182880" cy="182880"/>
                        </a:xfrm>
                      </wpg:grpSpPr>
                      <wps:wsp>
                        <wps:cNvPr id="186" name="Shape 186"/>
                        <wps:cNvSpPr/>
                        <wps:spPr>
                          <a:xfrm>
                            <a:off x="0" y="0"/>
                            <a:ext cx="182880" cy="182880"/>
                          </a:xfrm>
                          <a:custGeom>
                            <a:avLst/>
                            <a:gdLst/>
                            <a:ahLst/>
                            <a:cxnLst/>
                            <a:rect l="0" t="0" r="0" b="0"/>
                            <a:pathLst>
                              <a:path w="182880" h="182880">
                                <a:moveTo>
                                  <a:pt x="0" y="0"/>
                                </a:moveTo>
                                <a:lnTo>
                                  <a:pt x="182880" y="0"/>
                                </a:lnTo>
                                <a:lnTo>
                                  <a:pt x="182880" y="182880"/>
                                </a:lnTo>
                                <a:lnTo>
                                  <a:pt x="0" y="182880"/>
                                </a:lnTo>
                                <a:lnTo>
                                  <a:pt x="0" y="0"/>
                                </a:lnTo>
                                <a:close/>
                              </a:path>
                            </a:pathLst>
                          </a:custGeom>
                          <a:ln w="9525" cap="flat">
                            <a:miter lim="101600"/>
                          </a:ln>
                        </wps:spPr>
                        <wps:style>
                          <a:lnRef idx="1">
                            <a:srgbClr val="000000"/>
                          </a:lnRef>
                          <a:fillRef idx="0">
                            <a:srgbClr val="FFFFFF"/>
                          </a:fillRef>
                          <a:effectRef idx="0">
                            <a:scrgbClr r="0" g="0" b="0"/>
                          </a:effectRef>
                          <a:fontRef idx="none"/>
                        </wps:style>
                        <wps:bodyPr/>
                      </wps:wsp>
                    </wpg:wgp>
                  </a:graphicData>
                </a:graphic>
              </wp:inline>
            </w:drawing>
          </mc:Choice>
          <mc:Fallback>
            <w:pict>
              <v:group w14:anchorId="26E4361A" id="Group 3394" o:spid="_x0000_s1026" style="width:14.4pt;height:14.4pt;mso-position-horizontal-relative:char;mso-position-vertical-relative:line" coordsize="1828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">
                <v:shape id="Shape 186" o:spid="_x0000_s1027" style="position:absolute;width:182880;height:182880;visibility:visible;mso-wrap-style:square;v-text-anchor:top" coordsize="1828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" path="m,l182880,r,182880l,182880,,xe" filled="f">
                  <v:stroke miterlimit="66585f" joinstyle="miter"/>
                  <v:path arrowok="t" textboxrect="0,0,182880,182880"/>
                </v:shape>
                <w10:anchorlock/>
              </v:group>
            </w:pict>
          </mc:Fallback>
        </mc:AlternateContent>
      </w:r>
      <w:r w:rsidRPr="008E4C71">
        <w:rPr>
          <w:rFonts w:ascii="Times New Roman" w:hAnsi="Times New Roman" w:cs="Times New Roman"/>
          <w:b/>
          <w:sz w:val="24"/>
          <w:szCs w:val="28"/>
        </w:rPr>
        <w:tab/>
        <w:t xml:space="preserve">Option 2 – Student(s) Ownership: </w:t>
      </w:r>
    </w:p>
    <w:p w14:paraId="1B37E4D2" w14:textId="77777777" w:rsidR="004F189C" w:rsidRPr="008E4C71" w:rsidRDefault="004F189C" w:rsidP="004F189C">
      <w:pPr>
        <w:ind w:left="1144"/>
        <w:rPr>
          <w:rFonts w:ascii="Times New Roman" w:hAnsi="Times New Roman" w:cs="Times New Roman"/>
          <w:sz w:val="24"/>
          <w:szCs w:val="28"/>
        </w:rPr>
      </w:pPr>
      <w:r w:rsidRPr="008E4C71">
        <w:rPr>
          <w:rFonts w:ascii="Times New Roman" w:hAnsi="Times New Roman" w:cs="Times New Roman"/>
          <w:sz w:val="24"/>
          <w:szCs w:val="28"/>
        </w:rPr>
        <w:t xml:space="preserve">All intellectual property rights that are created as a result of the Project work undertaken by each Student for the Organisation shall vest absolutely in each respective Student.  Each Student hereby grants the Organisation, and where more than one Student has been involved in the Project, the other Student(s) are granted, a perpetual non-exclusive licence for that intellectual property. </w:t>
      </w:r>
    </w:p>
    <w:p w14:paraId="4A51FAF8" w14:textId="77777777" w:rsidR="004F189C" w:rsidRDefault="004F189C" w:rsidP="004F189C">
      <w:pPr>
        <w:spacing w:after="147" w:line="259" w:lineRule="auto"/>
        <w:ind w:left="1134"/>
      </w:pPr>
      <w:r>
        <w:t xml:space="preserve"> </w:t>
      </w:r>
    </w:p>
    <w:p w14:paraId="4615DC27" w14:textId="77777777" w:rsidR="004F189C" w:rsidRPr="008E4C71" w:rsidRDefault="004F189C" w:rsidP="004F189C">
      <w:pPr>
        <w:rPr>
          <w:rFonts w:ascii="Times New Roman" w:hAnsi="Times New Roman" w:cs="Times New Roman"/>
          <w:sz w:val="24"/>
        </w:rPr>
      </w:pPr>
      <w:r w:rsidRPr="008E4C71">
        <w:rPr>
          <w:rFonts w:ascii="Times New Roman" w:hAnsi="Times New Roman" w:cs="Times New Roman"/>
          <w:sz w:val="24"/>
        </w:rPr>
        <w:t xml:space="preserve">Option 3 – Split Ownership </w:t>
      </w:r>
    </w:p>
    <w:p w14:paraId="4FAB98C3" w14:textId="77777777" w:rsidR="004F189C" w:rsidRPr="008E4C71" w:rsidRDefault="004F189C" w:rsidP="004F189C">
      <w:pPr>
        <w:spacing w:after="203"/>
        <w:ind w:left="1144"/>
        <w:rPr>
          <w:rFonts w:ascii="Times New Roman" w:hAnsi="Times New Roman" w:cs="Times New Roman"/>
          <w:sz w:val="24"/>
          <w:szCs w:val="28"/>
        </w:rPr>
      </w:pPr>
      <w:r w:rsidRPr="008E4C71">
        <w:rPr>
          <w:rFonts w:ascii="Times New Roman" w:hAnsi="Times New Roman" w:cs="Times New Roman"/>
          <w:sz w:val="24"/>
          <w:szCs w:val="28"/>
        </w:rPr>
        <w:t xml:space="preserve">There shall be two types of intellectual property: </w:t>
      </w:r>
    </w:p>
    <w:p w14:paraId="05104D75" w14:textId="77777777" w:rsidR="004F189C" w:rsidRPr="008E4C71" w:rsidRDefault="004F189C" w:rsidP="00414796">
      <w:pPr>
        <w:numPr>
          <w:ilvl w:val="0"/>
          <w:numId w:val="16"/>
        </w:numPr>
        <w:spacing w:after="6"/>
        <w:ind w:hanging="425"/>
        <w:jc w:val="both"/>
        <w:rPr>
          <w:rFonts w:ascii="Times New Roman" w:hAnsi="Times New Roman" w:cs="Times New Roman"/>
          <w:sz w:val="24"/>
          <w:szCs w:val="28"/>
        </w:rPr>
      </w:pPr>
      <w:r w:rsidRPr="008E4C71">
        <w:rPr>
          <w:rFonts w:ascii="Times New Roman" w:hAnsi="Times New Roman" w:cs="Times New Roman"/>
          <w:sz w:val="24"/>
          <w:szCs w:val="28"/>
        </w:rPr>
        <w:t xml:space="preserve">Custom property (being intellectual property specifically developed by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for the Organisation) </w:t>
      </w:r>
    </w:p>
    <w:p w14:paraId="5D782219" w14:textId="77777777" w:rsidR="004F189C" w:rsidRPr="008E4C71" w:rsidRDefault="004F189C" w:rsidP="00414796">
      <w:pPr>
        <w:numPr>
          <w:ilvl w:val="0"/>
          <w:numId w:val="16"/>
        </w:numPr>
        <w:ind w:hanging="425"/>
        <w:jc w:val="both"/>
        <w:rPr>
          <w:rFonts w:ascii="Times New Roman" w:hAnsi="Times New Roman" w:cs="Times New Roman"/>
          <w:sz w:val="24"/>
          <w:szCs w:val="28"/>
        </w:rPr>
      </w:pPr>
      <w:r w:rsidRPr="008E4C71">
        <w:rPr>
          <w:rFonts w:ascii="Times New Roman" w:hAnsi="Times New Roman" w:cs="Times New Roman"/>
          <w:sz w:val="24"/>
          <w:szCs w:val="28"/>
        </w:rPr>
        <w:t xml:space="preserve">Generic property (being any intellectual property not specifically developed by the </w:t>
      </w:r>
      <w:proofErr w:type="gramStart"/>
      <w:r w:rsidRPr="008E4C71">
        <w:rPr>
          <w:rFonts w:ascii="Times New Roman" w:hAnsi="Times New Roman" w:cs="Times New Roman"/>
          <w:sz w:val="24"/>
          <w:szCs w:val="28"/>
        </w:rPr>
        <w:t>Student</w:t>
      </w:r>
      <w:proofErr w:type="gramEnd"/>
      <w:r w:rsidRPr="008E4C71">
        <w:rPr>
          <w:rFonts w:ascii="Times New Roman" w:hAnsi="Times New Roman" w:cs="Times New Roman"/>
          <w:sz w:val="24"/>
          <w:szCs w:val="28"/>
        </w:rPr>
        <w:t xml:space="preserve">(s) for the Organisation) </w:t>
      </w:r>
    </w:p>
    <w:p w14:paraId="64C0F372" w14:textId="77777777" w:rsidR="004F189C" w:rsidRPr="008E4C71" w:rsidRDefault="004F189C" w:rsidP="004F189C">
      <w:pPr>
        <w:spacing w:after="160"/>
        <w:ind w:left="1135"/>
        <w:rPr>
          <w:rFonts w:ascii="Times New Roman" w:hAnsi="Times New Roman" w:cs="Times New Roman"/>
          <w:sz w:val="24"/>
          <w:szCs w:val="28"/>
        </w:rPr>
      </w:pPr>
      <w:r w:rsidRPr="008E4C71">
        <w:rPr>
          <w:rFonts w:ascii="Times New Roman" w:hAnsi="Times New Roman" w:cs="Times New Roman"/>
          <w:sz w:val="24"/>
          <w:szCs w:val="28"/>
        </w:rPr>
        <w:t xml:space="preserve">The Custom property will be vested solely in the Organisation whereas Generic property will vest solely in each respective Student.  Each Student hereby grants the Organisation and where more than one Student has been involved in the Project, the other Student(s), a perpetual non-exclusive licence for that Generic property. </w:t>
      </w:r>
    </w:p>
    <w:p w14:paraId="59483880" w14:textId="77777777" w:rsidR="004F189C" w:rsidRPr="008E4C71" w:rsidRDefault="004F189C" w:rsidP="004F189C">
      <w:pPr>
        <w:spacing w:after="180"/>
        <w:ind w:left="1135"/>
        <w:rPr>
          <w:rFonts w:ascii="Times New Roman" w:hAnsi="Times New Roman" w:cs="Times New Roman"/>
          <w:sz w:val="24"/>
          <w:szCs w:val="28"/>
        </w:rPr>
      </w:pPr>
      <w:r w:rsidRPr="008E4C71">
        <w:rPr>
          <w:rFonts w:ascii="Times New Roman" w:hAnsi="Times New Roman" w:cs="Times New Roman"/>
          <w:sz w:val="24"/>
          <w:szCs w:val="28"/>
        </w:rPr>
        <w:t xml:space="preserve"> </w:t>
      </w:r>
    </w:p>
    <w:p w14:paraId="42AC6968" w14:textId="77777777" w:rsidR="004F189C" w:rsidRPr="008E4C71" w:rsidRDefault="004F189C" w:rsidP="004F189C">
      <w:pPr>
        <w:tabs>
          <w:tab w:val="center" w:pos="554"/>
          <w:tab w:val="center" w:pos="4449"/>
        </w:tabs>
        <w:spacing w:after="63"/>
        <w:rPr>
          <w:rFonts w:ascii="Times New Roman" w:hAnsi="Times New Roman" w:cs="Times New Roman"/>
          <w:sz w:val="24"/>
          <w:szCs w:val="28"/>
        </w:rPr>
      </w:pPr>
      <w:r w:rsidRPr="008E4C71">
        <w:rPr>
          <w:rFonts w:ascii="Times New Roman" w:hAnsi="Times New Roman" w:cs="Times New Roman"/>
          <w:sz w:val="24"/>
          <w:szCs w:val="28"/>
        </w:rPr>
        <w:tab/>
      </w:r>
      <w:r w:rsidRPr="008E4C71">
        <w:rPr>
          <w:rFonts w:ascii="Times New Roman" w:hAnsi="Times New Roman" w:cs="Times New Roman"/>
          <w:noProof/>
          <w:sz w:val="24"/>
          <w:szCs w:val="28"/>
        </w:rPr>
        <mc:AlternateContent>
          <mc:Choice Requires="wpg">
            <w:drawing>
              <wp:inline distT="0" distB="0" distL="0" distR="0" wp14:anchorId="0161C3E7" wp14:editId="1EA53150">
                <wp:extent cx="182880" cy="182880"/>
                <wp:effectExtent l="0" t="0" r="0" b="0"/>
                <wp:docPr id="3397" name="Group 3397"/>
                <wp:cNvGraphicFramePr/>
                <a:graphic xmlns:a="http://schemas.openxmlformats.org/drawingml/2006/main">
                  <a:graphicData uri="http://schemas.microsoft.com/office/word/2010/wordprocessingGroup">
                    <wpg:wgp>
                      <wpg:cNvGrpSpPr/>
                      <wpg:grpSpPr>
                        <a:xfrm>
                          <a:off x="0" y="0"/>
                          <a:ext cx="182880" cy="182880"/>
                          <a:chOff x="0" y="0"/>
                          <a:chExt cx="182880" cy="182880"/>
                        </a:xfrm>
                      </wpg:grpSpPr>
                      <wps:wsp>
                        <wps:cNvPr id="188" name="Shape 188"/>
                        <wps:cNvSpPr/>
                        <wps:spPr>
                          <a:xfrm>
                            <a:off x="0" y="0"/>
                            <a:ext cx="182880" cy="182880"/>
                          </a:xfrm>
                          <a:custGeom>
                            <a:avLst/>
                            <a:gdLst/>
                            <a:ahLst/>
                            <a:cxnLst/>
                            <a:rect l="0" t="0" r="0" b="0"/>
                            <a:pathLst>
                              <a:path w="182880" h="182880">
                                <a:moveTo>
                                  <a:pt x="0" y="0"/>
                                </a:moveTo>
                                <a:lnTo>
                                  <a:pt x="182880" y="0"/>
                                </a:lnTo>
                                <a:lnTo>
                                  <a:pt x="182880" y="182880"/>
                                </a:lnTo>
                                <a:lnTo>
                                  <a:pt x="0" y="182880"/>
                                </a:lnTo>
                                <a:lnTo>
                                  <a:pt x="0" y="0"/>
                                </a:lnTo>
                                <a:close/>
                              </a:path>
                            </a:pathLst>
                          </a:custGeom>
                          <a:ln w="9525" cap="flat">
                            <a:miter lim="101600"/>
                          </a:ln>
                        </wps:spPr>
                        <wps:style>
                          <a:lnRef idx="1">
                            <a:srgbClr val="000000"/>
                          </a:lnRef>
                          <a:fillRef idx="0">
                            <a:srgbClr val="FFFFFF"/>
                          </a:fillRef>
                          <a:effectRef idx="0">
                            <a:scrgbClr r="0" g="0" b="0"/>
                          </a:effectRef>
                          <a:fontRef idx="none"/>
                        </wps:style>
                        <wps:bodyPr/>
                      </wps:wsp>
                    </wpg:wgp>
                  </a:graphicData>
                </a:graphic>
              </wp:inline>
            </w:drawing>
          </mc:Choice>
          <mc:Fallback>
            <w:pict>
              <v:group w14:anchorId="2B0C749E" id="Group 3397" o:spid="_x0000_s1026" style="width:14.4pt;height:14.4pt;mso-position-horizontal-relative:char;mso-position-vertical-relative:line" coordsize="1828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">
                <v:shape id="Shape 188" o:spid="_x0000_s1027" style="position:absolute;width:182880;height:182880;visibility:visible;mso-wrap-style:square;v-text-anchor:top" coordsize="1828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" path="m,l182880,r,182880l,182880,,xe" filled="f">
                  <v:stroke miterlimit="66585f" joinstyle="miter"/>
                  <v:path arrowok="t" textboxrect="0,0,182880,182880"/>
                </v:shape>
                <w10:anchorlock/>
              </v:group>
            </w:pict>
          </mc:Fallback>
        </mc:AlternateContent>
      </w:r>
      <w:r w:rsidRPr="008E4C71">
        <w:rPr>
          <w:rFonts w:ascii="Times New Roman" w:hAnsi="Times New Roman" w:cs="Times New Roman"/>
          <w:b/>
          <w:sz w:val="24"/>
          <w:szCs w:val="28"/>
        </w:rPr>
        <w:tab/>
        <w:t xml:space="preserve">Option 4 – Client NDA and any other intellectual property rights </w:t>
      </w:r>
    </w:p>
    <w:p w14:paraId="6B548BA0" w14:textId="77777777" w:rsidR="004F189C" w:rsidRPr="008E4C71" w:rsidRDefault="004F189C" w:rsidP="004F189C">
      <w:pPr>
        <w:spacing w:after="163"/>
        <w:ind w:left="1145"/>
        <w:rPr>
          <w:rFonts w:ascii="Times New Roman" w:hAnsi="Times New Roman" w:cs="Times New Roman"/>
          <w:sz w:val="24"/>
        </w:rPr>
      </w:pPr>
      <w:r w:rsidRPr="008E4C71">
        <w:rPr>
          <w:rFonts w:ascii="Times New Roman" w:hAnsi="Times New Roman" w:cs="Times New Roman"/>
          <w:i/>
          <w:sz w:val="24"/>
          <w:szCs w:val="28"/>
        </w:rPr>
        <w:t xml:space="preserve">(Please attach here any other intellectual property rights agreed between the </w:t>
      </w:r>
      <w:r w:rsidRPr="008E4C71">
        <w:rPr>
          <w:rFonts w:ascii="Times New Roman" w:hAnsi="Times New Roman" w:cs="Times New Roman"/>
          <w:i/>
          <w:sz w:val="24"/>
        </w:rPr>
        <w:t xml:space="preserve">parties) </w:t>
      </w:r>
      <w:r w:rsidRPr="008E4C71">
        <w:rPr>
          <w:rFonts w:ascii="Times New Roman" w:hAnsi="Times New Roman" w:cs="Times New Roman"/>
          <w:sz w:val="24"/>
        </w:rPr>
        <w:t xml:space="preserve"> </w:t>
      </w:r>
    </w:p>
    <w:p w14:paraId="257D78F4" w14:textId="77777777" w:rsidR="004F189C" w:rsidRPr="008E4C71" w:rsidRDefault="004F189C" w:rsidP="004F189C">
      <w:pPr>
        <w:rPr>
          <w:rFonts w:ascii="Times New Roman" w:hAnsi="Times New Roman" w:cs="Times New Roman"/>
          <w:sz w:val="24"/>
        </w:rPr>
      </w:pPr>
      <w:r w:rsidRPr="2AB2B4EA">
        <w:rPr>
          <w:rFonts w:ascii="Times New Roman" w:hAnsi="Times New Roman" w:cs="Times New Roman"/>
          <w:sz w:val="24"/>
        </w:rPr>
        <w:t xml:space="preserve">Signatures </w:t>
      </w:r>
    </w:p>
    <w:p w14:paraId="5995FDFC" w14:textId="77777777" w:rsidR="004F189C" w:rsidRPr="008E4C71" w:rsidRDefault="004F189C" w:rsidP="004F189C">
      <w:pPr>
        <w:spacing w:after="158"/>
        <w:ind w:left="283"/>
        <w:rPr>
          <w:rFonts w:ascii="Times New Roman" w:hAnsi="Times New Roman" w:cs="Times New Roman"/>
          <w:sz w:val="24"/>
        </w:rPr>
      </w:pPr>
      <w:r w:rsidRPr="008E4C71">
        <w:rPr>
          <w:rFonts w:ascii="Times New Roman" w:hAnsi="Times New Roman" w:cs="Times New Roman"/>
          <w:b/>
          <w:sz w:val="24"/>
        </w:rPr>
        <w:t xml:space="preserve"> </w:t>
      </w:r>
    </w:p>
    <w:tbl>
      <w:tblPr>
        <w:tblStyle w:val="TableGrid"/>
        <w:tblW w:w="9639" w:type="dxa"/>
        <w:tblInd w:w="-5" w:type="dxa"/>
        <w:tblLook w:val="04A0" w:firstRow="1" w:lastRow="0" w:firstColumn="1" w:lastColumn="0" w:noHBand="0" w:noVBand="1"/>
      </w:tblPr>
      <w:tblGrid>
        <w:gridCol w:w="3544"/>
        <w:gridCol w:w="2121"/>
        <w:gridCol w:w="2565"/>
        <w:gridCol w:w="1409"/>
      </w:tblGrid>
      <w:tr w:rsidR="004F189C" w:rsidRPr="008E4C71" w14:paraId="69B0E67D" w14:textId="77777777" w:rsidTr="003E655A">
        <w:trPr>
          <w:trHeight w:val="504"/>
        </w:trPr>
        <w:tc>
          <w:tcPr>
            <w:tcW w:w="3544" w:type="dxa"/>
            <w:shd w:val="clear" w:color="auto" w:fill="E8E8E8" w:themeFill="background2"/>
          </w:tcPr>
          <w:p w14:paraId="6A3D821D" w14:textId="77777777" w:rsidR="004F189C" w:rsidRPr="008E4C71" w:rsidRDefault="004F189C" w:rsidP="003E655A">
            <w:pPr>
              <w:spacing w:after="158"/>
              <w:rPr>
                <w:rFonts w:ascii="Times New Roman" w:hAnsi="Times New Roman" w:cs="Times New Roman"/>
                <w:b/>
                <w:bCs/>
              </w:rPr>
            </w:pPr>
            <w:r w:rsidRPr="008E4C71">
              <w:rPr>
                <w:rFonts w:ascii="Times New Roman" w:hAnsi="Times New Roman" w:cs="Times New Roman"/>
                <w:b/>
                <w:bCs/>
              </w:rPr>
              <w:t>Role</w:t>
            </w:r>
          </w:p>
        </w:tc>
        <w:tc>
          <w:tcPr>
            <w:tcW w:w="2121" w:type="dxa"/>
            <w:shd w:val="clear" w:color="auto" w:fill="E8E8E8" w:themeFill="background2"/>
          </w:tcPr>
          <w:p w14:paraId="54B57D02" w14:textId="77777777" w:rsidR="004F189C" w:rsidRPr="008E4C71" w:rsidRDefault="004F189C" w:rsidP="003E655A">
            <w:pPr>
              <w:spacing w:after="158"/>
              <w:rPr>
                <w:rFonts w:ascii="Times New Roman" w:hAnsi="Times New Roman" w:cs="Times New Roman"/>
                <w:b/>
                <w:bCs/>
              </w:rPr>
            </w:pPr>
            <w:r w:rsidRPr="008E4C71">
              <w:rPr>
                <w:rFonts w:ascii="Times New Roman" w:hAnsi="Times New Roman" w:cs="Times New Roman"/>
                <w:b/>
                <w:bCs/>
              </w:rPr>
              <w:t>Name</w:t>
            </w:r>
          </w:p>
        </w:tc>
        <w:tc>
          <w:tcPr>
            <w:tcW w:w="2565" w:type="dxa"/>
            <w:shd w:val="clear" w:color="auto" w:fill="E8E8E8" w:themeFill="background2"/>
          </w:tcPr>
          <w:p w14:paraId="518993D6" w14:textId="77777777" w:rsidR="004F189C" w:rsidRPr="008E4C71" w:rsidRDefault="004F189C" w:rsidP="003E655A">
            <w:pPr>
              <w:spacing w:after="158"/>
              <w:rPr>
                <w:rFonts w:ascii="Times New Roman" w:hAnsi="Times New Roman" w:cs="Times New Roman"/>
                <w:b/>
                <w:bCs/>
              </w:rPr>
            </w:pPr>
            <w:r w:rsidRPr="008E4C71">
              <w:rPr>
                <w:rFonts w:ascii="Times New Roman" w:hAnsi="Times New Roman" w:cs="Times New Roman"/>
                <w:b/>
                <w:bCs/>
              </w:rPr>
              <w:t>Signature</w:t>
            </w:r>
          </w:p>
        </w:tc>
        <w:tc>
          <w:tcPr>
            <w:tcW w:w="1409" w:type="dxa"/>
            <w:shd w:val="clear" w:color="auto" w:fill="E8E8E8" w:themeFill="background2"/>
          </w:tcPr>
          <w:p w14:paraId="25F957FA" w14:textId="77777777" w:rsidR="004F189C" w:rsidRPr="008E4C71" w:rsidRDefault="004F189C" w:rsidP="003E655A">
            <w:pPr>
              <w:spacing w:after="158"/>
              <w:rPr>
                <w:rFonts w:ascii="Times New Roman" w:hAnsi="Times New Roman" w:cs="Times New Roman"/>
                <w:b/>
                <w:bCs/>
              </w:rPr>
            </w:pPr>
            <w:r w:rsidRPr="008E4C71">
              <w:rPr>
                <w:rFonts w:ascii="Times New Roman" w:hAnsi="Times New Roman" w:cs="Times New Roman"/>
                <w:b/>
                <w:bCs/>
              </w:rPr>
              <w:t>Date</w:t>
            </w:r>
          </w:p>
        </w:tc>
      </w:tr>
      <w:tr w:rsidR="004F189C" w:rsidRPr="008E4C71" w14:paraId="358433EB" w14:textId="77777777" w:rsidTr="003E655A">
        <w:trPr>
          <w:trHeight w:val="504"/>
        </w:trPr>
        <w:tc>
          <w:tcPr>
            <w:tcW w:w="3544" w:type="dxa"/>
          </w:tcPr>
          <w:p w14:paraId="42872CFD" w14:textId="77777777" w:rsidR="004F189C" w:rsidRPr="008E4C71" w:rsidRDefault="004F189C" w:rsidP="003E655A">
            <w:pPr>
              <w:spacing w:after="158"/>
              <w:rPr>
                <w:rFonts w:ascii="Times New Roman" w:hAnsi="Times New Roman" w:cs="Times New Roman"/>
              </w:rPr>
            </w:pPr>
            <w:r w:rsidRPr="008E4C71">
              <w:rPr>
                <w:rFonts w:ascii="Times New Roman" w:hAnsi="Times New Roman" w:cs="Times New Roman"/>
              </w:rPr>
              <w:t>Project Client/</w:t>
            </w:r>
            <w:proofErr w:type="spellStart"/>
            <w:r w:rsidRPr="008E4C71">
              <w:rPr>
                <w:rFonts w:ascii="Times New Roman" w:hAnsi="Times New Roman" w:cs="Times New Roman"/>
              </w:rPr>
              <w:t>Organisation</w:t>
            </w:r>
            <w:proofErr w:type="spellEnd"/>
            <w:r w:rsidRPr="008E4C71">
              <w:rPr>
                <w:rFonts w:ascii="Times New Roman" w:hAnsi="Times New Roman" w:cs="Times New Roman"/>
              </w:rPr>
              <w:t xml:space="preserve"> Representative</w:t>
            </w:r>
          </w:p>
        </w:tc>
        <w:tc>
          <w:tcPr>
            <w:tcW w:w="2121" w:type="dxa"/>
          </w:tcPr>
          <w:p w14:paraId="56D5CF1C" w14:textId="77777777" w:rsidR="004F189C" w:rsidRPr="008E4C71" w:rsidRDefault="004F189C" w:rsidP="003E655A">
            <w:pPr>
              <w:spacing w:after="158"/>
              <w:rPr>
                <w:rFonts w:ascii="Times New Roman" w:hAnsi="Times New Roman" w:cs="Times New Roman"/>
              </w:rPr>
            </w:pPr>
          </w:p>
        </w:tc>
        <w:tc>
          <w:tcPr>
            <w:tcW w:w="2565" w:type="dxa"/>
          </w:tcPr>
          <w:p w14:paraId="63773FE8" w14:textId="77777777" w:rsidR="004F189C" w:rsidRPr="008E4C71" w:rsidRDefault="004F189C" w:rsidP="003E655A">
            <w:pPr>
              <w:spacing w:after="158"/>
              <w:jc w:val="center"/>
              <w:rPr>
                <w:rFonts w:ascii="Times New Roman" w:hAnsi="Times New Roman" w:cs="Times New Roman"/>
              </w:rPr>
            </w:pPr>
          </w:p>
        </w:tc>
        <w:tc>
          <w:tcPr>
            <w:tcW w:w="1409" w:type="dxa"/>
          </w:tcPr>
          <w:p w14:paraId="70DBA635" w14:textId="77777777" w:rsidR="004F189C" w:rsidRPr="008E4C71" w:rsidRDefault="004F189C" w:rsidP="003E655A">
            <w:pPr>
              <w:spacing w:after="158"/>
              <w:rPr>
                <w:rFonts w:ascii="Times New Roman" w:hAnsi="Times New Roman" w:cs="Times New Roman"/>
              </w:rPr>
            </w:pPr>
          </w:p>
        </w:tc>
      </w:tr>
      <w:tr w:rsidR="004F189C" w:rsidRPr="008E4C71" w14:paraId="4B05B588" w14:textId="77777777" w:rsidTr="003E655A">
        <w:trPr>
          <w:trHeight w:val="807"/>
        </w:trPr>
        <w:tc>
          <w:tcPr>
            <w:tcW w:w="3544" w:type="dxa"/>
          </w:tcPr>
          <w:p w14:paraId="2BC8912B" w14:textId="77777777" w:rsidR="004F189C" w:rsidRPr="008E4C71" w:rsidRDefault="004F189C" w:rsidP="003E655A">
            <w:pPr>
              <w:rPr>
                <w:rFonts w:ascii="Times New Roman" w:eastAsia="Times New Roman" w:hAnsi="Times New Roman" w:cs="Times New Roman"/>
              </w:rPr>
            </w:pPr>
            <w:r w:rsidRPr="008E4C71">
              <w:rPr>
                <w:rFonts w:ascii="Times New Roman" w:hAnsi="Times New Roman" w:cs="Times New Roman"/>
              </w:rPr>
              <w:t>Student</w:t>
            </w:r>
          </w:p>
          <w:p w14:paraId="4875ED72" w14:textId="77777777" w:rsidR="004F189C" w:rsidRPr="008E4C71" w:rsidRDefault="004F189C" w:rsidP="003E655A">
            <w:pPr>
              <w:spacing w:after="158"/>
              <w:rPr>
                <w:rFonts w:ascii="Times New Roman" w:hAnsi="Times New Roman" w:cs="Times New Roman"/>
              </w:rPr>
            </w:pPr>
          </w:p>
        </w:tc>
        <w:tc>
          <w:tcPr>
            <w:tcW w:w="2121" w:type="dxa"/>
          </w:tcPr>
          <w:p w14:paraId="6F230B8C" w14:textId="77777777" w:rsidR="004F189C" w:rsidRPr="008E4C71" w:rsidRDefault="004F189C" w:rsidP="003E655A">
            <w:pPr>
              <w:spacing w:after="158"/>
              <w:rPr>
                <w:rFonts w:ascii="Times New Roman" w:hAnsi="Times New Roman" w:cs="Times New Roman"/>
              </w:rPr>
            </w:pPr>
            <w:r>
              <w:rPr>
                <w:rFonts w:ascii="Times New Roman" w:hAnsi="Times New Roman" w:cs="Times New Roman"/>
              </w:rPr>
              <w:t>Lakshya Mann</w:t>
            </w:r>
          </w:p>
        </w:tc>
        <w:tc>
          <w:tcPr>
            <w:tcW w:w="2565" w:type="dxa"/>
          </w:tcPr>
          <w:p w14:paraId="2E7EF199" w14:textId="77777777" w:rsidR="004F189C" w:rsidRPr="008E4C71" w:rsidRDefault="004F189C" w:rsidP="003E655A">
            <w:pPr>
              <w:spacing w:after="158"/>
              <w:rPr>
                <w:rFonts w:ascii="Times New Roman" w:hAnsi="Times New Roman" w:cs="Times New Roman"/>
              </w:rPr>
            </w:pPr>
            <w:r>
              <w:rPr>
                <w:rFonts w:ascii="Times New Roman" w:hAnsi="Times New Roman" w:cs="Times New Roman"/>
              </w:rPr>
              <w:t>LM</w:t>
            </w:r>
          </w:p>
        </w:tc>
        <w:tc>
          <w:tcPr>
            <w:tcW w:w="1409" w:type="dxa"/>
          </w:tcPr>
          <w:p w14:paraId="5707383F" w14:textId="77777777" w:rsidR="004F189C" w:rsidRPr="008E4C71" w:rsidRDefault="004F189C" w:rsidP="003E655A">
            <w:pPr>
              <w:spacing w:after="158"/>
              <w:rPr>
                <w:rFonts w:ascii="Times New Roman" w:hAnsi="Times New Roman" w:cs="Times New Roman"/>
              </w:rPr>
            </w:pPr>
            <w:r>
              <w:rPr>
                <w:rFonts w:ascii="Times New Roman" w:hAnsi="Times New Roman" w:cs="Times New Roman"/>
              </w:rPr>
              <w:t>15/08/2025</w:t>
            </w:r>
          </w:p>
        </w:tc>
      </w:tr>
      <w:tr w:rsidR="004F189C" w:rsidRPr="008E4C71" w14:paraId="7DFC785C" w14:textId="77777777" w:rsidTr="003E655A">
        <w:trPr>
          <w:trHeight w:val="807"/>
        </w:trPr>
        <w:tc>
          <w:tcPr>
            <w:tcW w:w="3544" w:type="dxa"/>
          </w:tcPr>
          <w:p w14:paraId="35120AC8" w14:textId="77777777" w:rsidR="004F189C" w:rsidRPr="008E4C71" w:rsidRDefault="004F189C" w:rsidP="003E655A">
            <w:pPr>
              <w:rPr>
                <w:rFonts w:ascii="Times New Roman" w:eastAsia="Times New Roman" w:hAnsi="Times New Roman" w:cs="Times New Roman"/>
              </w:rPr>
            </w:pPr>
            <w:r w:rsidRPr="008E4C71">
              <w:rPr>
                <w:rFonts w:ascii="Times New Roman" w:hAnsi="Times New Roman" w:cs="Times New Roman"/>
              </w:rPr>
              <w:t>Student</w:t>
            </w:r>
          </w:p>
          <w:p w14:paraId="10347579" w14:textId="77777777" w:rsidR="004F189C" w:rsidRPr="008E4C71" w:rsidRDefault="004F189C" w:rsidP="003E655A">
            <w:pPr>
              <w:spacing w:after="158"/>
              <w:rPr>
                <w:rFonts w:ascii="Times New Roman" w:hAnsi="Times New Roman" w:cs="Times New Roman"/>
              </w:rPr>
            </w:pPr>
          </w:p>
        </w:tc>
        <w:tc>
          <w:tcPr>
            <w:tcW w:w="2121" w:type="dxa"/>
          </w:tcPr>
          <w:p w14:paraId="478B5C21" w14:textId="77777777" w:rsidR="004F189C" w:rsidRPr="008E4C71" w:rsidRDefault="004F189C" w:rsidP="003E655A">
            <w:pPr>
              <w:spacing w:after="158"/>
              <w:rPr>
                <w:rFonts w:ascii="Times New Roman" w:hAnsi="Times New Roman" w:cs="Times New Roman"/>
              </w:rPr>
            </w:pPr>
            <w:r>
              <w:rPr>
                <w:rFonts w:ascii="Times New Roman" w:hAnsi="Times New Roman" w:cs="Times New Roman"/>
              </w:rPr>
              <w:t>Shivam Arora</w:t>
            </w:r>
          </w:p>
        </w:tc>
        <w:tc>
          <w:tcPr>
            <w:tcW w:w="2565" w:type="dxa"/>
          </w:tcPr>
          <w:p w14:paraId="485A282B" w14:textId="77777777" w:rsidR="004F189C" w:rsidRPr="008E4C71" w:rsidRDefault="004F189C" w:rsidP="003E655A">
            <w:pPr>
              <w:spacing w:after="158"/>
              <w:rPr>
                <w:rFonts w:ascii="Times New Roman" w:hAnsi="Times New Roman" w:cs="Times New Roman"/>
              </w:rPr>
            </w:pPr>
            <w:r>
              <w:rPr>
                <w:rFonts w:ascii="Times New Roman" w:hAnsi="Times New Roman" w:cs="Times New Roman"/>
              </w:rPr>
              <w:t>SA</w:t>
            </w:r>
          </w:p>
          <w:p w14:paraId="45C3CCB7" w14:textId="77777777" w:rsidR="004F189C" w:rsidRPr="008E4C71" w:rsidRDefault="004F189C" w:rsidP="003E655A">
            <w:pPr>
              <w:spacing w:after="158"/>
              <w:rPr>
                <w:rFonts w:ascii="Times New Roman" w:hAnsi="Times New Roman" w:cs="Times New Roman"/>
              </w:rPr>
            </w:pPr>
          </w:p>
        </w:tc>
        <w:tc>
          <w:tcPr>
            <w:tcW w:w="1409" w:type="dxa"/>
          </w:tcPr>
          <w:p w14:paraId="0391732F" w14:textId="77777777" w:rsidR="004F189C" w:rsidRPr="008E4C71" w:rsidRDefault="004F189C" w:rsidP="003E655A">
            <w:pPr>
              <w:spacing w:after="158"/>
              <w:rPr>
                <w:rFonts w:ascii="Times New Roman" w:hAnsi="Times New Roman" w:cs="Times New Roman"/>
              </w:rPr>
            </w:pPr>
            <w:r>
              <w:rPr>
                <w:rFonts w:ascii="Times New Roman" w:hAnsi="Times New Roman" w:cs="Times New Roman"/>
              </w:rPr>
              <w:t>15/08/2025</w:t>
            </w:r>
          </w:p>
        </w:tc>
      </w:tr>
      <w:tr w:rsidR="004F189C" w:rsidRPr="008E4C71" w14:paraId="53401670" w14:textId="77777777" w:rsidTr="003E655A">
        <w:trPr>
          <w:trHeight w:val="793"/>
        </w:trPr>
        <w:tc>
          <w:tcPr>
            <w:tcW w:w="3544" w:type="dxa"/>
          </w:tcPr>
          <w:p w14:paraId="59A25AA8" w14:textId="77777777" w:rsidR="004F189C" w:rsidRPr="008E4C71" w:rsidRDefault="004F189C" w:rsidP="003E655A">
            <w:pPr>
              <w:rPr>
                <w:rFonts w:ascii="Times New Roman" w:eastAsia="Times New Roman" w:hAnsi="Times New Roman" w:cs="Times New Roman"/>
              </w:rPr>
            </w:pPr>
            <w:r w:rsidRPr="008E4C71">
              <w:rPr>
                <w:rFonts w:ascii="Times New Roman" w:hAnsi="Times New Roman" w:cs="Times New Roman"/>
              </w:rPr>
              <w:t>Student</w:t>
            </w:r>
          </w:p>
          <w:p w14:paraId="447CB4F9" w14:textId="77777777" w:rsidR="004F189C" w:rsidRPr="008E4C71" w:rsidRDefault="004F189C" w:rsidP="003E655A">
            <w:pPr>
              <w:spacing w:after="158"/>
              <w:rPr>
                <w:rFonts w:ascii="Times New Roman" w:hAnsi="Times New Roman" w:cs="Times New Roman"/>
              </w:rPr>
            </w:pPr>
          </w:p>
        </w:tc>
        <w:tc>
          <w:tcPr>
            <w:tcW w:w="2121" w:type="dxa"/>
          </w:tcPr>
          <w:p w14:paraId="7F379B68" w14:textId="77777777" w:rsidR="004F189C" w:rsidRPr="008E4C71" w:rsidRDefault="004F189C" w:rsidP="003E655A">
            <w:pPr>
              <w:spacing w:after="158"/>
              <w:rPr>
                <w:rFonts w:ascii="Times New Roman" w:hAnsi="Times New Roman" w:cs="Times New Roman"/>
              </w:rPr>
            </w:pPr>
            <w:r w:rsidRPr="00B51C32">
              <w:rPr>
                <w:rFonts w:ascii="Times New Roman" w:hAnsi="Times New Roman" w:cs="Times New Roman"/>
                <w:sz w:val="24"/>
                <w:szCs w:val="24"/>
              </w:rPr>
              <w:t xml:space="preserve">Gowtham R Panicker  </w:t>
            </w:r>
          </w:p>
        </w:tc>
        <w:tc>
          <w:tcPr>
            <w:tcW w:w="2565" w:type="dxa"/>
          </w:tcPr>
          <w:p w14:paraId="1351D4A7" w14:textId="77777777" w:rsidR="004F189C" w:rsidRPr="008E4C71" w:rsidRDefault="004F189C" w:rsidP="003E655A">
            <w:pPr>
              <w:spacing w:after="158"/>
              <w:rPr>
                <w:rFonts w:ascii="Times New Roman" w:hAnsi="Times New Roman" w:cs="Times New Roman"/>
              </w:rPr>
            </w:pPr>
            <w:r>
              <w:rPr>
                <w:rFonts w:ascii="Times New Roman" w:hAnsi="Times New Roman" w:cs="Times New Roman"/>
              </w:rPr>
              <w:t>GRP</w:t>
            </w:r>
          </w:p>
        </w:tc>
        <w:tc>
          <w:tcPr>
            <w:tcW w:w="1409" w:type="dxa"/>
          </w:tcPr>
          <w:p w14:paraId="4557C57D" w14:textId="77777777" w:rsidR="004F189C" w:rsidRPr="008E4C71" w:rsidRDefault="004F189C" w:rsidP="003E655A">
            <w:pPr>
              <w:spacing w:after="158"/>
              <w:rPr>
                <w:rFonts w:ascii="Times New Roman" w:hAnsi="Times New Roman" w:cs="Times New Roman"/>
              </w:rPr>
            </w:pPr>
            <w:r>
              <w:rPr>
                <w:rFonts w:ascii="Times New Roman" w:hAnsi="Times New Roman" w:cs="Times New Roman"/>
              </w:rPr>
              <w:t>15/08/2025</w:t>
            </w:r>
          </w:p>
        </w:tc>
      </w:tr>
    </w:tbl>
    <w:p w14:paraId="5CA9B235" w14:textId="77777777" w:rsidR="004F189C" w:rsidRPr="008A7F23" w:rsidRDefault="004F189C" w:rsidP="004F189C"/>
    <w:p w14:paraId="75268E31" w14:textId="77777777" w:rsidR="004F189C" w:rsidRDefault="004F189C" w:rsidP="004F189C"/>
    <w:p w14:paraId="6329E011" w14:textId="77777777" w:rsidR="004F189C" w:rsidRDefault="004F189C" w:rsidP="004F189C"/>
    <w:p w14:paraId="5885C62A" w14:textId="77777777" w:rsidR="004F189C" w:rsidRDefault="004F189C" w:rsidP="004F189C"/>
    <w:p w14:paraId="1F1018DE" w14:textId="77777777" w:rsidR="004F189C" w:rsidRDefault="004F189C" w:rsidP="004F189C"/>
    <w:p w14:paraId="4796CDCC" w14:textId="77777777" w:rsidR="004F189C" w:rsidRPr="008479D6" w:rsidRDefault="004F189C" w:rsidP="004F189C"/>
    <w:p w14:paraId="7F61DA15" w14:textId="77777777" w:rsidR="004F189C" w:rsidRPr="001171A3" w:rsidRDefault="004F189C" w:rsidP="004F189C">
      <w:pPr>
        <w:pStyle w:val="Heading2"/>
      </w:pPr>
      <w:bookmarkStart w:id="155" w:name="_Toc211577568"/>
      <w:bookmarkStart w:id="156" w:name="_Toc211587171"/>
      <w:bookmarkStart w:id="157" w:name="_Toc211595187"/>
      <w:r w:rsidRPr="001171A3">
        <w:t>Appendix D: Intellectual Property Rights</w:t>
      </w:r>
      <w:bookmarkEnd w:id="155"/>
      <w:bookmarkEnd w:id="156"/>
      <w:bookmarkEnd w:id="157"/>
    </w:p>
    <w:p w14:paraId="67F842B3" w14:textId="77777777" w:rsidR="004F189C" w:rsidRDefault="004F189C" w:rsidP="004F189C"/>
    <w:p w14:paraId="3A23BC99" w14:textId="77777777" w:rsidR="004F189C" w:rsidRDefault="004F189C" w:rsidP="004F189C"/>
    <w:p w14:paraId="0806FED2" w14:textId="77777777" w:rsidR="004F189C" w:rsidRPr="00626E21" w:rsidRDefault="004F189C" w:rsidP="004F189C">
      <w:pPr>
        <w:jc w:val="both"/>
        <w:rPr>
          <w:rFonts w:ascii="Times New Roman" w:hAnsi="Times New Roman" w:cs="Times New Roman"/>
          <w:sz w:val="24"/>
          <w:szCs w:val="24"/>
        </w:rPr>
      </w:pPr>
      <w:r w:rsidRPr="00626E21">
        <w:rPr>
          <w:rFonts w:ascii="Times New Roman" w:hAnsi="Times New Roman" w:cs="Times New Roman"/>
          <w:sz w:val="24"/>
          <w:szCs w:val="24"/>
        </w:rPr>
        <w:t xml:space="preserve">During an official meeting with our client, </w:t>
      </w:r>
      <w:r>
        <w:rPr>
          <w:rFonts w:ascii="Times New Roman" w:hAnsi="Times New Roman" w:cs="Times New Roman"/>
          <w:sz w:val="24"/>
          <w:szCs w:val="24"/>
        </w:rPr>
        <w:t>Dr Trang Do</w:t>
      </w:r>
      <w:r w:rsidRPr="00626E21">
        <w:rPr>
          <w:rFonts w:ascii="Times New Roman" w:hAnsi="Times New Roman" w:cs="Times New Roman"/>
          <w:sz w:val="24"/>
          <w:szCs w:val="24"/>
        </w:rPr>
        <w:t xml:space="preserve"> state</w:t>
      </w:r>
      <w:r>
        <w:rPr>
          <w:rFonts w:ascii="Times New Roman" w:hAnsi="Times New Roman" w:cs="Times New Roman"/>
          <w:sz w:val="24"/>
          <w:szCs w:val="24"/>
        </w:rPr>
        <w:t xml:space="preserve"> </w:t>
      </w:r>
      <w:r w:rsidRPr="00626E21">
        <w:rPr>
          <w:rFonts w:ascii="Times New Roman" w:hAnsi="Times New Roman" w:cs="Times New Roman"/>
          <w:sz w:val="24"/>
          <w:szCs w:val="24"/>
        </w:rPr>
        <w:t xml:space="preserve">that all the intellectual property created through the project work by the team will belong entirely to her. This has been formally documented in our </w:t>
      </w:r>
      <w:r>
        <w:rPr>
          <w:rFonts w:ascii="Times New Roman" w:hAnsi="Times New Roman" w:cs="Times New Roman"/>
          <w:sz w:val="24"/>
          <w:szCs w:val="24"/>
        </w:rPr>
        <w:t xml:space="preserve">first </w:t>
      </w:r>
      <w:r w:rsidRPr="00626E21">
        <w:rPr>
          <w:rFonts w:ascii="Times New Roman" w:hAnsi="Times New Roman" w:cs="Times New Roman"/>
          <w:sz w:val="24"/>
          <w:szCs w:val="24"/>
        </w:rPr>
        <w:t>client meeting minutes.</w:t>
      </w:r>
    </w:p>
    <w:p w14:paraId="0F6A6B79" w14:textId="77777777" w:rsidR="004F189C" w:rsidRDefault="004F189C" w:rsidP="004F189C"/>
    <w:p w14:paraId="00A9C8BE" w14:textId="77777777" w:rsidR="004F189C" w:rsidRDefault="004F189C" w:rsidP="004F189C"/>
    <w:p w14:paraId="0C86D4F4" w14:textId="77777777" w:rsidR="004F189C" w:rsidRDefault="004F189C" w:rsidP="004F189C"/>
    <w:p w14:paraId="2BA44366" w14:textId="77777777" w:rsidR="004F189C" w:rsidRDefault="004F189C" w:rsidP="004F189C"/>
    <w:p w14:paraId="57BA6C38" w14:textId="77777777" w:rsidR="004F189C" w:rsidRPr="000314C3" w:rsidRDefault="004F189C" w:rsidP="004F189C"/>
    <w:p w14:paraId="25D67F78" w14:textId="77777777" w:rsidR="004F189C" w:rsidRPr="001171A3" w:rsidRDefault="004F189C" w:rsidP="004F189C">
      <w:pPr>
        <w:pStyle w:val="Heading2"/>
      </w:pPr>
      <w:bookmarkStart w:id="158" w:name="_Toc211577569"/>
      <w:bookmarkStart w:id="159" w:name="_Toc211587172"/>
      <w:bookmarkStart w:id="160" w:name="_Toc211595188"/>
      <w:r w:rsidRPr="001171A3">
        <w:t>Appendix E: Statement</w:t>
      </w:r>
      <w:bookmarkEnd w:id="158"/>
      <w:bookmarkEnd w:id="159"/>
      <w:bookmarkEnd w:id="160"/>
      <w:r w:rsidRPr="001171A3">
        <w:t xml:space="preserve"> </w:t>
      </w:r>
    </w:p>
    <w:p w14:paraId="30E4D598" w14:textId="77777777" w:rsidR="004F189C" w:rsidRDefault="004F189C" w:rsidP="004F189C">
      <w:pPr>
        <w:jc w:val="both"/>
      </w:pPr>
    </w:p>
    <w:p w14:paraId="55E2E822" w14:textId="77777777" w:rsidR="004F189C" w:rsidRPr="008E4C71" w:rsidRDefault="004F189C" w:rsidP="004F189C">
      <w:pPr>
        <w:spacing w:after="155"/>
        <w:ind w:left="14"/>
        <w:jc w:val="both"/>
        <w:rPr>
          <w:rFonts w:ascii="Times New Roman" w:hAnsi="Times New Roman" w:cs="Times New Roman"/>
          <w:sz w:val="24"/>
          <w:szCs w:val="28"/>
        </w:rPr>
      </w:pPr>
      <w:r w:rsidRPr="008E4C71">
        <w:rPr>
          <w:rFonts w:ascii="Times New Roman" w:hAnsi="Times New Roman" w:cs="Times New Roman"/>
          <w:sz w:val="24"/>
          <w:szCs w:val="28"/>
        </w:rPr>
        <w:t xml:space="preserve">The </w:t>
      </w:r>
      <w:r>
        <w:rPr>
          <w:rFonts w:ascii="Times New Roman" w:hAnsi="Times New Roman" w:cs="Times New Roman"/>
          <w:sz w:val="24"/>
          <w:szCs w:val="28"/>
        </w:rPr>
        <w:t>LSG</w:t>
      </w:r>
      <w:r w:rsidRPr="008E4C71">
        <w:rPr>
          <w:rFonts w:ascii="Times New Roman" w:hAnsi="Times New Roman" w:cs="Times New Roman"/>
          <w:sz w:val="24"/>
          <w:szCs w:val="28"/>
        </w:rPr>
        <w:t xml:space="preserve"> Team is using Grammarly to check grammar and spelling as English </w:t>
      </w:r>
      <w:r>
        <w:rPr>
          <w:rFonts w:ascii="Times New Roman" w:hAnsi="Times New Roman" w:cs="Times New Roman"/>
          <w:sz w:val="24"/>
          <w:szCs w:val="28"/>
        </w:rPr>
        <w:t xml:space="preserve">is not our first language. </w:t>
      </w:r>
    </w:p>
    <w:p w14:paraId="7CF037DD" w14:textId="77777777" w:rsidR="004F189C" w:rsidRDefault="004F189C" w:rsidP="004F189C"/>
    <w:p w14:paraId="269C1F7C" w14:textId="77777777" w:rsidR="004F189C" w:rsidRDefault="004F189C" w:rsidP="004F189C">
      <w:pPr>
        <w:spacing w:after="160" w:line="259" w:lineRule="auto"/>
      </w:pPr>
      <w:r>
        <w:br w:type="page"/>
      </w:r>
    </w:p>
    <w:p w14:paraId="4E7097CF" w14:textId="77777777" w:rsidR="004F189C" w:rsidRDefault="004F189C" w:rsidP="004F189C">
      <w:pPr>
        <w:pStyle w:val="Heading1"/>
        <w:jc w:val="center"/>
      </w:pPr>
      <w:bookmarkStart w:id="161" w:name="_Toc211587173"/>
      <w:bookmarkStart w:id="162" w:name="_Toc211595189"/>
      <w:r>
        <w:t>Appendix B</w:t>
      </w:r>
      <w:bookmarkEnd w:id="161"/>
      <w:bookmarkEnd w:id="162"/>
    </w:p>
    <w:p w14:paraId="507CD024" w14:textId="77777777" w:rsidR="004F189C" w:rsidRPr="008479D6" w:rsidRDefault="004F189C" w:rsidP="004F189C"/>
    <w:p w14:paraId="5F49DD27" w14:textId="77777777" w:rsidR="004F189C" w:rsidRDefault="004F189C" w:rsidP="004F189C"/>
    <w:p w14:paraId="2FB60679" w14:textId="77777777" w:rsidR="004F189C" w:rsidRPr="008479D6" w:rsidRDefault="004F189C" w:rsidP="004F189C"/>
    <w:p w14:paraId="7523199C" w14:textId="77777777" w:rsidR="004F189C" w:rsidRDefault="004F189C" w:rsidP="004F189C"/>
    <w:p w14:paraId="5E9A64B7" w14:textId="77777777" w:rsidR="004F189C" w:rsidRDefault="004F189C" w:rsidP="004F189C">
      <w:pPr>
        <w:spacing w:after="160" w:line="259" w:lineRule="auto"/>
      </w:pPr>
      <w:r>
        <w:br w:type="page"/>
      </w:r>
    </w:p>
    <w:p w14:paraId="6416A1CF" w14:textId="77777777" w:rsidR="004F189C" w:rsidRPr="00041DD2" w:rsidRDefault="004F189C" w:rsidP="004F189C">
      <w:pPr>
        <w:jc w:val="both"/>
        <w:rPr>
          <w:rFonts w:ascii="Times New Roman" w:hAnsi="Times New Roman" w:cs="Times New Roman"/>
          <w:sz w:val="24"/>
          <w:szCs w:val="24"/>
        </w:rPr>
      </w:pPr>
      <w:r w:rsidRPr="00041DD2">
        <w:rPr>
          <w:rFonts w:ascii="Times New Roman" w:hAnsi="Times New Roman" w:cs="Times New Roman"/>
          <w:noProof/>
        </w:rPr>
        <w:drawing>
          <wp:anchor distT="0" distB="0" distL="114300" distR="114300" simplePos="0" relativeHeight="251637248" behindDoc="1" locked="0" layoutInCell="1" allowOverlap="1" wp14:anchorId="42618CFA" wp14:editId="336A19AB">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1495055946"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534A8087" w14:textId="77777777" w:rsidR="004F189C" w:rsidRPr="00041DD2" w:rsidRDefault="004F189C" w:rsidP="004F189C">
      <w:pPr>
        <w:jc w:val="both"/>
        <w:rPr>
          <w:rFonts w:ascii="Times New Roman" w:hAnsi="Times New Roman" w:cs="Times New Roman"/>
          <w:sz w:val="24"/>
          <w:szCs w:val="24"/>
        </w:rPr>
      </w:pPr>
    </w:p>
    <w:p w14:paraId="6C319E52" w14:textId="77777777" w:rsidR="004F189C" w:rsidRPr="00041DD2" w:rsidRDefault="004F189C" w:rsidP="004F189C">
      <w:pPr>
        <w:jc w:val="both"/>
        <w:rPr>
          <w:rFonts w:ascii="Times New Roman" w:hAnsi="Times New Roman" w:cs="Times New Roman"/>
          <w:sz w:val="44"/>
          <w:szCs w:val="44"/>
        </w:rPr>
      </w:pPr>
    </w:p>
    <w:p w14:paraId="4693A37A" w14:textId="77777777" w:rsidR="004F189C" w:rsidRPr="00041DD2" w:rsidRDefault="004F189C" w:rsidP="004F189C">
      <w:pPr>
        <w:jc w:val="both"/>
        <w:rPr>
          <w:rFonts w:ascii="Times New Roman" w:hAnsi="Times New Roman" w:cs="Times New Roman"/>
          <w:sz w:val="44"/>
          <w:szCs w:val="44"/>
        </w:rPr>
      </w:pPr>
    </w:p>
    <w:p w14:paraId="28F36A8B" w14:textId="77777777" w:rsidR="004F189C" w:rsidRPr="00041DD2" w:rsidRDefault="004F189C" w:rsidP="004F189C">
      <w:pPr>
        <w:jc w:val="both"/>
        <w:rPr>
          <w:rFonts w:ascii="Times New Roman" w:hAnsi="Times New Roman" w:cs="Times New Roman"/>
          <w:sz w:val="44"/>
          <w:szCs w:val="44"/>
        </w:rPr>
      </w:pPr>
    </w:p>
    <w:p w14:paraId="1D4B2D91" w14:textId="77777777" w:rsidR="004F189C" w:rsidRPr="00041DD2" w:rsidRDefault="004F189C" w:rsidP="004F189C">
      <w:pPr>
        <w:jc w:val="both"/>
        <w:rPr>
          <w:rFonts w:ascii="Times New Roman" w:hAnsi="Times New Roman" w:cs="Times New Roman"/>
          <w:sz w:val="44"/>
          <w:szCs w:val="44"/>
        </w:rPr>
      </w:pPr>
    </w:p>
    <w:p w14:paraId="681FC9B2" w14:textId="77777777" w:rsidR="004F189C" w:rsidRPr="00041DD2" w:rsidRDefault="004F189C" w:rsidP="004F189C">
      <w:pPr>
        <w:jc w:val="both"/>
        <w:rPr>
          <w:rFonts w:ascii="Times New Roman" w:hAnsi="Times New Roman" w:cs="Times New Roman"/>
          <w:sz w:val="44"/>
          <w:szCs w:val="44"/>
        </w:rPr>
      </w:pPr>
    </w:p>
    <w:p w14:paraId="2689B072" w14:textId="77777777" w:rsidR="004F189C" w:rsidRPr="00041DD2" w:rsidRDefault="004F189C" w:rsidP="004F189C">
      <w:pPr>
        <w:jc w:val="both"/>
        <w:rPr>
          <w:rFonts w:ascii="Times New Roman" w:hAnsi="Times New Roman" w:cs="Times New Roman"/>
          <w:sz w:val="44"/>
          <w:szCs w:val="44"/>
        </w:rPr>
      </w:pPr>
    </w:p>
    <w:p w14:paraId="0B42C5C8" w14:textId="77777777" w:rsidR="004F189C" w:rsidRPr="00041DD2" w:rsidRDefault="004F189C" w:rsidP="004F189C">
      <w:pPr>
        <w:jc w:val="both"/>
        <w:rPr>
          <w:rFonts w:ascii="Times New Roman" w:hAnsi="Times New Roman" w:cs="Times New Roman"/>
          <w:sz w:val="44"/>
          <w:szCs w:val="44"/>
        </w:rPr>
      </w:pPr>
    </w:p>
    <w:p w14:paraId="1BAA3E42" w14:textId="77777777" w:rsidR="004F189C" w:rsidRPr="00041DD2" w:rsidRDefault="004F189C" w:rsidP="004F189C">
      <w:pPr>
        <w:jc w:val="both"/>
        <w:rPr>
          <w:rFonts w:ascii="Times New Roman" w:hAnsi="Times New Roman" w:cs="Times New Roman"/>
          <w:sz w:val="44"/>
          <w:szCs w:val="44"/>
        </w:rPr>
      </w:pPr>
    </w:p>
    <w:p w14:paraId="6D233115" w14:textId="77777777" w:rsidR="004F189C" w:rsidRPr="00041DD2" w:rsidRDefault="004F189C" w:rsidP="004F189C">
      <w:pPr>
        <w:jc w:val="both"/>
        <w:rPr>
          <w:rFonts w:ascii="Times New Roman" w:hAnsi="Times New Roman" w:cs="Times New Roman"/>
          <w:sz w:val="44"/>
          <w:szCs w:val="44"/>
        </w:rPr>
      </w:pPr>
    </w:p>
    <w:p w14:paraId="7A1EDAED" w14:textId="77777777" w:rsidR="004F189C" w:rsidRPr="00041DD2" w:rsidRDefault="004F189C" w:rsidP="004F189C">
      <w:pPr>
        <w:jc w:val="both"/>
        <w:rPr>
          <w:rFonts w:ascii="Times New Roman" w:hAnsi="Times New Roman" w:cs="Times New Roman"/>
          <w:sz w:val="44"/>
          <w:szCs w:val="44"/>
        </w:rPr>
      </w:pPr>
    </w:p>
    <w:p w14:paraId="0CC1B04F" w14:textId="77777777" w:rsidR="004F189C" w:rsidRPr="00041DD2" w:rsidRDefault="004F189C" w:rsidP="004F189C">
      <w:pPr>
        <w:jc w:val="center"/>
        <w:rPr>
          <w:rFonts w:ascii="Times New Roman" w:hAnsi="Times New Roman" w:cs="Times New Roman"/>
          <w:sz w:val="44"/>
          <w:szCs w:val="44"/>
        </w:rPr>
      </w:pPr>
      <w:r w:rsidRPr="00041DD2">
        <w:rPr>
          <w:rFonts w:ascii="Times New Roman" w:hAnsi="Times New Roman" w:cs="Times New Roman"/>
          <w:sz w:val="44"/>
          <w:szCs w:val="44"/>
        </w:rPr>
        <w:t>New Zealand Tourism Forecasting</w:t>
      </w:r>
    </w:p>
    <w:p w14:paraId="7D958410" w14:textId="77777777" w:rsidR="004F189C" w:rsidRPr="00041DD2" w:rsidRDefault="004F189C" w:rsidP="004F189C">
      <w:pPr>
        <w:jc w:val="center"/>
        <w:rPr>
          <w:rFonts w:ascii="Times New Roman" w:hAnsi="Times New Roman" w:cs="Times New Roman"/>
          <w:sz w:val="44"/>
          <w:szCs w:val="44"/>
        </w:rPr>
      </w:pPr>
      <w:r>
        <w:rPr>
          <w:rFonts w:ascii="Times New Roman" w:hAnsi="Times New Roman" w:cs="Times New Roman"/>
          <w:sz w:val="44"/>
          <w:szCs w:val="44"/>
        </w:rPr>
        <w:t xml:space="preserve"> Model TCS ARIMA</w:t>
      </w:r>
    </w:p>
    <w:p w14:paraId="6BF850F2" w14:textId="77777777" w:rsidR="004F189C" w:rsidRPr="00041DD2" w:rsidRDefault="004F189C" w:rsidP="004F189C">
      <w:pPr>
        <w:jc w:val="both"/>
        <w:rPr>
          <w:rFonts w:ascii="Times New Roman" w:hAnsi="Times New Roman" w:cs="Times New Roman"/>
        </w:rPr>
      </w:pPr>
    </w:p>
    <w:p w14:paraId="30464CED" w14:textId="77777777" w:rsidR="004F189C" w:rsidRPr="00041DD2" w:rsidRDefault="004F189C" w:rsidP="004F189C">
      <w:pPr>
        <w:jc w:val="both"/>
        <w:rPr>
          <w:rFonts w:ascii="Times New Roman" w:hAnsi="Times New Roman" w:cs="Times New Roman"/>
          <w:sz w:val="24"/>
          <w:szCs w:val="24"/>
        </w:rPr>
      </w:pPr>
    </w:p>
    <w:p w14:paraId="1401E110" w14:textId="77777777" w:rsidR="004F189C" w:rsidRPr="00041DD2" w:rsidRDefault="004F189C" w:rsidP="004F189C">
      <w:pPr>
        <w:jc w:val="both"/>
        <w:rPr>
          <w:rFonts w:ascii="Times New Roman" w:hAnsi="Times New Roman" w:cs="Times New Roman"/>
          <w:sz w:val="24"/>
          <w:szCs w:val="24"/>
        </w:rPr>
      </w:pPr>
    </w:p>
    <w:p w14:paraId="2723E8CC" w14:textId="77777777" w:rsidR="004F189C" w:rsidRPr="00041DD2" w:rsidRDefault="004F189C" w:rsidP="004F189C">
      <w:pPr>
        <w:jc w:val="both"/>
        <w:rPr>
          <w:rFonts w:ascii="Times New Roman" w:hAnsi="Times New Roman" w:cs="Times New Roman"/>
          <w:sz w:val="24"/>
          <w:szCs w:val="24"/>
        </w:rPr>
      </w:pPr>
    </w:p>
    <w:p w14:paraId="27A6A69D" w14:textId="77777777" w:rsidR="004F189C" w:rsidRPr="00041DD2" w:rsidRDefault="004F189C" w:rsidP="004F189C">
      <w:pPr>
        <w:jc w:val="both"/>
        <w:rPr>
          <w:rFonts w:ascii="Times New Roman" w:hAnsi="Times New Roman" w:cs="Times New Roman"/>
          <w:sz w:val="24"/>
          <w:szCs w:val="24"/>
        </w:rPr>
      </w:pPr>
    </w:p>
    <w:p w14:paraId="3F5299F8" w14:textId="77777777" w:rsidR="004F189C" w:rsidRPr="00041DD2" w:rsidRDefault="004F189C" w:rsidP="004F189C">
      <w:pPr>
        <w:jc w:val="both"/>
        <w:rPr>
          <w:rFonts w:ascii="Times New Roman" w:hAnsi="Times New Roman" w:cs="Times New Roman"/>
          <w:sz w:val="24"/>
          <w:szCs w:val="24"/>
        </w:rPr>
      </w:pPr>
    </w:p>
    <w:p w14:paraId="5EE99D21" w14:textId="77777777" w:rsidR="004F189C" w:rsidRPr="00041DD2" w:rsidRDefault="004F189C" w:rsidP="004F189C">
      <w:pPr>
        <w:jc w:val="both"/>
        <w:rPr>
          <w:rFonts w:ascii="Times New Roman" w:hAnsi="Times New Roman" w:cs="Times New Roman"/>
          <w:sz w:val="24"/>
          <w:szCs w:val="24"/>
        </w:rPr>
      </w:pPr>
    </w:p>
    <w:p w14:paraId="433DD341" w14:textId="77777777" w:rsidR="004F189C" w:rsidRPr="00041DD2" w:rsidRDefault="004F189C" w:rsidP="004F189C">
      <w:pPr>
        <w:jc w:val="both"/>
        <w:rPr>
          <w:rFonts w:ascii="Times New Roman" w:hAnsi="Times New Roman" w:cs="Times New Roman"/>
          <w:sz w:val="24"/>
          <w:szCs w:val="24"/>
        </w:rPr>
      </w:pPr>
    </w:p>
    <w:p w14:paraId="35DE3D67" w14:textId="77777777" w:rsidR="004F189C" w:rsidRPr="00041DD2" w:rsidRDefault="004F189C" w:rsidP="004F189C">
      <w:pPr>
        <w:jc w:val="both"/>
        <w:rPr>
          <w:rFonts w:ascii="Times New Roman" w:hAnsi="Times New Roman" w:cs="Times New Roman"/>
          <w:sz w:val="24"/>
          <w:szCs w:val="24"/>
        </w:rPr>
      </w:pPr>
    </w:p>
    <w:p w14:paraId="29E67BA0" w14:textId="77777777" w:rsidR="004F189C" w:rsidRPr="00041DD2" w:rsidRDefault="004F189C" w:rsidP="004F189C">
      <w:pPr>
        <w:jc w:val="both"/>
        <w:rPr>
          <w:rFonts w:ascii="Times New Roman" w:hAnsi="Times New Roman" w:cs="Times New Roman"/>
          <w:sz w:val="24"/>
          <w:szCs w:val="24"/>
        </w:rPr>
      </w:pPr>
    </w:p>
    <w:p w14:paraId="0A216F7C" w14:textId="77777777" w:rsidR="004F189C" w:rsidRPr="00041DD2" w:rsidRDefault="004F189C" w:rsidP="004F189C">
      <w:pPr>
        <w:jc w:val="both"/>
        <w:rPr>
          <w:rFonts w:ascii="Times New Roman" w:hAnsi="Times New Roman" w:cs="Times New Roman"/>
          <w:sz w:val="24"/>
          <w:szCs w:val="24"/>
        </w:rPr>
      </w:pPr>
    </w:p>
    <w:p w14:paraId="3FBEB107" w14:textId="77777777" w:rsidR="004F189C" w:rsidRPr="00041DD2" w:rsidRDefault="004F189C" w:rsidP="004F189C">
      <w:pPr>
        <w:jc w:val="both"/>
        <w:rPr>
          <w:rFonts w:ascii="Times New Roman" w:hAnsi="Times New Roman" w:cs="Times New Roman"/>
          <w:sz w:val="24"/>
          <w:szCs w:val="24"/>
        </w:rPr>
      </w:pPr>
    </w:p>
    <w:p w14:paraId="119A303D" w14:textId="77777777" w:rsidR="004F189C" w:rsidRPr="00041DD2" w:rsidRDefault="004F189C" w:rsidP="004F189C">
      <w:pPr>
        <w:spacing w:after="160"/>
        <w:jc w:val="both"/>
        <w:rPr>
          <w:rFonts w:ascii="Times New Roman" w:hAnsi="Times New Roman" w:cs="Times New Roman"/>
        </w:rPr>
      </w:pPr>
      <w:r w:rsidRPr="00041DD2">
        <w:rPr>
          <w:rFonts w:ascii="Times New Roman" w:hAnsi="Times New Roman" w:cs="Times New Roman"/>
        </w:rPr>
        <w:t xml:space="preserve">IT7510 Capstone Semester Two 2025 </w:t>
      </w:r>
    </w:p>
    <w:p w14:paraId="63394DB4" w14:textId="77777777" w:rsidR="004F189C" w:rsidRPr="00041DD2" w:rsidRDefault="004F189C" w:rsidP="004F189C">
      <w:pPr>
        <w:spacing w:after="158"/>
        <w:ind w:left="24"/>
        <w:jc w:val="both"/>
        <w:rPr>
          <w:rFonts w:ascii="Times New Roman" w:hAnsi="Times New Roman" w:cs="Times New Roman"/>
          <w:sz w:val="24"/>
          <w:szCs w:val="24"/>
        </w:rPr>
      </w:pPr>
      <w:r w:rsidRPr="00041DD2">
        <w:rPr>
          <w:rFonts w:ascii="Times New Roman" w:hAnsi="Times New Roman" w:cs="Times New Roman"/>
          <w:sz w:val="24"/>
          <w:szCs w:val="24"/>
        </w:rPr>
        <w:t xml:space="preserve">Project name: </w:t>
      </w:r>
      <w:proofErr w:type="spellStart"/>
      <w:r w:rsidRPr="00041DD2">
        <w:rPr>
          <w:rFonts w:ascii="Times New Roman" w:hAnsi="Times New Roman" w:cs="Times New Roman"/>
          <w:sz w:val="24"/>
          <w:szCs w:val="24"/>
        </w:rPr>
        <w:t>FutureTourism.LSG</w:t>
      </w:r>
      <w:proofErr w:type="spellEnd"/>
    </w:p>
    <w:p w14:paraId="2866DF6A" w14:textId="77777777" w:rsidR="004F189C" w:rsidRPr="00041DD2" w:rsidRDefault="004F189C" w:rsidP="004F189C">
      <w:pPr>
        <w:spacing w:after="203"/>
        <w:jc w:val="both"/>
        <w:rPr>
          <w:rFonts w:ascii="Times New Roman" w:hAnsi="Times New Roman" w:cs="Times New Roman"/>
          <w:sz w:val="24"/>
          <w:szCs w:val="24"/>
        </w:rPr>
      </w:pPr>
      <w:r w:rsidRPr="00041DD2">
        <w:rPr>
          <w:rFonts w:ascii="Times New Roman" w:hAnsi="Times New Roman" w:cs="Times New Roman"/>
          <w:sz w:val="24"/>
          <w:szCs w:val="24"/>
        </w:rPr>
        <w:t xml:space="preserve">Group name: LSG </w:t>
      </w:r>
    </w:p>
    <w:p w14:paraId="0D95A400" w14:textId="77777777" w:rsidR="004F189C" w:rsidRPr="00041DD2" w:rsidRDefault="004F189C" w:rsidP="004F189C">
      <w:pPr>
        <w:spacing w:after="201"/>
        <w:jc w:val="both"/>
        <w:rPr>
          <w:rFonts w:ascii="Times New Roman" w:hAnsi="Times New Roman" w:cs="Times New Roman"/>
          <w:sz w:val="24"/>
          <w:szCs w:val="24"/>
        </w:rPr>
      </w:pPr>
      <w:r w:rsidRPr="00041DD2">
        <w:rPr>
          <w:rFonts w:ascii="Times New Roman" w:hAnsi="Times New Roman" w:cs="Times New Roman"/>
          <w:sz w:val="24"/>
          <w:szCs w:val="24"/>
        </w:rPr>
        <w:t xml:space="preserve">Name: Lakshya Mann, Shivam Arora, Gowtham R Panicker  </w:t>
      </w:r>
    </w:p>
    <w:p w14:paraId="40C15A35" w14:textId="77777777" w:rsidR="004F189C" w:rsidRPr="0025677D" w:rsidRDefault="004F189C" w:rsidP="004F189C">
      <w:pPr>
        <w:jc w:val="both"/>
        <w:rPr>
          <w:rFonts w:ascii="Times New Roman" w:hAnsi="Times New Roman" w:cs="Times New Roman"/>
          <w:sz w:val="24"/>
          <w:szCs w:val="24"/>
        </w:rPr>
      </w:pPr>
      <w:r w:rsidRPr="00041DD2">
        <w:rPr>
          <w:rFonts w:ascii="Times New Roman" w:hAnsi="Times New Roman" w:cs="Times New Roman"/>
          <w:sz w:val="24"/>
          <w:szCs w:val="24"/>
        </w:rPr>
        <w:t>Client Name: Dr. Trang Do</w:t>
      </w:r>
    </w:p>
    <w:sdt>
      <w:sdtPr>
        <w:rPr>
          <w:rFonts w:ascii="Arial" w:eastAsia="Arial" w:hAnsi="Arial" w:cs="Arial"/>
          <w:color w:val="auto"/>
          <w:sz w:val="22"/>
          <w:szCs w:val="22"/>
          <w:lang w:val="en-NZ" w:eastAsia="en-NZ"/>
        </w:rPr>
        <w:id w:val="886529509"/>
        <w:docPartObj>
          <w:docPartGallery w:val="Table of Contents"/>
          <w:docPartUnique/>
        </w:docPartObj>
      </w:sdtPr>
      <w:sdtEndPr>
        <w:rPr>
          <w:b/>
          <w:bCs/>
          <w:noProof/>
        </w:rPr>
      </w:sdtEndPr>
      <w:sdtContent>
        <w:p w14:paraId="54AE84A9" w14:textId="77777777" w:rsidR="004F189C" w:rsidRDefault="004F189C" w:rsidP="004F189C">
          <w:pPr>
            <w:pStyle w:val="TOCHeading"/>
          </w:pPr>
          <w:r>
            <w:t>Table of Contents</w:t>
          </w:r>
        </w:p>
        <w:p w14:paraId="46242654"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1549769" w:history="1">
            <w:r w:rsidRPr="00337C5C">
              <w:rPr>
                <w:rStyle w:val="Hyperlink"/>
                <w:noProof/>
              </w:rPr>
              <w:t>Executive Summary</w:t>
            </w:r>
            <w:r>
              <w:rPr>
                <w:noProof/>
                <w:webHidden/>
              </w:rPr>
              <w:tab/>
            </w:r>
            <w:r>
              <w:rPr>
                <w:noProof/>
                <w:webHidden/>
              </w:rPr>
              <w:fldChar w:fldCharType="begin"/>
            </w:r>
            <w:r>
              <w:rPr>
                <w:noProof/>
                <w:webHidden/>
              </w:rPr>
              <w:instrText xml:space="preserve"> PAGEREF _Toc211549769 \h </w:instrText>
            </w:r>
            <w:r>
              <w:rPr>
                <w:noProof/>
                <w:webHidden/>
              </w:rPr>
            </w:r>
            <w:r>
              <w:rPr>
                <w:noProof/>
                <w:webHidden/>
              </w:rPr>
              <w:fldChar w:fldCharType="separate"/>
            </w:r>
            <w:r>
              <w:rPr>
                <w:noProof/>
                <w:webHidden/>
              </w:rPr>
              <w:t>3</w:t>
            </w:r>
            <w:r>
              <w:rPr>
                <w:noProof/>
                <w:webHidden/>
              </w:rPr>
              <w:fldChar w:fldCharType="end"/>
            </w:r>
          </w:hyperlink>
        </w:p>
        <w:p w14:paraId="73DF43AC"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49770" w:history="1">
            <w:r w:rsidRPr="00337C5C">
              <w:rPr>
                <w:rStyle w:val="Hyperlink"/>
                <w:noProof/>
              </w:rPr>
              <w:t>Project Overview</w:t>
            </w:r>
            <w:r>
              <w:rPr>
                <w:noProof/>
                <w:webHidden/>
              </w:rPr>
              <w:tab/>
            </w:r>
            <w:r>
              <w:rPr>
                <w:noProof/>
                <w:webHidden/>
              </w:rPr>
              <w:fldChar w:fldCharType="begin"/>
            </w:r>
            <w:r>
              <w:rPr>
                <w:noProof/>
                <w:webHidden/>
              </w:rPr>
              <w:instrText xml:space="preserve"> PAGEREF _Toc211549770 \h </w:instrText>
            </w:r>
            <w:r>
              <w:rPr>
                <w:noProof/>
                <w:webHidden/>
              </w:rPr>
            </w:r>
            <w:r>
              <w:rPr>
                <w:noProof/>
                <w:webHidden/>
              </w:rPr>
              <w:fldChar w:fldCharType="separate"/>
            </w:r>
            <w:r>
              <w:rPr>
                <w:noProof/>
                <w:webHidden/>
              </w:rPr>
              <w:t>4</w:t>
            </w:r>
            <w:r>
              <w:rPr>
                <w:noProof/>
                <w:webHidden/>
              </w:rPr>
              <w:fldChar w:fldCharType="end"/>
            </w:r>
          </w:hyperlink>
        </w:p>
        <w:p w14:paraId="5734118C"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49771" w:history="1">
            <w:r w:rsidRPr="00337C5C">
              <w:rPr>
                <w:rStyle w:val="Hyperlink"/>
                <w:noProof/>
              </w:rPr>
              <w:t>Methodology</w:t>
            </w:r>
            <w:r>
              <w:rPr>
                <w:noProof/>
                <w:webHidden/>
              </w:rPr>
              <w:tab/>
            </w:r>
            <w:r>
              <w:rPr>
                <w:noProof/>
                <w:webHidden/>
              </w:rPr>
              <w:fldChar w:fldCharType="begin"/>
            </w:r>
            <w:r>
              <w:rPr>
                <w:noProof/>
                <w:webHidden/>
              </w:rPr>
              <w:instrText xml:space="preserve"> PAGEREF _Toc211549771 \h </w:instrText>
            </w:r>
            <w:r>
              <w:rPr>
                <w:noProof/>
                <w:webHidden/>
              </w:rPr>
            </w:r>
            <w:r>
              <w:rPr>
                <w:noProof/>
                <w:webHidden/>
              </w:rPr>
              <w:fldChar w:fldCharType="separate"/>
            </w:r>
            <w:r>
              <w:rPr>
                <w:noProof/>
                <w:webHidden/>
              </w:rPr>
              <w:t>5</w:t>
            </w:r>
            <w:r>
              <w:rPr>
                <w:noProof/>
                <w:webHidden/>
              </w:rPr>
              <w:fldChar w:fldCharType="end"/>
            </w:r>
          </w:hyperlink>
        </w:p>
        <w:p w14:paraId="03920FA4"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72" w:history="1">
            <w:r w:rsidRPr="00337C5C">
              <w:rPr>
                <w:rStyle w:val="Hyperlink"/>
                <w:noProof/>
              </w:rPr>
              <w:t>ARIMA Model Approach</w:t>
            </w:r>
            <w:r>
              <w:rPr>
                <w:noProof/>
                <w:webHidden/>
              </w:rPr>
              <w:tab/>
            </w:r>
            <w:r>
              <w:rPr>
                <w:noProof/>
                <w:webHidden/>
              </w:rPr>
              <w:fldChar w:fldCharType="begin"/>
            </w:r>
            <w:r>
              <w:rPr>
                <w:noProof/>
                <w:webHidden/>
              </w:rPr>
              <w:instrText xml:space="preserve"> PAGEREF _Toc211549772 \h </w:instrText>
            </w:r>
            <w:r>
              <w:rPr>
                <w:noProof/>
                <w:webHidden/>
              </w:rPr>
            </w:r>
            <w:r>
              <w:rPr>
                <w:noProof/>
                <w:webHidden/>
              </w:rPr>
              <w:fldChar w:fldCharType="separate"/>
            </w:r>
            <w:r>
              <w:rPr>
                <w:noProof/>
                <w:webHidden/>
              </w:rPr>
              <w:t>5</w:t>
            </w:r>
            <w:r>
              <w:rPr>
                <w:noProof/>
                <w:webHidden/>
              </w:rPr>
              <w:fldChar w:fldCharType="end"/>
            </w:r>
          </w:hyperlink>
        </w:p>
        <w:p w14:paraId="156EA9A6"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73" w:history="1">
            <w:r w:rsidRPr="00337C5C">
              <w:rPr>
                <w:rStyle w:val="Hyperlink"/>
                <w:noProof/>
              </w:rPr>
              <w:t>ARIMA Advantages for Tourism Forecasting</w:t>
            </w:r>
            <w:r>
              <w:rPr>
                <w:noProof/>
                <w:webHidden/>
              </w:rPr>
              <w:tab/>
            </w:r>
            <w:r>
              <w:rPr>
                <w:noProof/>
                <w:webHidden/>
              </w:rPr>
              <w:fldChar w:fldCharType="begin"/>
            </w:r>
            <w:r>
              <w:rPr>
                <w:noProof/>
                <w:webHidden/>
              </w:rPr>
              <w:instrText xml:space="preserve"> PAGEREF _Toc211549773 \h </w:instrText>
            </w:r>
            <w:r>
              <w:rPr>
                <w:noProof/>
                <w:webHidden/>
              </w:rPr>
            </w:r>
            <w:r>
              <w:rPr>
                <w:noProof/>
                <w:webHidden/>
              </w:rPr>
              <w:fldChar w:fldCharType="separate"/>
            </w:r>
            <w:r>
              <w:rPr>
                <w:noProof/>
                <w:webHidden/>
              </w:rPr>
              <w:t>5</w:t>
            </w:r>
            <w:r>
              <w:rPr>
                <w:noProof/>
                <w:webHidden/>
              </w:rPr>
              <w:fldChar w:fldCharType="end"/>
            </w:r>
          </w:hyperlink>
        </w:p>
        <w:p w14:paraId="516EF914"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49774" w:history="1">
            <w:r w:rsidRPr="00337C5C">
              <w:rPr>
                <w:rStyle w:val="Hyperlink"/>
                <w:noProof/>
              </w:rPr>
              <w:t>Model Architecture</w:t>
            </w:r>
            <w:r>
              <w:rPr>
                <w:noProof/>
                <w:webHidden/>
              </w:rPr>
              <w:tab/>
            </w:r>
            <w:r>
              <w:rPr>
                <w:noProof/>
                <w:webHidden/>
              </w:rPr>
              <w:fldChar w:fldCharType="begin"/>
            </w:r>
            <w:r>
              <w:rPr>
                <w:noProof/>
                <w:webHidden/>
              </w:rPr>
              <w:instrText xml:space="preserve"> PAGEREF _Toc211549774 \h </w:instrText>
            </w:r>
            <w:r>
              <w:rPr>
                <w:noProof/>
                <w:webHidden/>
              </w:rPr>
            </w:r>
            <w:r>
              <w:rPr>
                <w:noProof/>
                <w:webHidden/>
              </w:rPr>
              <w:fldChar w:fldCharType="separate"/>
            </w:r>
            <w:r>
              <w:rPr>
                <w:noProof/>
                <w:webHidden/>
              </w:rPr>
              <w:t>6</w:t>
            </w:r>
            <w:r>
              <w:rPr>
                <w:noProof/>
                <w:webHidden/>
              </w:rPr>
              <w:fldChar w:fldCharType="end"/>
            </w:r>
          </w:hyperlink>
        </w:p>
        <w:p w14:paraId="295661D0"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75" w:history="1">
            <w:r w:rsidRPr="00337C5C">
              <w:rPr>
                <w:rStyle w:val="Hyperlink"/>
                <w:noProof/>
              </w:rPr>
              <w:t>ARIMA Configuration</w:t>
            </w:r>
            <w:r>
              <w:rPr>
                <w:noProof/>
                <w:webHidden/>
              </w:rPr>
              <w:tab/>
            </w:r>
            <w:r>
              <w:rPr>
                <w:noProof/>
                <w:webHidden/>
              </w:rPr>
              <w:fldChar w:fldCharType="begin"/>
            </w:r>
            <w:r>
              <w:rPr>
                <w:noProof/>
                <w:webHidden/>
              </w:rPr>
              <w:instrText xml:space="preserve"> PAGEREF _Toc211549775 \h </w:instrText>
            </w:r>
            <w:r>
              <w:rPr>
                <w:noProof/>
                <w:webHidden/>
              </w:rPr>
            </w:r>
            <w:r>
              <w:rPr>
                <w:noProof/>
                <w:webHidden/>
              </w:rPr>
              <w:fldChar w:fldCharType="separate"/>
            </w:r>
            <w:r>
              <w:rPr>
                <w:noProof/>
                <w:webHidden/>
              </w:rPr>
              <w:t>6</w:t>
            </w:r>
            <w:r>
              <w:rPr>
                <w:noProof/>
                <w:webHidden/>
              </w:rPr>
              <w:fldChar w:fldCharType="end"/>
            </w:r>
          </w:hyperlink>
        </w:p>
        <w:p w14:paraId="71F33177"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76" w:history="1">
            <w:r w:rsidRPr="00337C5C">
              <w:rPr>
                <w:rStyle w:val="Hyperlink"/>
                <w:noProof/>
              </w:rPr>
              <w:t>Model Parameters Explanation</w:t>
            </w:r>
            <w:r>
              <w:rPr>
                <w:noProof/>
                <w:webHidden/>
              </w:rPr>
              <w:tab/>
            </w:r>
            <w:r>
              <w:rPr>
                <w:noProof/>
                <w:webHidden/>
              </w:rPr>
              <w:fldChar w:fldCharType="begin"/>
            </w:r>
            <w:r>
              <w:rPr>
                <w:noProof/>
                <w:webHidden/>
              </w:rPr>
              <w:instrText xml:space="preserve"> PAGEREF _Toc211549776 \h </w:instrText>
            </w:r>
            <w:r>
              <w:rPr>
                <w:noProof/>
                <w:webHidden/>
              </w:rPr>
            </w:r>
            <w:r>
              <w:rPr>
                <w:noProof/>
                <w:webHidden/>
              </w:rPr>
              <w:fldChar w:fldCharType="separate"/>
            </w:r>
            <w:r>
              <w:rPr>
                <w:noProof/>
                <w:webHidden/>
              </w:rPr>
              <w:t>6</w:t>
            </w:r>
            <w:r>
              <w:rPr>
                <w:noProof/>
                <w:webHidden/>
              </w:rPr>
              <w:fldChar w:fldCharType="end"/>
            </w:r>
          </w:hyperlink>
        </w:p>
        <w:p w14:paraId="19BD9852"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77" w:history="1">
            <w:r w:rsidRPr="00337C5C">
              <w:rPr>
                <w:rStyle w:val="Hyperlink"/>
                <w:noProof/>
              </w:rPr>
              <w:t>Model Settings</w:t>
            </w:r>
            <w:r>
              <w:rPr>
                <w:noProof/>
                <w:webHidden/>
              </w:rPr>
              <w:tab/>
            </w:r>
            <w:r>
              <w:rPr>
                <w:noProof/>
                <w:webHidden/>
              </w:rPr>
              <w:fldChar w:fldCharType="begin"/>
            </w:r>
            <w:r>
              <w:rPr>
                <w:noProof/>
                <w:webHidden/>
              </w:rPr>
              <w:instrText xml:space="preserve"> PAGEREF _Toc211549777 \h </w:instrText>
            </w:r>
            <w:r>
              <w:rPr>
                <w:noProof/>
                <w:webHidden/>
              </w:rPr>
            </w:r>
            <w:r>
              <w:rPr>
                <w:noProof/>
                <w:webHidden/>
              </w:rPr>
              <w:fldChar w:fldCharType="separate"/>
            </w:r>
            <w:r>
              <w:rPr>
                <w:noProof/>
                <w:webHidden/>
              </w:rPr>
              <w:t>7</w:t>
            </w:r>
            <w:r>
              <w:rPr>
                <w:noProof/>
                <w:webHidden/>
              </w:rPr>
              <w:fldChar w:fldCharType="end"/>
            </w:r>
          </w:hyperlink>
        </w:p>
        <w:p w14:paraId="19893F75"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49778" w:history="1">
            <w:r w:rsidRPr="00337C5C">
              <w:rPr>
                <w:rStyle w:val="Hyperlink"/>
                <w:noProof/>
              </w:rPr>
              <w:t>Technologies and Libraries</w:t>
            </w:r>
            <w:r>
              <w:rPr>
                <w:noProof/>
                <w:webHidden/>
              </w:rPr>
              <w:tab/>
            </w:r>
            <w:r>
              <w:rPr>
                <w:noProof/>
                <w:webHidden/>
              </w:rPr>
              <w:fldChar w:fldCharType="begin"/>
            </w:r>
            <w:r>
              <w:rPr>
                <w:noProof/>
                <w:webHidden/>
              </w:rPr>
              <w:instrText xml:space="preserve"> PAGEREF _Toc211549778 \h </w:instrText>
            </w:r>
            <w:r>
              <w:rPr>
                <w:noProof/>
                <w:webHidden/>
              </w:rPr>
            </w:r>
            <w:r>
              <w:rPr>
                <w:noProof/>
                <w:webHidden/>
              </w:rPr>
              <w:fldChar w:fldCharType="separate"/>
            </w:r>
            <w:r>
              <w:rPr>
                <w:noProof/>
                <w:webHidden/>
              </w:rPr>
              <w:t>8</w:t>
            </w:r>
            <w:r>
              <w:rPr>
                <w:noProof/>
                <w:webHidden/>
              </w:rPr>
              <w:fldChar w:fldCharType="end"/>
            </w:r>
          </w:hyperlink>
        </w:p>
        <w:p w14:paraId="415431C9"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79" w:history="1">
            <w:r w:rsidRPr="00337C5C">
              <w:rPr>
                <w:rStyle w:val="Hyperlink"/>
                <w:noProof/>
              </w:rPr>
              <w:t>Core Technologies</w:t>
            </w:r>
            <w:r>
              <w:rPr>
                <w:noProof/>
                <w:webHidden/>
              </w:rPr>
              <w:tab/>
            </w:r>
            <w:r>
              <w:rPr>
                <w:noProof/>
                <w:webHidden/>
              </w:rPr>
              <w:fldChar w:fldCharType="begin"/>
            </w:r>
            <w:r>
              <w:rPr>
                <w:noProof/>
                <w:webHidden/>
              </w:rPr>
              <w:instrText xml:space="preserve"> PAGEREF _Toc211549779 \h </w:instrText>
            </w:r>
            <w:r>
              <w:rPr>
                <w:noProof/>
                <w:webHidden/>
              </w:rPr>
            </w:r>
            <w:r>
              <w:rPr>
                <w:noProof/>
                <w:webHidden/>
              </w:rPr>
              <w:fldChar w:fldCharType="separate"/>
            </w:r>
            <w:r>
              <w:rPr>
                <w:noProof/>
                <w:webHidden/>
              </w:rPr>
              <w:t>8</w:t>
            </w:r>
            <w:r>
              <w:rPr>
                <w:noProof/>
                <w:webHidden/>
              </w:rPr>
              <w:fldChar w:fldCharType="end"/>
            </w:r>
          </w:hyperlink>
        </w:p>
        <w:p w14:paraId="5606D465"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49780" w:history="1">
            <w:r w:rsidRPr="00337C5C">
              <w:rPr>
                <w:rStyle w:val="Hyperlink"/>
                <w:noProof/>
              </w:rPr>
              <w:t>Key Libraries and Modules</w:t>
            </w:r>
            <w:r>
              <w:rPr>
                <w:noProof/>
                <w:webHidden/>
              </w:rPr>
              <w:tab/>
            </w:r>
            <w:r>
              <w:rPr>
                <w:noProof/>
                <w:webHidden/>
              </w:rPr>
              <w:fldChar w:fldCharType="begin"/>
            </w:r>
            <w:r>
              <w:rPr>
                <w:noProof/>
                <w:webHidden/>
              </w:rPr>
              <w:instrText xml:space="preserve"> PAGEREF _Toc211549780 \h </w:instrText>
            </w:r>
            <w:r>
              <w:rPr>
                <w:noProof/>
                <w:webHidden/>
              </w:rPr>
            </w:r>
            <w:r>
              <w:rPr>
                <w:noProof/>
                <w:webHidden/>
              </w:rPr>
              <w:fldChar w:fldCharType="separate"/>
            </w:r>
            <w:r>
              <w:rPr>
                <w:noProof/>
                <w:webHidden/>
              </w:rPr>
              <w:t>9</w:t>
            </w:r>
            <w:r>
              <w:rPr>
                <w:noProof/>
                <w:webHidden/>
              </w:rPr>
              <w:fldChar w:fldCharType="end"/>
            </w:r>
          </w:hyperlink>
        </w:p>
        <w:p w14:paraId="5F0F0181"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81" w:history="1">
            <w:r w:rsidRPr="00337C5C">
              <w:rPr>
                <w:rStyle w:val="Hyperlink"/>
                <w:noProof/>
              </w:rPr>
              <w:t>Development Environment</w:t>
            </w:r>
            <w:r>
              <w:rPr>
                <w:noProof/>
                <w:webHidden/>
              </w:rPr>
              <w:tab/>
            </w:r>
            <w:r>
              <w:rPr>
                <w:noProof/>
                <w:webHidden/>
              </w:rPr>
              <w:fldChar w:fldCharType="begin"/>
            </w:r>
            <w:r>
              <w:rPr>
                <w:noProof/>
                <w:webHidden/>
              </w:rPr>
              <w:instrText xml:space="preserve"> PAGEREF _Toc211549781 \h </w:instrText>
            </w:r>
            <w:r>
              <w:rPr>
                <w:noProof/>
                <w:webHidden/>
              </w:rPr>
            </w:r>
            <w:r>
              <w:rPr>
                <w:noProof/>
                <w:webHidden/>
              </w:rPr>
              <w:fldChar w:fldCharType="separate"/>
            </w:r>
            <w:r>
              <w:rPr>
                <w:noProof/>
                <w:webHidden/>
              </w:rPr>
              <w:t>9</w:t>
            </w:r>
            <w:r>
              <w:rPr>
                <w:noProof/>
                <w:webHidden/>
              </w:rPr>
              <w:fldChar w:fldCharType="end"/>
            </w:r>
          </w:hyperlink>
        </w:p>
        <w:p w14:paraId="5DB99165"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82" w:history="1">
            <w:r w:rsidRPr="00337C5C">
              <w:rPr>
                <w:rStyle w:val="Hyperlink"/>
                <w:noProof/>
              </w:rPr>
              <w:t>Data Import and Preparation</w:t>
            </w:r>
            <w:r>
              <w:rPr>
                <w:noProof/>
                <w:webHidden/>
              </w:rPr>
              <w:tab/>
            </w:r>
            <w:r>
              <w:rPr>
                <w:noProof/>
                <w:webHidden/>
              </w:rPr>
              <w:fldChar w:fldCharType="begin"/>
            </w:r>
            <w:r>
              <w:rPr>
                <w:noProof/>
                <w:webHidden/>
              </w:rPr>
              <w:instrText xml:space="preserve"> PAGEREF _Toc211549782 \h </w:instrText>
            </w:r>
            <w:r>
              <w:rPr>
                <w:noProof/>
                <w:webHidden/>
              </w:rPr>
            </w:r>
            <w:r>
              <w:rPr>
                <w:noProof/>
                <w:webHidden/>
              </w:rPr>
              <w:fldChar w:fldCharType="separate"/>
            </w:r>
            <w:r>
              <w:rPr>
                <w:noProof/>
                <w:webHidden/>
              </w:rPr>
              <w:t>9</w:t>
            </w:r>
            <w:r>
              <w:rPr>
                <w:noProof/>
                <w:webHidden/>
              </w:rPr>
              <w:fldChar w:fldCharType="end"/>
            </w:r>
          </w:hyperlink>
        </w:p>
        <w:p w14:paraId="330BC03C"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83" w:history="1">
            <w:r w:rsidRPr="00337C5C">
              <w:rPr>
                <w:rStyle w:val="Hyperlink"/>
                <w:noProof/>
              </w:rPr>
              <w:t>Time Series Construction Process</w:t>
            </w:r>
            <w:r>
              <w:rPr>
                <w:noProof/>
                <w:webHidden/>
              </w:rPr>
              <w:tab/>
            </w:r>
            <w:r>
              <w:rPr>
                <w:noProof/>
                <w:webHidden/>
              </w:rPr>
              <w:fldChar w:fldCharType="begin"/>
            </w:r>
            <w:r>
              <w:rPr>
                <w:noProof/>
                <w:webHidden/>
              </w:rPr>
              <w:instrText xml:space="preserve"> PAGEREF _Toc211549783 \h </w:instrText>
            </w:r>
            <w:r>
              <w:rPr>
                <w:noProof/>
                <w:webHidden/>
              </w:rPr>
            </w:r>
            <w:r>
              <w:rPr>
                <w:noProof/>
                <w:webHidden/>
              </w:rPr>
              <w:fldChar w:fldCharType="separate"/>
            </w:r>
            <w:r>
              <w:rPr>
                <w:noProof/>
                <w:webHidden/>
              </w:rPr>
              <w:t>10</w:t>
            </w:r>
            <w:r>
              <w:rPr>
                <w:noProof/>
                <w:webHidden/>
              </w:rPr>
              <w:fldChar w:fldCharType="end"/>
            </w:r>
          </w:hyperlink>
        </w:p>
        <w:p w14:paraId="64DA90E4"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84" w:history="1">
            <w:r w:rsidRPr="00337C5C">
              <w:rPr>
                <w:rStyle w:val="Hyperlink"/>
                <w:noProof/>
              </w:rPr>
              <w:t>Aggregation Helper Function</w:t>
            </w:r>
            <w:r>
              <w:rPr>
                <w:noProof/>
                <w:webHidden/>
              </w:rPr>
              <w:tab/>
            </w:r>
            <w:r>
              <w:rPr>
                <w:noProof/>
                <w:webHidden/>
              </w:rPr>
              <w:fldChar w:fldCharType="begin"/>
            </w:r>
            <w:r>
              <w:rPr>
                <w:noProof/>
                <w:webHidden/>
              </w:rPr>
              <w:instrText xml:space="preserve"> PAGEREF _Toc211549784 \h </w:instrText>
            </w:r>
            <w:r>
              <w:rPr>
                <w:noProof/>
                <w:webHidden/>
              </w:rPr>
            </w:r>
            <w:r>
              <w:rPr>
                <w:noProof/>
                <w:webHidden/>
              </w:rPr>
              <w:fldChar w:fldCharType="separate"/>
            </w:r>
            <w:r>
              <w:rPr>
                <w:noProof/>
                <w:webHidden/>
              </w:rPr>
              <w:t>10</w:t>
            </w:r>
            <w:r>
              <w:rPr>
                <w:noProof/>
                <w:webHidden/>
              </w:rPr>
              <w:fldChar w:fldCharType="end"/>
            </w:r>
          </w:hyperlink>
        </w:p>
        <w:p w14:paraId="2FF56587"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49785" w:history="1">
            <w:r w:rsidRPr="00337C5C">
              <w:rPr>
                <w:rStyle w:val="Hyperlink"/>
                <w:noProof/>
              </w:rPr>
              <w:t>Model Implementation</w:t>
            </w:r>
            <w:r>
              <w:rPr>
                <w:noProof/>
                <w:webHidden/>
              </w:rPr>
              <w:tab/>
            </w:r>
            <w:r>
              <w:rPr>
                <w:noProof/>
                <w:webHidden/>
              </w:rPr>
              <w:fldChar w:fldCharType="begin"/>
            </w:r>
            <w:r>
              <w:rPr>
                <w:noProof/>
                <w:webHidden/>
              </w:rPr>
              <w:instrText xml:space="preserve"> PAGEREF _Toc211549785 \h </w:instrText>
            </w:r>
            <w:r>
              <w:rPr>
                <w:noProof/>
                <w:webHidden/>
              </w:rPr>
            </w:r>
            <w:r>
              <w:rPr>
                <w:noProof/>
                <w:webHidden/>
              </w:rPr>
              <w:fldChar w:fldCharType="separate"/>
            </w:r>
            <w:r>
              <w:rPr>
                <w:noProof/>
                <w:webHidden/>
              </w:rPr>
              <w:t>11</w:t>
            </w:r>
            <w:r>
              <w:rPr>
                <w:noProof/>
                <w:webHidden/>
              </w:rPr>
              <w:fldChar w:fldCharType="end"/>
            </w:r>
          </w:hyperlink>
        </w:p>
        <w:p w14:paraId="7444B8B1"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86" w:history="1">
            <w:r w:rsidRPr="00337C5C">
              <w:rPr>
                <w:rStyle w:val="Hyperlink"/>
                <w:noProof/>
              </w:rPr>
              <w:t>Training Framework</w:t>
            </w:r>
            <w:r>
              <w:rPr>
                <w:noProof/>
                <w:webHidden/>
              </w:rPr>
              <w:tab/>
            </w:r>
            <w:r>
              <w:rPr>
                <w:noProof/>
                <w:webHidden/>
              </w:rPr>
              <w:fldChar w:fldCharType="begin"/>
            </w:r>
            <w:r>
              <w:rPr>
                <w:noProof/>
                <w:webHidden/>
              </w:rPr>
              <w:instrText xml:space="preserve"> PAGEREF _Toc211549786 \h </w:instrText>
            </w:r>
            <w:r>
              <w:rPr>
                <w:noProof/>
                <w:webHidden/>
              </w:rPr>
            </w:r>
            <w:r>
              <w:rPr>
                <w:noProof/>
                <w:webHidden/>
              </w:rPr>
              <w:fldChar w:fldCharType="separate"/>
            </w:r>
            <w:r>
              <w:rPr>
                <w:noProof/>
                <w:webHidden/>
              </w:rPr>
              <w:t>11</w:t>
            </w:r>
            <w:r>
              <w:rPr>
                <w:noProof/>
                <w:webHidden/>
              </w:rPr>
              <w:fldChar w:fldCharType="end"/>
            </w:r>
          </w:hyperlink>
        </w:p>
        <w:p w14:paraId="0B6E578A"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87" w:history="1">
            <w:r w:rsidRPr="00337C5C">
              <w:rPr>
                <w:rStyle w:val="Hyperlink"/>
                <w:noProof/>
              </w:rPr>
              <w:t>Data Splitting Strategy</w:t>
            </w:r>
            <w:r>
              <w:rPr>
                <w:noProof/>
                <w:webHidden/>
              </w:rPr>
              <w:tab/>
            </w:r>
            <w:r>
              <w:rPr>
                <w:noProof/>
                <w:webHidden/>
              </w:rPr>
              <w:fldChar w:fldCharType="begin"/>
            </w:r>
            <w:r>
              <w:rPr>
                <w:noProof/>
                <w:webHidden/>
              </w:rPr>
              <w:instrText xml:space="preserve"> PAGEREF _Toc211549787 \h </w:instrText>
            </w:r>
            <w:r>
              <w:rPr>
                <w:noProof/>
                <w:webHidden/>
              </w:rPr>
            </w:r>
            <w:r>
              <w:rPr>
                <w:noProof/>
                <w:webHidden/>
              </w:rPr>
              <w:fldChar w:fldCharType="separate"/>
            </w:r>
            <w:r>
              <w:rPr>
                <w:noProof/>
                <w:webHidden/>
              </w:rPr>
              <w:t>11</w:t>
            </w:r>
            <w:r>
              <w:rPr>
                <w:noProof/>
                <w:webHidden/>
              </w:rPr>
              <w:fldChar w:fldCharType="end"/>
            </w:r>
          </w:hyperlink>
        </w:p>
        <w:p w14:paraId="2320F8B7"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88" w:history="1">
            <w:r w:rsidRPr="00337C5C">
              <w:rPr>
                <w:rStyle w:val="Hyperlink"/>
                <w:noProof/>
              </w:rPr>
              <w:t>Model Fitting Process</w:t>
            </w:r>
            <w:r>
              <w:rPr>
                <w:noProof/>
                <w:webHidden/>
              </w:rPr>
              <w:tab/>
            </w:r>
            <w:r>
              <w:rPr>
                <w:noProof/>
                <w:webHidden/>
              </w:rPr>
              <w:fldChar w:fldCharType="begin"/>
            </w:r>
            <w:r>
              <w:rPr>
                <w:noProof/>
                <w:webHidden/>
              </w:rPr>
              <w:instrText xml:space="preserve"> PAGEREF _Toc211549788 \h </w:instrText>
            </w:r>
            <w:r>
              <w:rPr>
                <w:noProof/>
                <w:webHidden/>
              </w:rPr>
            </w:r>
            <w:r>
              <w:rPr>
                <w:noProof/>
                <w:webHidden/>
              </w:rPr>
              <w:fldChar w:fldCharType="separate"/>
            </w:r>
            <w:r>
              <w:rPr>
                <w:noProof/>
                <w:webHidden/>
              </w:rPr>
              <w:t>12</w:t>
            </w:r>
            <w:r>
              <w:rPr>
                <w:noProof/>
                <w:webHidden/>
              </w:rPr>
              <w:fldChar w:fldCharType="end"/>
            </w:r>
          </w:hyperlink>
        </w:p>
        <w:p w14:paraId="42F24512"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89" w:history="1">
            <w:r w:rsidRPr="00337C5C">
              <w:rPr>
                <w:rStyle w:val="Hyperlink"/>
                <w:noProof/>
              </w:rPr>
              <w:t>Forecasting Process</w:t>
            </w:r>
            <w:r>
              <w:rPr>
                <w:noProof/>
                <w:webHidden/>
              </w:rPr>
              <w:tab/>
            </w:r>
            <w:r>
              <w:rPr>
                <w:noProof/>
                <w:webHidden/>
              </w:rPr>
              <w:fldChar w:fldCharType="begin"/>
            </w:r>
            <w:r>
              <w:rPr>
                <w:noProof/>
                <w:webHidden/>
              </w:rPr>
              <w:instrText xml:space="preserve"> PAGEREF _Toc211549789 \h </w:instrText>
            </w:r>
            <w:r>
              <w:rPr>
                <w:noProof/>
                <w:webHidden/>
              </w:rPr>
            </w:r>
            <w:r>
              <w:rPr>
                <w:noProof/>
                <w:webHidden/>
              </w:rPr>
              <w:fldChar w:fldCharType="separate"/>
            </w:r>
            <w:r>
              <w:rPr>
                <w:noProof/>
                <w:webHidden/>
              </w:rPr>
              <w:t>12</w:t>
            </w:r>
            <w:r>
              <w:rPr>
                <w:noProof/>
                <w:webHidden/>
              </w:rPr>
              <w:fldChar w:fldCharType="end"/>
            </w:r>
          </w:hyperlink>
        </w:p>
        <w:p w14:paraId="63508D0B"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90" w:history="1">
            <w:r w:rsidRPr="00337C5C">
              <w:rPr>
                <w:rStyle w:val="Hyperlink"/>
                <w:noProof/>
              </w:rPr>
              <w:t>Multi-step Ahead Prediction</w:t>
            </w:r>
            <w:r>
              <w:rPr>
                <w:noProof/>
                <w:webHidden/>
              </w:rPr>
              <w:tab/>
            </w:r>
            <w:r>
              <w:rPr>
                <w:noProof/>
                <w:webHidden/>
              </w:rPr>
              <w:fldChar w:fldCharType="begin"/>
            </w:r>
            <w:r>
              <w:rPr>
                <w:noProof/>
                <w:webHidden/>
              </w:rPr>
              <w:instrText xml:space="preserve"> PAGEREF _Toc211549790 \h </w:instrText>
            </w:r>
            <w:r>
              <w:rPr>
                <w:noProof/>
                <w:webHidden/>
              </w:rPr>
            </w:r>
            <w:r>
              <w:rPr>
                <w:noProof/>
                <w:webHidden/>
              </w:rPr>
              <w:fldChar w:fldCharType="separate"/>
            </w:r>
            <w:r>
              <w:rPr>
                <w:noProof/>
                <w:webHidden/>
              </w:rPr>
              <w:t>13</w:t>
            </w:r>
            <w:r>
              <w:rPr>
                <w:noProof/>
                <w:webHidden/>
              </w:rPr>
              <w:fldChar w:fldCharType="end"/>
            </w:r>
          </w:hyperlink>
        </w:p>
        <w:p w14:paraId="243FC01B"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91" w:history="1">
            <w:r w:rsidRPr="00337C5C">
              <w:rPr>
                <w:rStyle w:val="Hyperlink"/>
                <w:rFonts w:cs="Times New Roman"/>
                <w:noProof/>
              </w:rPr>
              <w:t>.</w:t>
            </w:r>
            <w:r w:rsidRPr="00337C5C">
              <w:rPr>
                <w:rStyle w:val="Hyperlink"/>
                <w:noProof/>
              </w:rPr>
              <w:t>Forecast Index Construction</w:t>
            </w:r>
            <w:r>
              <w:rPr>
                <w:noProof/>
                <w:webHidden/>
              </w:rPr>
              <w:tab/>
            </w:r>
            <w:r>
              <w:rPr>
                <w:noProof/>
                <w:webHidden/>
              </w:rPr>
              <w:fldChar w:fldCharType="begin"/>
            </w:r>
            <w:r>
              <w:rPr>
                <w:noProof/>
                <w:webHidden/>
              </w:rPr>
              <w:instrText xml:space="preserve"> PAGEREF _Toc211549791 \h </w:instrText>
            </w:r>
            <w:r>
              <w:rPr>
                <w:noProof/>
                <w:webHidden/>
              </w:rPr>
            </w:r>
            <w:r>
              <w:rPr>
                <w:noProof/>
                <w:webHidden/>
              </w:rPr>
              <w:fldChar w:fldCharType="separate"/>
            </w:r>
            <w:r>
              <w:rPr>
                <w:noProof/>
                <w:webHidden/>
              </w:rPr>
              <w:t>13</w:t>
            </w:r>
            <w:r>
              <w:rPr>
                <w:noProof/>
                <w:webHidden/>
              </w:rPr>
              <w:fldChar w:fldCharType="end"/>
            </w:r>
          </w:hyperlink>
        </w:p>
        <w:p w14:paraId="3CB98EDF"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49792" w:history="1">
            <w:r w:rsidRPr="00337C5C">
              <w:rPr>
                <w:rStyle w:val="Hyperlink"/>
                <w:noProof/>
              </w:rPr>
              <w:t>Results and Analysis</w:t>
            </w:r>
            <w:r>
              <w:rPr>
                <w:noProof/>
                <w:webHidden/>
              </w:rPr>
              <w:tab/>
            </w:r>
            <w:r>
              <w:rPr>
                <w:noProof/>
                <w:webHidden/>
              </w:rPr>
              <w:fldChar w:fldCharType="begin"/>
            </w:r>
            <w:r>
              <w:rPr>
                <w:noProof/>
                <w:webHidden/>
              </w:rPr>
              <w:instrText xml:space="preserve"> PAGEREF _Toc211549792 \h </w:instrText>
            </w:r>
            <w:r>
              <w:rPr>
                <w:noProof/>
                <w:webHidden/>
              </w:rPr>
            </w:r>
            <w:r>
              <w:rPr>
                <w:noProof/>
                <w:webHidden/>
              </w:rPr>
              <w:fldChar w:fldCharType="separate"/>
            </w:r>
            <w:r>
              <w:rPr>
                <w:noProof/>
                <w:webHidden/>
              </w:rPr>
              <w:t>14</w:t>
            </w:r>
            <w:r>
              <w:rPr>
                <w:noProof/>
                <w:webHidden/>
              </w:rPr>
              <w:fldChar w:fldCharType="end"/>
            </w:r>
          </w:hyperlink>
        </w:p>
        <w:p w14:paraId="35AACA4B"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93" w:history="1">
            <w:r w:rsidRPr="00337C5C">
              <w:rPr>
                <w:rStyle w:val="Hyperlink"/>
                <w:noProof/>
              </w:rPr>
              <w:t>Domestic Tourism Forecasting Performance</w:t>
            </w:r>
            <w:r>
              <w:rPr>
                <w:noProof/>
                <w:webHidden/>
              </w:rPr>
              <w:tab/>
            </w:r>
            <w:r>
              <w:rPr>
                <w:noProof/>
                <w:webHidden/>
              </w:rPr>
              <w:fldChar w:fldCharType="begin"/>
            </w:r>
            <w:r>
              <w:rPr>
                <w:noProof/>
                <w:webHidden/>
              </w:rPr>
              <w:instrText xml:space="preserve"> PAGEREF _Toc211549793 \h </w:instrText>
            </w:r>
            <w:r>
              <w:rPr>
                <w:noProof/>
                <w:webHidden/>
              </w:rPr>
            </w:r>
            <w:r>
              <w:rPr>
                <w:noProof/>
                <w:webHidden/>
              </w:rPr>
              <w:fldChar w:fldCharType="separate"/>
            </w:r>
            <w:r>
              <w:rPr>
                <w:noProof/>
                <w:webHidden/>
              </w:rPr>
              <w:t>14</w:t>
            </w:r>
            <w:r>
              <w:rPr>
                <w:noProof/>
                <w:webHidden/>
              </w:rPr>
              <w:fldChar w:fldCharType="end"/>
            </w:r>
          </w:hyperlink>
        </w:p>
        <w:p w14:paraId="741F6B72"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94" w:history="1">
            <w:r w:rsidRPr="00337C5C">
              <w:rPr>
                <w:rStyle w:val="Hyperlink"/>
                <w:noProof/>
              </w:rPr>
              <w:t>International Tourism Forecasting Performance</w:t>
            </w:r>
            <w:r>
              <w:rPr>
                <w:noProof/>
                <w:webHidden/>
              </w:rPr>
              <w:tab/>
            </w:r>
            <w:r>
              <w:rPr>
                <w:noProof/>
                <w:webHidden/>
              </w:rPr>
              <w:fldChar w:fldCharType="begin"/>
            </w:r>
            <w:r>
              <w:rPr>
                <w:noProof/>
                <w:webHidden/>
              </w:rPr>
              <w:instrText xml:space="preserve"> PAGEREF _Toc211549794 \h </w:instrText>
            </w:r>
            <w:r>
              <w:rPr>
                <w:noProof/>
                <w:webHidden/>
              </w:rPr>
            </w:r>
            <w:r>
              <w:rPr>
                <w:noProof/>
                <w:webHidden/>
              </w:rPr>
              <w:fldChar w:fldCharType="separate"/>
            </w:r>
            <w:r>
              <w:rPr>
                <w:noProof/>
                <w:webHidden/>
              </w:rPr>
              <w:t>15</w:t>
            </w:r>
            <w:r>
              <w:rPr>
                <w:noProof/>
                <w:webHidden/>
              </w:rPr>
              <w:fldChar w:fldCharType="end"/>
            </w:r>
          </w:hyperlink>
        </w:p>
        <w:p w14:paraId="7469EA33"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795" w:history="1">
            <w:r w:rsidRPr="00337C5C">
              <w:rPr>
                <w:rStyle w:val="Hyperlink"/>
                <w:noProof/>
              </w:rPr>
              <w:t>Historical Pattern Analysis</w:t>
            </w:r>
            <w:r>
              <w:rPr>
                <w:noProof/>
                <w:webHidden/>
              </w:rPr>
              <w:tab/>
            </w:r>
            <w:r>
              <w:rPr>
                <w:noProof/>
                <w:webHidden/>
              </w:rPr>
              <w:fldChar w:fldCharType="begin"/>
            </w:r>
            <w:r>
              <w:rPr>
                <w:noProof/>
                <w:webHidden/>
              </w:rPr>
              <w:instrText xml:space="preserve"> PAGEREF _Toc211549795 \h </w:instrText>
            </w:r>
            <w:r>
              <w:rPr>
                <w:noProof/>
                <w:webHidden/>
              </w:rPr>
            </w:r>
            <w:r>
              <w:rPr>
                <w:noProof/>
                <w:webHidden/>
              </w:rPr>
              <w:fldChar w:fldCharType="separate"/>
            </w:r>
            <w:r>
              <w:rPr>
                <w:noProof/>
                <w:webHidden/>
              </w:rPr>
              <w:t>15</w:t>
            </w:r>
            <w:r>
              <w:rPr>
                <w:noProof/>
                <w:webHidden/>
              </w:rPr>
              <w:fldChar w:fldCharType="end"/>
            </w:r>
          </w:hyperlink>
        </w:p>
        <w:p w14:paraId="1E4A950D"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96" w:history="1">
            <w:r w:rsidRPr="00337C5C">
              <w:rPr>
                <w:rStyle w:val="Hyperlink"/>
                <w:noProof/>
              </w:rPr>
              <w:t>Domestic Tourism Spending Evolution</w:t>
            </w:r>
            <w:r>
              <w:rPr>
                <w:noProof/>
                <w:webHidden/>
              </w:rPr>
              <w:tab/>
            </w:r>
            <w:r>
              <w:rPr>
                <w:noProof/>
                <w:webHidden/>
              </w:rPr>
              <w:fldChar w:fldCharType="begin"/>
            </w:r>
            <w:r>
              <w:rPr>
                <w:noProof/>
                <w:webHidden/>
              </w:rPr>
              <w:instrText xml:space="preserve"> PAGEREF _Toc211549796 \h </w:instrText>
            </w:r>
            <w:r>
              <w:rPr>
                <w:noProof/>
                <w:webHidden/>
              </w:rPr>
            </w:r>
            <w:r>
              <w:rPr>
                <w:noProof/>
                <w:webHidden/>
              </w:rPr>
              <w:fldChar w:fldCharType="separate"/>
            </w:r>
            <w:r>
              <w:rPr>
                <w:noProof/>
                <w:webHidden/>
              </w:rPr>
              <w:t>16</w:t>
            </w:r>
            <w:r>
              <w:rPr>
                <w:noProof/>
                <w:webHidden/>
              </w:rPr>
              <w:fldChar w:fldCharType="end"/>
            </w:r>
          </w:hyperlink>
        </w:p>
        <w:p w14:paraId="2E44C434"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97" w:history="1">
            <w:r w:rsidRPr="00337C5C">
              <w:rPr>
                <w:rStyle w:val="Hyperlink"/>
                <w:noProof/>
              </w:rPr>
              <w:t>Domestic Tourism Forecasts</w:t>
            </w:r>
            <w:r>
              <w:rPr>
                <w:noProof/>
                <w:webHidden/>
              </w:rPr>
              <w:tab/>
            </w:r>
            <w:r>
              <w:rPr>
                <w:noProof/>
                <w:webHidden/>
              </w:rPr>
              <w:fldChar w:fldCharType="begin"/>
            </w:r>
            <w:r>
              <w:rPr>
                <w:noProof/>
                <w:webHidden/>
              </w:rPr>
              <w:instrText xml:space="preserve"> PAGEREF _Toc211549797 \h </w:instrText>
            </w:r>
            <w:r>
              <w:rPr>
                <w:noProof/>
                <w:webHidden/>
              </w:rPr>
            </w:r>
            <w:r>
              <w:rPr>
                <w:noProof/>
                <w:webHidden/>
              </w:rPr>
              <w:fldChar w:fldCharType="separate"/>
            </w:r>
            <w:r>
              <w:rPr>
                <w:noProof/>
                <w:webHidden/>
              </w:rPr>
              <w:t>16</w:t>
            </w:r>
            <w:r>
              <w:rPr>
                <w:noProof/>
                <w:webHidden/>
              </w:rPr>
              <w:fldChar w:fldCharType="end"/>
            </w:r>
          </w:hyperlink>
        </w:p>
        <w:p w14:paraId="1F27C660"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49798" w:history="1">
            <w:r w:rsidRPr="00337C5C">
              <w:rPr>
                <w:rStyle w:val="Hyperlink"/>
                <w:noProof/>
              </w:rPr>
              <w:t>International Tourism Forecasts</w:t>
            </w:r>
            <w:r>
              <w:rPr>
                <w:noProof/>
                <w:webHidden/>
              </w:rPr>
              <w:tab/>
            </w:r>
            <w:r>
              <w:rPr>
                <w:noProof/>
                <w:webHidden/>
              </w:rPr>
              <w:fldChar w:fldCharType="begin"/>
            </w:r>
            <w:r>
              <w:rPr>
                <w:noProof/>
                <w:webHidden/>
              </w:rPr>
              <w:instrText xml:space="preserve"> PAGEREF _Toc211549798 \h </w:instrText>
            </w:r>
            <w:r>
              <w:rPr>
                <w:noProof/>
                <w:webHidden/>
              </w:rPr>
            </w:r>
            <w:r>
              <w:rPr>
                <w:noProof/>
                <w:webHidden/>
              </w:rPr>
              <w:fldChar w:fldCharType="separate"/>
            </w:r>
            <w:r>
              <w:rPr>
                <w:noProof/>
                <w:webHidden/>
              </w:rPr>
              <w:t>16</w:t>
            </w:r>
            <w:r>
              <w:rPr>
                <w:noProof/>
                <w:webHidden/>
              </w:rPr>
              <w:fldChar w:fldCharType="end"/>
            </w:r>
          </w:hyperlink>
        </w:p>
        <w:p w14:paraId="53F20F4A"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49799" w:history="1">
            <w:r w:rsidRPr="00337C5C">
              <w:rPr>
                <w:rStyle w:val="Hyperlink"/>
                <w:noProof/>
              </w:rPr>
              <w:t>Performance Evaluation</w:t>
            </w:r>
            <w:r>
              <w:rPr>
                <w:noProof/>
                <w:webHidden/>
              </w:rPr>
              <w:tab/>
            </w:r>
            <w:r>
              <w:rPr>
                <w:noProof/>
                <w:webHidden/>
              </w:rPr>
              <w:fldChar w:fldCharType="begin"/>
            </w:r>
            <w:r>
              <w:rPr>
                <w:noProof/>
                <w:webHidden/>
              </w:rPr>
              <w:instrText xml:space="preserve"> PAGEREF _Toc211549799 \h </w:instrText>
            </w:r>
            <w:r>
              <w:rPr>
                <w:noProof/>
                <w:webHidden/>
              </w:rPr>
            </w:r>
            <w:r>
              <w:rPr>
                <w:noProof/>
                <w:webHidden/>
              </w:rPr>
              <w:fldChar w:fldCharType="separate"/>
            </w:r>
            <w:r>
              <w:rPr>
                <w:noProof/>
                <w:webHidden/>
              </w:rPr>
              <w:t>17</w:t>
            </w:r>
            <w:r>
              <w:rPr>
                <w:noProof/>
                <w:webHidden/>
              </w:rPr>
              <w:fldChar w:fldCharType="end"/>
            </w:r>
          </w:hyperlink>
        </w:p>
        <w:p w14:paraId="08416F7D"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49800" w:history="1">
            <w:r w:rsidRPr="00337C5C">
              <w:rPr>
                <w:rStyle w:val="Hyperlink"/>
                <w:noProof/>
              </w:rPr>
              <w:t>Model Accuracy Metrics</w:t>
            </w:r>
            <w:r>
              <w:rPr>
                <w:noProof/>
                <w:webHidden/>
              </w:rPr>
              <w:tab/>
            </w:r>
            <w:r>
              <w:rPr>
                <w:noProof/>
                <w:webHidden/>
              </w:rPr>
              <w:fldChar w:fldCharType="begin"/>
            </w:r>
            <w:r>
              <w:rPr>
                <w:noProof/>
                <w:webHidden/>
              </w:rPr>
              <w:instrText xml:space="preserve"> PAGEREF _Toc211549800 \h </w:instrText>
            </w:r>
            <w:r>
              <w:rPr>
                <w:noProof/>
                <w:webHidden/>
              </w:rPr>
            </w:r>
            <w:r>
              <w:rPr>
                <w:noProof/>
                <w:webHidden/>
              </w:rPr>
              <w:fldChar w:fldCharType="separate"/>
            </w:r>
            <w:r>
              <w:rPr>
                <w:noProof/>
                <w:webHidden/>
              </w:rPr>
              <w:t>17</w:t>
            </w:r>
            <w:r>
              <w:rPr>
                <w:noProof/>
                <w:webHidden/>
              </w:rPr>
              <w:fldChar w:fldCharType="end"/>
            </w:r>
          </w:hyperlink>
        </w:p>
        <w:p w14:paraId="515ECD93"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49801" w:history="1">
            <w:r w:rsidRPr="00337C5C">
              <w:rPr>
                <w:rStyle w:val="Hyperlink"/>
                <w:noProof/>
              </w:rPr>
              <w:t>Conclusion</w:t>
            </w:r>
            <w:r>
              <w:rPr>
                <w:noProof/>
                <w:webHidden/>
              </w:rPr>
              <w:tab/>
            </w:r>
            <w:r>
              <w:rPr>
                <w:noProof/>
                <w:webHidden/>
              </w:rPr>
              <w:fldChar w:fldCharType="begin"/>
            </w:r>
            <w:r>
              <w:rPr>
                <w:noProof/>
                <w:webHidden/>
              </w:rPr>
              <w:instrText xml:space="preserve"> PAGEREF _Toc211549801 \h </w:instrText>
            </w:r>
            <w:r>
              <w:rPr>
                <w:noProof/>
                <w:webHidden/>
              </w:rPr>
            </w:r>
            <w:r>
              <w:rPr>
                <w:noProof/>
                <w:webHidden/>
              </w:rPr>
              <w:fldChar w:fldCharType="separate"/>
            </w:r>
            <w:r>
              <w:rPr>
                <w:noProof/>
                <w:webHidden/>
              </w:rPr>
              <w:t>18</w:t>
            </w:r>
            <w:r>
              <w:rPr>
                <w:noProof/>
                <w:webHidden/>
              </w:rPr>
              <w:fldChar w:fldCharType="end"/>
            </w:r>
          </w:hyperlink>
        </w:p>
        <w:p w14:paraId="3D015EF6" w14:textId="77777777" w:rsidR="004F189C" w:rsidRDefault="004F189C" w:rsidP="004F189C">
          <w:r>
            <w:rPr>
              <w:b/>
              <w:bCs/>
              <w:noProof/>
              <w:lang w:val="en-US"/>
            </w:rPr>
            <w:fldChar w:fldCharType="end"/>
          </w:r>
        </w:p>
      </w:sdtContent>
    </w:sdt>
    <w:p w14:paraId="78A4E60B" w14:textId="77777777" w:rsidR="004F189C" w:rsidRDefault="004F189C" w:rsidP="004F189C">
      <w:pPr>
        <w:pStyle w:val="Heading2"/>
      </w:pPr>
      <w:bookmarkStart w:id="163" w:name="_Toc211549769"/>
      <w:bookmarkStart w:id="164" w:name="_Toc211587174"/>
      <w:bookmarkStart w:id="165" w:name="_Toc211595190"/>
      <w:r w:rsidRPr="00C02921">
        <w:t>Executive Summary</w:t>
      </w:r>
      <w:bookmarkEnd w:id="163"/>
      <w:bookmarkEnd w:id="164"/>
      <w:bookmarkEnd w:id="165"/>
    </w:p>
    <w:p w14:paraId="691A3CAA" w14:textId="77777777" w:rsidR="004F189C" w:rsidRPr="00C02921" w:rsidRDefault="004F189C" w:rsidP="004F189C">
      <w:pPr>
        <w:rPr>
          <w:lang w:eastAsia="en-US"/>
        </w:rPr>
      </w:pPr>
    </w:p>
    <w:p w14:paraId="2E962B96" w14:textId="77777777" w:rsidR="004F189C" w:rsidRPr="00A43229" w:rsidRDefault="004F189C" w:rsidP="004F189C">
      <w:pPr>
        <w:rPr>
          <w:rFonts w:ascii="Times New Roman" w:hAnsi="Times New Roman" w:cs="Times New Roman"/>
          <w:sz w:val="24"/>
          <w:szCs w:val="24"/>
        </w:rPr>
      </w:pPr>
      <w:r w:rsidRPr="00A43229">
        <w:rPr>
          <w:rFonts w:ascii="Times New Roman" w:hAnsi="Times New Roman" w:cs="Times New Roman"/>
          <w:sz w:val="24"/>
          <w:szCs w:val="24"/>
        </w:rPr>
        <w:t>We replicate a traditional statistical time series forecasting strategy based on ARIMA (</w:t>
      </w:r>
      <w:proofErr w:type="spellStart"/>
      <w:r w:rsidRPr="00A43229">
        <w:rPr>
          <w:rFonts w:ascii="Times New Roman" w:hAnsi="Times New Roman" w:cs="Times New Roman"/>
          <w:sz w:val="24"/>
          <w:szCs w:val="24"/>
        </w:rPr>
        <w:t>AutoRegressive</w:t>
      </w:r>
      <w:proofErr w:type="spellEnd"/>
      <w:r w:rsidRPr="00A43229">
        <w:rPr>
          <w:rFonts w:ascii="Times New Roman" w:hAnsi="Times New Roman" w:cs="Times New Roman"/>
          <w:sz w:val="24"/>
          <w:szCs w:val="24"/>
        </w:rPr>
        <w:t xml:space="preserve"> Integrated Moving Average) methodology to forecast New Zealand vacationer expenditure. The analysis illustrates how established econometric modelling approaches can be employed to produce reliable forecasts of tourism demand to inform strategic planning and policy making with associated confidence intervals.</w:t>
      </w:r>
    </w:p>
    <w:p w14:paraId="5212ED90" w14:textId="77777777" w:rsidR="004F189C" w:rsidRPr="00A43229" w:rsidRDefault="004F189C" w:rsidP="004F189C">
      <w:pPr>
        <w:rPr>
          <w:rFonts w:ascii="Times New Roman" w:hAnsi="Times New Roman" w:cs="Times New Roman"/>
          <w:sz w:val="24"/>
          <w:szCs w:val="24"/>
        </w:rPr>
      </w:pPr>
    </w:p>
    <w:p w14:paraId="3B307F82" w14:textId="77777777" w:rsidR="004F189C" w:rsidRDefault="004F189C" w:rsidP="004F189C">
      <w:r w:rsidRPr="00A43229">
        <w:rPr>
          <w:rFonts w:ascii="Times New Roman" w:hAnsi="Times New Roman" w:cs="Times New Roman"/>
          <w:sz w:val="24"/>
          <w:szCs w:val="24"/>
        </w:rPr>
        <w:t>Our approach has been able to process the historical tourism data on Tourism Evidence and Insights Centre (TEIC-MBIE), apply complex time series transformations and normalisation operation, attracts high-quality forecasts with comprehensive performance measures attaining highly accurate predictions with MAPE below than 2% for both domestic and international tourism.</w:t>
      </w:r>
    </w:p>
    <w:p w14:paraId="4E988208" w14:textId="77777777" w:rsidR="004F189C" w:rsidRDefault="004F189C" w:rsidP="004F189C"/>
    <w:p w14:paraId="4BC144A6" w14:textId="77777777" w:rsidR="004F189C" w:rsidRDefault="004F189C" w:rsidP="004F189C"/>
    <w:p w14:paraId="507362AE" w14:textId="77777777" w:rsidR="004F189C" w:rsidRDefault="004F189C" w:rsidP="004F189C"/>
    <w:p w14:paraId="759D86E6" w14:textId="77777777" w:rsidR="004F189C" w:rsidRDefault="004F189C" w:rsidP="004F189C"/>
    <w:p w14:paraId="374D0FA7" w14:textId="77777777" w:rsidR="004F189C" w:rsidRDefault="004F189C" w:rsidP="004F189C"/>
    <w:p w14:paraId="225E5B4D" w14:textId="77777777" w:rsidR="004F189C" w:rsidRDefault="004F189C" w:rsidP="004F189C"/>
    <w:p w14:paraId="18E16674" w14:textId="77777777" w:rsidR="004F189C" w:rsidRDefault="004F189C" w:rsidP="004F189C"/>
    <w:p w14:paraId="1A241C93" w14:textId="77777777" w:rsidR="004F189C" w:rsidRDefault="004F189C" w:rsidP="004F189C"/>
    <w:p w14:paraId="76690239" w14:textId="77777777" w:rsidR="004F189C" w:rsidRDefault="004F189C" w:rsidP="004F189C"/>
    <w:p w14:paraId="35874835" w14:textId="77777777" w:rsidR="004F189C" w:rsidRDefault="004F189C" w:rsidP="004F189C"/>
    <w:p w14:paraId="21E9EAB4" w14:textId="77777777" w:rsidR="004F189C" w:rsidRDefault="004F189C" w:rsidP="004F189C"/>
    <w:p w14:paraId="25DDBFE1" w14:textId="77777777" w:rsidR="004F189C" w:rsidRDefault="004F189C" w:rsidP="004F189C"/>
    <w:p w14:paraId="4716CEF7" w14:textId="77777777" w:rsidR="004F189C" w:rsidRDefault="004F189C" w:rsidP="004F189C"/>
    <w:p w14:paraId="510EA45C" w14:textId="77777777" w:rsidR="004F189C" w:rsidRDefault="004F189C" w:rsidP="004F189C"/>
    <w:p w14:paraId="39C433F7" w14:textId="77777777" w:rsidR="004F189C" w:rsidRDefault="004F189C" w:rsidP="004F189C"/>
    <w:p w14:paraId="370A5CB4" w14:textId="77777777" w:rsidR="004F189C" w:rsidRDefault="004F189C" w:rsidP="004F189C"/>
    <w:p w14:paraId="2393344B" w14:textId="77777777" w:rsidR="004F189C" w:rsidRDefault="004F189C" w:rsidP="004F189C"/>
    <w:p w14:paraId="6149DEFC" w14:textId="77777777" w:rsidR="004F189C" w:rsidRDefault="004F189C" w:rsidP="004F189C"/>
    <w:p w14:paraId="69FC5D29" w14:textId="77777777" w:rsidR="004F189C" w:rsidRDefault="004F189C" w:rsidP="004F189C"/>
    <w:p w14:paraId="118ED227" w14:textId="77777777" w:rsidR="004F189C" w:rsidRDefault="004F189C" w:rsidP="004F189C"/>
    <w:p w14:paraId="2F20D6FE" w14:textId="77777777" w:rsidR="004F189C" w:rsidRDefault="004F189C" w:rsidP="004F189C"/>
    <w:p w14:paraId="19E4AA4A" w14:textId="77777777" w:rsidR="004F189C" w:rsidRDefault="004F189C" w:rsidP="004F189C"/>
    <w:p w14:paraId="74658E74" w14:textId="77777777" w:rsidR="004F189C" w:rsidRDefault="004F189C" w:rsidP="004F189C"/>
    <w:p w14:paraId="7716F378" w14:textId="77777777" w:rsidR="004F189C" w:rsidRDefault="004F189C" w:rsidP="004F189C"/>
    <w:p w14:paraId="46874232" w14:textId="77777777" w:rsidR="004F189C" w:rsidRDefault="004F189C" w:rsidP="004F189C"/>
    <w:p w14:paraId="4E035EE4" w14:textId="77777777" w:rsidR="004F189C" w:rsidRDefault="004F189C" w:rsidP="004F189C"/>
    <w:p w14:paraId="725C2BCA" w14:textId="77777777" w:rsidR="004F189C" w:rsidRDefault="004F189C" w:rsidP="004F189C"/>
    <w:p w14:paraId="168C2F3C" w14:textId="77777777" w:rsidR="00247664" w:rsidRDefault="00247664" w:rsidP="004F189C"/>
    <w:p w14:paraId="5508D1DA" w14:textId="77777777" w:rsidR="004F189C" w:rsidRDefault="004F189C" w:rsidP="004F189C"/>
    <w:p w14:paraId="4E678092" w14:textId="77777777" w:rsidR="004F189C" w:rsidRDefault="004F189C" w:rsidP="004F189C"/>
    <w:p w14:paraId="73BC3BD9" w14:textId="77777777" w:rsidR="004F189C" w:rsidRDefault="004F189C" w:rsidP="004F189C"/>
    <w:p w14:paraId="1750F9BB" w14:textId="77777777" w:rsidR="004F189C" w:rsidRDefault="004F189C" w:rsidP="004F189C">
      <w:pPr>
        <w:pStyle w:val="Heading2"/>
      </w:pPr>
      <w:bookmarkStart w:id="166" w:name="_Toc211549770"/>
      <w:bookmarkStart w:id="167" w:name="_Toc211587175"/>
      <w:bookmarkStart w:id="168" w:name="_Toc211595191"/>
      <w:r w:rsidRPr="00085C31">
        <w:t>Project Overview</w:t>
      </w:r>
      <w:bookmarkEnd w:id="166"/>
      <w:bookmarkEnd w:id="167"/>
      <w:bookmarkEnd w:id="168"/>
    </w:p>
    <w:p w14:paraId="18894531" w14:textId="77777777" w:rsidR="004F189C" w:rsidRPr="00085C31" w:rsidRDefault="004F189C" w:rsidP="004F189C">
      <w:pPr>
        <w:rPr>
          <w:lang w:eastAsia="en-US"/>
        </w:rPr>
      </w:pPr>
    </w:p>
    <w:p w14:paraId="65301C80" w14:textId="77777777" w:rsidR="004F189C" w:rsidRPr="00A43229" w:rsidRDefault="004F189C" w:rsidP="004F189C">
      <w:pPr>
        <w:rPr>
          <w:rFonts w:ascii="Times New Roman" w:hAnsi="Times New Roman" w:cs="Times New Roman"/>
          <w:sz w:val="24"/>
          <w:szCs w:val="24"/>
        </w:rPr>
      </w:pPr>
      <w:r w:rsidRPr="00A43229">
        <w:rPr>
          <w:rFonts w:ascii="Times New Roman" w:hAnsi="Times New Roman" w:cs="Times New Roman"/>
          <w:sz w:val="24"/>
          <w:szCs w:val="24"/>
        </w:rPr>
        <w:t xml:space="preserve">Objective </w:t>
      </w:r>
      <w:r>
        <w:rPr>
          <w:rFonts w:ascii="Times New Roman" w:hAnsi="Times New Roman" w:cs="Times New Roman"/>
          <w:sz w:val="24"/>
          <w:szCs w:val="24"/>
        </w:rPr>
        <w:t xml:space="preserve">: </w:t>
      </w:r>
      <w:r w:rsidRPr="00A43229">
        <w:rPr>
          <w:rFonts w:ascii="Times New Roman" w:hAnsi="Times New Roman" w:cs="Times New Roman"/>
          <w:sz w:val="24"/>
          <w:szCs w:val="24"/>
        </w:rPr>
        <w:t>To construct a classical statistical forecast model on New Zealand tourism spending data and to encourage evidence-based tourism related planning and decision making by using established econometric techniques.</w:t>
      </w:r>
    </w:p>
    <w:p w14:paraId="01C24115" w14:textId="77777777" w:rsidR="004F189C" w:rsidRPr="00A43229" w:rsidRDefault="004F189C" w:rsidP="004F189C">
      <w:pPr>
        <w:rPr>
          <w:rFonts w:ascii="Times New Roman" w:hAnsi="Times New Roman" w:cs="Times New Roman"/>
          <w:sz w:val="24"/>
          <w:szCs w:val="24"/>
        </w:rPr>
      </w:pPr>
    </w:p>
    <w:p w14:paraId="1447694B" w14:textId="77777777" w:rsidR="004F189C" w:rsidRPr="00A43229" w:rsidRDefault="004F189C" w:rsidP="004F189C">
      <w:pPr>
        <w:rPr>
          <w:rFonts w:ascii="Times New Roman" w:hAnsi="Times New Roman" w:cs="Times New Roman"/>
          <w:sz w:val="24"/>
          <w:szCs w:val="24"/>
        </w:rPr>
      </w:pPr>
      <w:r w:rsidRPr="00A43229">
        <w:rPr>
          <w:rFonts w:ascii="Times New Roman" w:hAnsi="Times New Roman" w:cs="Times New Roman"/>
          <w:sz w:val="24"/>
          <w:szCs w:val="24"/>
        </w:rPr>
        <w:t>Time Frame: Explore our latest historical market statistics for 2018 to 2025 with Multi-step Forecasts.</w:t>
      </w:r>
    </w:p>
    <w:p w14:paraId="129F319A" w14:textId="77777777" w:rsidR="004F189C" w:rsidRPr="00A43229" w:rsidRDefault="004F189C" w:rsidP="004F189C">
      <w:pPr>
        <w:rPr>
          <w:rFonts w:ascii="Times New Roman" w:hAnsi="Times New Roman" w:cs="Times New Roman"/>
          <w:sz w:val="24"/>
          <w:szCs w:val="24"/>
        </w:rPr>
      </w:pPr>
    </w:p>
    <w:p w14:paraId="003E92C7" w14:textId="77777777" w:rsidR="004F189C" w:rsidRPr="00A43229" w:rsidRDefault="004F189C" w:rsidP="004F189C">
      <w:pPr>
        <w:rPr>
          <w:rFonts w:ascii="Times New Roman" w:hAnsi="Times New Roman" w:cs="Times New Roman"/>
          <w:sz w:val="24"/>
          <w:szCs w:val="24"/>
        </w:rPr>
      </w:pPr>
      <w:r w:rsidRPr="00A43229">
        <w:rPr>
          <w:rFonts w:ascii="Times New Roman" w:hAnsi="Times New Roman" w:cs="Times New Roman"/>
          <w:sz w:val="24"/>
          <w:szCs w:val="24"/>
        </w:rPr>
        <w:t>Target Variables:</w:t>
      </w:r>
    </w:p>
    <w:p w14:paraId="7B9187C0" w14:textId="77777777" w:rsidR="004F189C" w:rsidRPr="00A43229" w:rsidRDefault="004F189C" w:rsidP="004F189C">
      <w:pPr>
        <w:rPr>
          <w:rFonts w:ascii="Times New Roman" w:hAnsi="Times New Roman" w:cs="Times New Roman"/>
          <w:sz w:val="24"/>
          <w:szCs w:val="24"/>
        </w:rPr>
      </w:pPr>
      <w:r w:rsidRPr="00A43229">
        <w:rPr>
          <w:rFonts w:ascii="Times New Roman" w:hAnsi="Times New Roman" w:cs="Times New Roman"/>
          <w:sz w:val="24"/>
          <w:szCs w:val="24"/>
        </w:rPr>
        <w:t>• Spending on domestic tourism per annum (million NZD)</w:t>
      </w:r>
    </w:p>
    <w:p w14:paraId="1911B815" w14:textId="77777777" w:rsidR="004F189C" w:rsidRPr="00A43229" w:rsidRDefault="004F189C" w:rsidP="004F189C">
      <w:pPr>
        <w:rPr>
          <w:rFonts w:ascii="Times New Roman" w:hAnsi="Times New Roman" w:cs="Times New Roman"/>
          <w:sz w:val="24"/>
          <w:szCs w:val="24"/>
        </w:rPr>
      </w:pPr>
      <w:r w:rsidRPr="00A43229">
        <w:rPr>
          <w:rFonts w:ascii="Times New Roman" w:hAnsi="Times New Roman" w:cs="Times New Roman"/>
          <w:sz w:val="24"/>
          <w:szCs w:val="24"/>
        </w:rPr>
        <w:t>• International tourism expenditure, annual (NZD millions )</w:t>
      </w:r>
    </w:p>
    <w:p w14:paraId="57CFABB5" w14:textId="77777777" w:rsidR="004F189C" w:rsidRPr="00A43229" w:rsidRDefault="004F189C" w:rsidP="004F189C">
      <w:pPr>
        <w:rPr>
          <w:rFonts w:ascii="Times New Roman" w:hAnsi="Times New Roman" w:cs="Times New Roman"/>
          <w:sz w:val="24"/>
          <w:szCs w:val="24"/>
        </w:rPr>
      </w:pPr>
    </w:p>
    <w:p w14:paraId="54FB33CA" w14:textId="77777777" w:rsidR="004F189C" w:rsidRPr="00A43229" w:rsidRDefault="004F189C" w:rsidP="004F189C">
      <w:pPr>
        <w:rPr>
          <w:rFonts w:ascii="Times New Roman" w:hAnsi="Times New Roman" w:cs="Times New Roman"/>
          <w:sz w:val="24"/>
          <w:szCs w:val="24"/>
        </w:rPr>
      </w:pPr>
      <w:r w:rsidRPr="00A43229">
        <w:rPr>
          <w:rFonts w:ascii="Times New Roman" w:hAnsi="Times New Roman" w:cs="Times New Roman"/>
          <w:sz w:val="24"/>
          <w:szCs w:val="24"/>
        </w:rPr>
        <w:t>Prediction Horizon: Expected three months ahead with a 95% confidence interval</w:t>
      </w:r>
    </w:p>
    <w:p w14:paraId="43FEC1F2" w14:textId="77777777" w:rsidR="004F189C" w:rsidRPr="00A43229" w:rsidRDefault="004F189C" w:rsidP="004F189C">
      <w:pPr>
        <w:rPr>
          <w:rFonts w:ascii="Times New Roman" w:hAnsi="Times New Roman" w:cs="Times New Roman"/>
          <w:sz w:val="24"/>
          <w:szCs w:val="24"/>
        </w:rPr>
      </w:pPr>
    </w:p>
    <w:p w14:paraId="1F633A88" w14:textId="77777777" w:rsidR="004F189C" w:rsidRPr="00A43229" w:rsidRDefault="004F189C" w:rsidP="004F189C">
      <w:pPr>
        <w:rPr>
          <w:rFonts w:ascii="Times New Roman" w:hAnsi="Times New Roman" w:cs="Times New Roman"/>
          <w:sz w:val="24"/>
          <w:szCs w:val="24"/>
        </w:rPr>
      </w:pPr>
      <w:r w:rsidRPr="00A43229">
        <w:rPr>
          <w:rFonts w:ascii="Times New Roman" w:hAnsi="Times New Roman" w:cs="Times New Roman"/>
          <w:sz w:val="24"/>
          <w:szCs w:val="24"/>
        </w:rPr>
        <w:t>Data Source: Tourism Evidence and Insights Centre Ministry of Business Innovation and Employment New Zealand</w:t>
      </w:r>
    </w:p>
    <w:p w14:paraId="3CC9302C" w14:textId="77777777" w:rsidR="004F189C" w:rsidRDefault="004F189C" w:rsidP="004F189C">
      <w:pPr>
        <w:rPr>
          <w:rFonts w:ascii="Times New Roman" w:hAnsi="Times New Roman" w:cs="Times New Roman"/>
          <w:sz w:val="24"/>
          <w:szCs w:val="24"/>
        </w:rPr>
      </w:pPr>
    </w:p>
    <w:p w14:paraId="0D49EDBE" w14:textId="77777777" w:rsidR="004F189C" w:rsidRDefault="004F189C" w:rsidP="004F189C">
      <w:pPr>
        <w:rPr>
          <w:rFonts w:ascii="Times New Roman" w:hAnsi="Times New Roman" w:cs="Times New Roman"/>
          <w:sz w:val="24"/>
          <w:szCs w:val="24"/>
        </w:rPr>
      </w:pPr>
    </w:p>
    <w:p w14:paraId="683238C2" w14:textId="77777777" w:rsidR="004F189C" w:rsidRDefault="004F189C" w:rsidP="004F189C">
      <w:pPr>
        <w:rPr>
          <w:rFonts w:ascii="Times New Roman" w:hAnsi="Times New Roman" w:cs="Times New Roman"/>
          <w:sz w:val="24"/>
          <w:szCs w:val="24"/>
        </w:rPr>
      </w:pPr>
    </w:p>
    <w:p w14:paraId="69B86728" w14:textId="77777777" w:rsidR="004F189C" w:rsidRDefault="004F189C" w:rsidP="004F189C">
      <w:pPr>
        <w:rPr>
          <w:rFonts w:ascii="Times New Roman" w:hAnsi="Times New Roman" w:cs="Times New Roman"/>
          <w:sz w:val="24"/>
          <w:szCs w:val="24"/>
        </w:rPr>
      </w:pPr>
    </w:p>
    <w:p w14:paraId="625A4CF6" w14:textId="77777777" w:rsidR="004F189C" w:rsidRDefault="004F189C" w:rsidP="004F189C">
      <w:pPr>
        <w:rPr>
          <w:rFonts w:ascii="Times New Roman" w:hAnsi="Times New Roman" w:cs="Times New Roman"/>
          <w:sz w:val="24"/>
          <w:szCs w:val="24"/>
        </w:rPr>
      </w:pPr>
    </w:p>
    <w:p w14:paraId="3D4754A1" w14:textId="77777777" w:rsidR="004F189C" w:rsidRDefault="004F189C" w:rsidP="004F189C">
      <w:pPr>
        <w:rPr>
          <w:rFonts w:ascii="Times New Roman" w:hAnsi="Times New Roman" w:cs="Times New Roman"/>
          <w:sz w:val="24"/>
          <w:szCs w:val="24"/>
        </w:rPr>
      </w:pPr>
    </w:p>
    <w:p w14:paraId="74868777" w14:textId="77777777" w:rsidR="004F189C" w:rsidRDefault="004F189C" w:rsidP="004F189C">
      <w:pPr>
        <w:rPr>
          <w:rFonts w:ascii="Times New Roman" w:hAnsi="Times New Roman" w:cs="Times New Roman"/>
          <w:sz w:val="24"/>
          <w:szCs w:val="24"/>
        </w:rPr>
      </w:pPr>
    </w:p>
    <w:p w14:paraId="6807DE68" w14:textId="77777777" w:rsidR="004F189C" w:rsidRDefault="004F189C" w:rsidP="004F189C">
      <w:pPr>
        <w:rPr>
          <w:rFonts w:ascii="Times New Roman" w:hAnsi="Times New Roman" w:cs="Times New Roman"/>
          <w:sz w:val="24"/>
          <w:szCs w:val="24"/>
        </w:rPr>
      </w:pPr>
    </w:p>
    <w:p w14:paraId="10EC377E" w14:textId="77777777" w:rsidR="004F189C" w:rsidRDefault="004F189C" w:rsidP="004F189C">
      <w:pPr>
        <w:rPr>
          <w:rFonts w:ascii="Times New Roman" w:hAnsi="Times New Roman" w:cs="Times New Roman"/>
          <w:sz w:val="24"/>
          <w:szCs w:val="24"/>
        </w:rPr>
      </w:pPr>
    </w:p>
    <w:p w14:paraId="51198BFA" w14:textId="77777777" w:rsidR="004F189C" w:rsidRDefault="004F189C" w:rsidP="004F189C">
      <w:pPr>
        <w:rPr>
          <w:rFonts w:ascii="Times New Roman" w:hAnsi="Times New Roman" w:cs="Times New Roman"/>
          <w:sz w:val="24"/>
          <w:szCs w:val="24"/>
        </w:rPr>
      </w:pPr>
    </w:p>
    <w:p w14:paraId="5C1BE04B" w14:textId="77777777" w:rsidR="004F189C" w:rsidRDefault="004F189C" w:rsidP="004F189C">
      <w:pPr>
        <w:rPr>
          <w:rFonts w:ascii="Times New Roman" w:hAnsi="Times New Roman" w:cs="Times New Roman"/>
          <w:sz w:val="24"/>
          <w:szCs w:val="24"/>
        </w:rPr>
      </w:pPr>
    </w:p>
    <w:p w14:paraId="34787B5B" w14:textId="77777777" w:rsidR="004F189C" w:rsidRDefault="004F189C" w:rsidP="004F189C">
      <w:pPr>
        <w:rPr>
          <w:rFonts w:ascii="Times New Roman" w:hAnsi="Times New Roman" w:cs="Times New Roman"/>
          <w:sz w:val="24"/>
          <w:szCs w:val="24"/>
        </w:rPr>
      </w:pPr>
    </w:p>
    <w:p w14:paraId="0D21314C" w14:textId="77777777" w:rsidR="004F189C" w:rsidRDefault="004F189C" w:rsidP="004F189C">
      <w:pPr>
        <w:rPr>
          <w:rFonts w:ascii="Times New Roman" w:hAnsi="Times New Roman" w:cs="Times New Roman"/>
          <w:sz w:val="24"/>
          <w:szCs w:val="24"/>
        </w:rPr>
      </w:pPr>
    </w:p>
    <w:p w14:paraId="4D6CDEEA" w14:textId="77777777" w:rsidR="004F189C" w:rsidRDefault="004F189C" w:rsidP="004F189C">
      <w:pPr>
        <w:rPr>
          <w:rFonts w:ascii="Times New Roman" w:hAnsi="Times New Roman" w:cs="Times New Roman"/>
          <w:sz w:val="24"/>
          <w:szCs w:val="24"/>
        </w:rPr>
      </w:pPr>
    </w:p>
    <w:p w14:paraId="64B09A96" w14:textId="77777777" w:rsidR="004F189C" w:rsidRDefault="004F189C" w:rsidP="004F189C">
      <w:pPr>
        <w:rPr>
          <w:rFonts w:ascii="Times New Roman" w:hAnsi="Times New Roman" w:cs="Times New Roman"/>
          <w:sz w:val="24"/>
          <w:szCs w:val="24"/>
        </w:rPr>
      </w:pPr>
    </w:p>
    <w:p w14:paraId="662755B1" w14:textId="77777777" w:rsidR="004F189C" w:rsidRDefault="004F189C" w:rsidP="004F189C">
      <w:pPr>
        <w:rPr>
          <w:rFonts w:ascii="Times New Roman" w:hAnsi="Times New Roman" w:cs="Times New Roman"/>
          <w:sz w:val="24"/>
          <w:szCs w:val="24"/>
        </w:rPr>
      </w:pPr>
    </w:p>
    <w:p w14:paraId="0E0F420B" w14:textId="77777777" w:rsidR="004F189C" w:rsidRDefault="004F189C" w:rsidP="004F189C">
      <w:pPr>
        <w:rPr>
          <w:rFonts w:ascii="Times New Roman" w:hAnsi="Times New Roman" w:cs="Times New Roman"/>
          <w:sz w:val="24"/>
          <w:szCs w:val="24"/>
        </w:rPr>
      </w:pPr>
    </w:p>
    <w:p w14:paraId="7A655232" w14:textId="77777777" w:rsidR="004F189C" w:rsidRDefault="004F189C" w:rsidP="004F189C">
      <w:pPr>
        <w:rPr>
          <w:rFonts w:ascii="Times New Roman" w:hAnsi="Times New Roman" w:cs="Times New Roman"/>
          <w:sz w:val="24"/>
          <w:szCs w:val="24"/>
        </w:rPr>
      </w:pPr>
    </w:p>
    <w:p w14:paraId="1C0F3CD4" w14:textId="77777777" w:rsidR="004F189C" w:rsidRDefault="004F189C" w:rsidP="004F189C">
      <w:pPr>
        <w:pStyle w:val="Heading1"/>
      </w:pPr>
    </w:p>
    <w:p w14:paraId="0F9D63D1" w14:textId="77777777" w:rsidR="004F189C" w:rsidRPr="00085C31" w:rsidRDefault="004F189C" w:rsidP="004F189C">
      <w:pPr>
        <w:pStyle w:val="Heading2"/>
      </w:pPr>
      <w:bookmarkStart w:id="169" w:name="_Toc211549771"/>
      <w:bookmarkStart w:id="170" w:name="_Toc211587176"/>
      <w:bookmarkStart w:id="171" w:name="_Toc211595192"/>
      <w:r w:rsidRPr="00085C31">
        <w:t>Methodology</w:t>
      </w:r>
      <w:bookmarkEnd w:id="169"/>
      <w:bookmarkEnd w:id="170"/>
      <w:bookmarkEnd w:id="171"/>
    </w:p>
    <w:p w14:paraId="240AF164" w14:textId="77777777" w:rsidR="004F189C" w:rsidRPr="00085C31" w:rsidRDefault="004F189C" w:rsidP="004F189C">
      <w:pPr>
        <w:pStyle w:val="Heading2"/>
      </w:pPr>
      <w:bookmarkStart w:id="172" w:name="_Toc211549772"/>
      <w:bookmarkStart w:id="173" w:name="_Toc211587177"/>
      <w:bookmarkStart w:id="174" w:name="_Toc211595193"/>
      <w:r w:rsidRPr="00085C31">
        <w:t>ARIMA Model Approach</w:t>
      </w:r>
      <w:bookmarkEnd w:id="172"/>
      <w:bookmarkEnd w:id="173"/>
      <w:bookmarkEnd w:id="174"/>
    </w:p>
    <w:p w14:paraId="52DB401A" w14:textId="77777777" w:rsidR="004F189C" w:rsidRPr="00A43229" w:rsidRDefault="004F189C" w:rsidP="004F189C">
      <w:pPr>
        <w:ind w:left="720"/>
        <w:rPr>
          <w:rFonts w:ascii="Times New Roman" w:hAnsi="Times New Roman" w:cs="Times New Roman"/>
          <w:sz w:val="24"/>
          <w:szCs w:val="24"/>
        </w:rPr>
      </w:pPr>
      <w:r w:rsidRPr="00A43229">
        <w:rPr>
          <w:rFonts w:ascii="Times New Roman" w:hAnsi="Times New Roman" w:cs="Times New Roman"/>
          <w:sz w:val="24"/>
          <w:szCs w:val="24"/>
        </w:rPr>
        <w:t>One of the most popular and respected methods in time series literature for prediction is the ARIMA, which integrates three basic components aimed at capturing temporal patterns in the structure of an economic data:</w:t>
      </w:r>
    </w:p>
    <w:p w14:paraId="4036F6D1" w14:textId="77777777" w:rsidR="004F189C" w:rsidRPr="00A43229" w:rsidRDefault="004F189C" w:rsidP="004F189C">
      <w:pPr>
        <w:ind w:left="720"/>
        <w:rPr>
          <w:rFonts w:ascii="Times New Roman" w:hAnsi="Times New Roman" w:cs="Times New Roman"/>
          <w:sz w:val="24"/>
          <w:szCs w:val="24"/>
        </w:rPr>
      </w:pPr>
      <w:r w:rsidRPr="00A43229">
        <w:rPr>
          <w:rFonts w:ascii="Times New Roman" w:hAnsi="Times New Roman" w:cs="Times New Roman"/>
          <w:sz w:val="24"/>
          <w:szCs w:val="24"/>
        </w:rPr>
        <w:t xml:space="preserve">• </w:t>
      </w:r>
      <w:proofErr w:type="spellStart"/>
      <w:r w:rsidRPr="00A43229">
        <w:rPr>
          <w:rFonts w:ascii="Times New Roman" w:hAnsi="Times New Roman" w:cs="Times New Roman"/>
          <w:sz w:val="24"/>
          <w:szCs w:val="24"/>
        </w:rPr>
        <w:t>AutoRegressive</w:t>
      </w:r>
      <w:proofErr w:type="spellEnd"/>
      <w:r w:rsidRPr="00A43229">
        <w:rPr>
          <w:rFonts w:ascii="Times New Roman" w:hAnsi="Times New Roman" w:cs="Times New Roman"/>
          <w:sz w:val="24"/>
          <w:szCs w:val="24"/>
        </w:rPr>
        <w:t xml:space="preserve"> (AR) Component: It accounts for the relationship between a current tourism spending observation and p lagged observations and represents the persistence, or momentum in tourism spending.</w:t>
      </w:r>
    </w:p>
    <w:p w14:paraId="17A793CF" w14:textId="77777777" w:rsidR="004F189C" w:rsidRPr="00A43229" w:rsidRDefault="004F189C" w:rsidP="004F189C">
      <w:pPr>
        <w:ind w:left="720"/>
        <w:rPr>
          <w:rFonts w:ascii="Times New Roman" w:hAnsi="Times New Roman" w:cs="Times New Roman"/>
          <w:sz w:val="24"/>
          <w:szCs w:val="24"/>
        </w:rPr>
      </w:pPr>
      <w:r w:rsidRPr="00A43229">
        <w:rPr>
          <w:rFonts w:ascii="Times New Roman" w:hAnsi="Times New Roman" w:cs="Times New Roman"/>
          <w:sz w:val="24"/>
          <w:szCs w:val="24"/>
        </w:rPr>
        <w:t>• Integrated (I) component: Explains the non-stationarity of a time-series in terms of so many differences and helps in transforming the time series to more stationary form so as to work toward reliable modelling.</w:t>
      </w:r>
    </w:p>
    <w:p w14:paraId="12DE248C" w14:textId="77777777" w:rsidR="004F189C" w:rsidRPr="00085C31" w:rsidRDefault="004F189C" w:rsidP="004F189C">
      <w:pPr>
        <w:ind w:left="720"/>
        <w:rPr>
          <w:rFonts w:ascii="Times New Roman" w:hAnsi="Times New Roman" w:cs="Times New Roman"/>
          <w:sz w:val="24"/>
          <w:szCs w:val="24"/>
        </w:rPr>
      </w:pPr>
      <w:r w:rsidRPr="00A43229">
        <w:rPr>
          <w:rFonts w:ascii="Times New Roman" w:hAnsi="Times New Roman" w:cs="Times New Roman"/>
          <w:sz w:val="24"/>
          <w:szCs w:val="24"/>
        </w:rPr>
        <w:t>•  MA Component: A model for the dependence between an observation and a residual error from a moving average interpolation of lagged observations representing short-term irregularities and shock.</w:t>
      </w:r>
    </w:p>
    <w:p w14:paraId="6F2CD91C" w14:textId="77777777" w:rsidR="004F189C" w:rsidRPr="00085C31" w:rsidRDefault="004F189C" w:rsidP="004F189C">
      <w:pPr>
        <w:pStyle w:val="Heading3"/>
      </w:pPr>
      <w:bookmarkStart w:id="175" w:name="_Toc211549773"/>
      <w:bookmarkStart w:id="176" w:name="_Toc211587178"/>
      <w:bookmarkStart w:id="177" w:name="_Toc211595194"/>
      <w:r w:rsidRPr="00085C31">
        <w:t>ARIMA Advantages for Tourism Forecasting</w:t>
      </w:r>
      <w:bookmarkEnd w:id="175"/>
      <w:bookmarkEnd w:id="176"/>
      <w:bookmarkEnd w:id="177"/>
    </w:p>
    <w:p w14:paraId="2692079A" w14:textId="77777777" w:rsidR="004F189C" w:rsidRDefault="004F189C" w:rsidP="004F189C">
      <w:pPr>
        <w:rPr>
          <w:rFonts w:ascii="Times New Roman" w:hAnsi="Times New Roman" w:cs="Times New Roman"/>
          <w:sz w:val="24"/>
          <w:szCs w:val="24"/>
        </w:rPr>
      </w:pPr>
      <w:r w:rsidRPr="000D3BF1">
        <w:rPr>
          <w:rFonts w:ascii="Times New Roman" w:hAnsi="Times New Roman" w:cs="Times New Roman"/>
          <w:sz w:val="24"/>
          <w:szCs w:val="24"/>
        </w:rPr>
        <w:t>The ARIMA procedure has several theoretical advantages in predicting tourism spending:</w:t>
      </w:r>
    </w:p>
    <w:p w14:paraId="4B3A5F4F" w14:textId="77777777" w:rsidR="004F189C" w:rsidRDefault="004F189C" w:rsidP="004F189C">
      <w:pPr>
        <w:rPr>
          <w:rFonts w:ascii="Times New Roman" w:hAnsi="Times New Roman" w:cs="Times New Roman"/>
          <w:sz w:val="24"/>
          <w:szCs w:val="24"/>
        </w:rPr>
      </w:pPr>
      <w:r w:rsidRPr="000D3BF1">
        <w:rPr>
          <w:rFonts w:ascii="Times New Roman" w:hAnsi="Times New Roman" w:cs="Times New Roman"/>
          <w:sz w:val="24"/>
          <w:szCs w:val="24"/>
        </w:rPr>
        <w:br/>
        <w:t>• Theoretical Foundation: Developed from solid statistical theories with well-founded mathematical properties and estimation techniques that have been developed over decades through academic research and industry/humanitarian applications.</w:t>
      </w:r>
      <w:r w:rsidRPr="000D3BF1">
        <w:rPr>
          <w:rFonts w:ascii="Times New Roman" w:hAnsi="Times New Roman" w:cs="Times New Roman"/>
          <w:sz w:val="24"/>
          <w:szCs w:val="24"/>
        </w:rPr>
        <w:br/>
        <w:t>• Parsimony Principle: Generates precise predictions with small number of parameters and does not run the risk from overfitting as more complex machine learning methods whilst remaining interpretable.</w:t>
      </w:r>
      <w:r w:rsidRPr="000D3BF1">
        <w:rPr>
          <w:rFonts w:ascii="Times New Roman" w:hAnsi="Times New Roman" w:cs="Times New Roman"/>
          <w:sz w:val="24"/>
          <w:szCs w:val="24"/>
        </w:rPr>
        <w:br/>
        <w:t>• Uncertainty Quantification: Supplies theoretically-motivated confidence intervals derived from the statistical distribution of forecast errors that can promote more robust risk assessment or scenario planning.</w:t>
      </w:r>
      <w:r w:rsidRPr="000D3BF1">
        <w:rPr>
          <w:rFonts w:ascii="Times New Roman" w:hAnsi="Times New Roman" w:cs="Times New Roman"/>
          <w:sz w:val="24"/>
          <w:szCs w:val="24"/>
        </w:rPr>
        <w:br/>
        <w:t>• Standardized in the industry: Universally understood and accepted in economic forecasting, policy analysis and business planning discussions to ensure effective communication with stakeholders to benchmark results.</w:t>
      </w:r>
    </w:p>
    <w:p w14:paraId="196734AA" w14:textId="77777777" w:rsidR="004F189C" w:rsidRDefault="004F189C" w:rsidP="004F189C">
      <w:pPr>
        <w:rPr>
          <w:rFonts w:ascii="Times New Roman" w:hAnsi="Times New Roman" w:cs="Times New Roman"/>
          <w:sz w:val="24"/>
          <w:szCs w:val="24"/>
        </w:rPr>
      </w:pPr>
    </w:p>
    <w:p w14:paraId="275C24DE" w14:textId="77777777" w:rsidR="004F189C" w:rsidRDefault="004F189C" w:rsidP="004F189C">
      <w:pPr>
        <w:rPr>
          <w:rFonts w:ascii="Times New Roman" w:hAnsi="Times New Roman" w:cs="Times New Roman"/>
          <w:sz w:val="24"/>
          <w:szCs w:val="24"/>
        </w:rPr>
      </w:pPr>
    </w:p>
    <w:p w14:paraId="14FF1A97" w14:textId="77777777" w:rsidR="004F189C" w:rsidRDefault="004F189C" w:rsidP="004F189C">
      <w:pPr>
        <w:rPr>
          <w:rFonts w:ascii="Times New Roman" w:hAnsi="Times New Roman" w:cs="Times New Roman"/>
          <w:sz w:val="24"/>
          <w:szCs w:val="24"/>
        </w:rPr>
      </w:pPr>
    </w:p>
    <w:p w14:paraId="19ABC057" w14:textId="77777777" w:rsidR="004F189C" w:rsidRDefault="004F189C" w:rsidP="004F189C">
      <w:pPr>
        <w:rPr>
          <w:rFonts w:ascii="Times New Roman" w:hAnsi="Times New Roman" w:cs="Times New Roman"/>
          <w:sz w:val="24"/>
          <w:szCs w:val="24"/>
        </w:rPr>
      </w:pPr>
    </w:p>
    <w:p w14:paraId="6CFE86E5" w14:textId="77777777" w:rsidR="004F189C" w:rsidRDefault="004F189C" w:rsidP="004F189C">
      <w:pPr>
        <w:rPr>
          <w:rFonts w:ascii="Times New Roman" w:hAnsi="Times New Roman" w:cs="Times New Roman"/>
          <w:sz w:val="24"/>
          <w:szCs w:val="24"/>
        </w:rPr>
      </w:pPr>
    </w:p>
    <w:p w14:paraId="7B89EF5B" w14:textId="77777777" w:rsidR="004F189C" w:rsidRDefault="004F189C" w:rsidP="004F189C">
      <w:pPr>
        <w:rPr>
          <w:rFonts w:ascii="Times New Roman" w:hAnsi="Times New Roman" w:cs="Times New Roman"/>
          <w:sz w:val="24"/>
          <w:szCs w:val="24"/>
        </w:rPr>
      </w:pPr>
    </w:p>
    <w:p w14:paraId="75B0731C" w14:textId="77777777" w:rsidR="004F189C" w:rsidRPr="00085C31" w:rsidRDefault="004F189C" w:rsidP="004F189C">
      <w:pPr>
        <w:rPr>
          <w:rFonts w:ascii="Times New Roman" w:hAnsi="Times New Roman" w:cs="Times New Roman"/>
          <w:sz w:val="24"/>
          <w:szCs w:val="24"/>
        </w:rPr>
      </w:pPr>
    </w:p>
    <w:p w14:paraId="0D3CFF86" w14:textId="77777777" w:rsidR="004F189C" w:rsidRPr="00085C31" w:rsidRDefault="004F189C" w:rsidP="004F189C">
      <w:pPr>
        <w:pStyle w:val="Heading2"/>
      </w:pPr>
      <w:bookmarkStart w:id="178" w:name="_Toc211549774"/>
      <w:bookmarkStart w:id="179" w:name="_Toc211587179"/>
      <w:bookmarkStart w:id="180" w:name="_Toc211595195"/>
      <w:r w:rsidRPr="00085C31">
        <w:t>Model Architecture</w:t>
      </w:r>
      <w:bookmarkEnd w:id="178"/>
      <w:bookmarkEnd w:id="179"/>
      <w:bookmarkEnd w:id="180"/>
    </w:p>
    <w:p w14:paraId="78235F04" w14:textId="77777777" w:rsidR="004F189C" w:rsidRPr="00DF55EC" w:rsidRDefault="004F189C" w:rsidP="004F189C">
      <w:pPr>
        <w:pStyle w:val="Heading2"/>
      </w:pPr>
      <w:bookmarkStart w:id="181" w:name="_Toc211549775"/>
      <w:bookmarkStart w:id="182" w:name="_Toc211587180"/>
      <w:bookmarkStart w:id="183" w:name="_Toc211595196"/>
      <w:r w:rsidRPr="00085C31">
        <w:t>ARIMA Configuration</w:t>
      </w:r>
      <w:bookmarkEnd w:id="181"/>
      <w:bookmarkEnd w:id="182"/>
      <w:bookmarkEnd w:id="183"/>
    </w:p>
    <w:p w14:paraId="00010428" w14:textId="77777777" w:rsidR="004F189C" w:rsidRDefault="004F189C" w:rsidP="004F189C">
      <w:pPr>
        <w:rPr>
          <w:rFonts w:ascii="Times New Roman" w:hAnsi="Times New Roman" w:cs="Times New Roman"/>
          <w:b/>
          <w:bCs/>
          <w:sz w:val="24"/>
          <w:szCs w:val="24"/>
        </w:rPr>
      </w:pPr>
    </w:p>
    <w:p w14:paraId="420934FE" w14:textId="77777777" w:rsidR="004F189C" w:rsidRPr="00DF55EC" w:rsidRDefault="004F189C" w:rsidP="004F189C">
      <w:pPr>
        <w:rPr>
          <w:rFonts w:ascii="Times New Roman" w:hAnsi="Times New Roman" w:cs="Times New Roman"/>
          <w:b/>
          <w:bCs/>
          <w:sz w:val="24"/>
          <w:szCs w:val="24"/>
        </w:rPr>
      </w:pPr>
      <w:r w:rsidRPr="00DF55EC">
        <w:rPr>
          <w:rFonts w:ascii="Times New Roman" w:hAnsi="Times New Roman" w:cs="Times New Roman"/>
          <w:b/>
          <w:bCs/>
          <w:noProof/>
          <w:sz w:val="24"/>
          <w:szCs w:val="24"/>
        </w:rPr>
        <w:drawing>
          <wp:inline distT="0" distB="0" distL="0" distR="0" wp14:anchorId="086771D1" wp14:editId="0386175A">
            <wp:extent cx="4061637" cy="708837"/>
            <wp:effectExtent l="0" t="0" r="0" b="0"/>
            <wp:docPr id="1591981226" name="Picture 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81226" name="Picture 2" descr="A computer screen shot of a program code&#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t="43002" r="29122" b="42167"/>
                    <a:stretch>
                      <a:fillRect/>
                    </a:stretch>
                  </pic:blipFill>
                  <pic:spPr bwMode="auto">
                    <a:xfrm>
                      <a:off x="0" y="0"/>
                      <a:ext cx="4062385" cy="708968"/>
                    </a:xfrm>
                    <a:prstGeom prst="rect">
                      <a:avLst/>
                    </a:prstGeom>
                    <a:noFill/>
                    <a:ln>
                      <a:noFill/>
                    </a:ln>
                    <a:extLst>
                      <a:ext uri="{53640926-AAD7-44D8-BBD7-CCE9431645EC}">
                        <a14:shadowObscured xmlns:a14="http://schemas.microsoft.com/office/drawing/2010/main"/>
                      </a:ext>
                    </a:extLst>
                  </pic:spPr>
                </pic:pic>
              </a:graphicData>
            </a:graphic>
          </wp:inline>
        </w:drawing>
      </w:r>
    </w:p>
    <w:p w14:paraId="7642D288" w14:textId="77777777" w:rsidR="004F189C" w:rsidRPr="00085C31" w:rsidRDefault="004F189C" w:rsidP="004F189C">
      <w:pPr>
        <w:rPr>
          <w:rFonts w:ascii="Times New Roman" w:hAnsi="Times New Roman" w:cs="Times New Roman"/>
          <w:sz w:val="24"/>
          <w:szCs w:val="24"/>
        </w:rPr>
      </w:pPr>
    </w:p>
    <w:p w14:paraId="7C93A66F" w14:textId="77777777" w:rsidR="004F189C" w:rsidRPr="00085C31" w:rsidRDefault="004F189C" w:rsidP="004F189C">
      <w:pPr>
        <w:rPr>
          <w:rFonts w:ascii="Times New Roman" w:hAnsi="Times New Roman" w:cs="Times New Roman"/>
          <w:sz w:val="24"/>
          <w:szCs w:val="24"/>
        </w:rPr>
      </w:pPr>
      <w:r w:rsidRPr="00085C31">
        <w:rPr>
          <w:rFonts w:ascii="Times New Roman" w:hAnsi="Times New Roman" w:cs="Times New Roman"/>
          <w:sz w:val="24"/>
          <w:szCs w:val="24"/>
        </w:rPr>
        <w:t>The ARIMA model is configured with an order specification of (1, 1, 1), representing a balanced approach to capturing temporal dependencies while maintaining model parsimony. This configuration reflects careful consideration of the underlying characteristics of New Zealand tourism spending data and represents an optimal balance between model complexity and forecasting performance.</w:t>
      </w:r>
    </w:p>
    <w:p w14:paraId="4764FA6B" w14:textId="77777777" w:rsidR="004F189C" w:rsidRDefault="004F189C" w:rsidP="004F189C"/>
    <w:p w14:paraId="07E7ABB9" w14:textId="77777777" w:rsidR="004F189C" w:rsidRPr="0064163B" w:rsidRDefault="004F189C" w:rsidP="004F189C">
      <w:pPr>
        <w:jc w:val="both"/>
        <w:rPr>
          <w:rFonts w:ascii="Times New Roman" w:hAnsi="Times New Roman" w:cs="Times New Roman"/>
          <w:sz w:val="24"/>
          <w:szCs w:val="24"/>
        </w:rPr>
      </w:pPr>
    </w:p>
    <w:p w14:paraId="5DB38B4F" w14:textId="77777777" w:rsidR="004F189C" w:rsidRPr="0064163B" w:rsidRDefault="004F189C" w:rsidP="004F189C">
      <w:pPr>
        <w:pStyle w:val="Heading2"/>
      </w:pPr>
      <w:bookmarkStart w:id="184" w:name="_Toc211549776"/>
      <w:bookmarkStart w:id="185" w:name="_Toc211587181"/>
      <w:bookmarkStart w:id="186" w:name="_Toc211595197"/>
      <w:r w:rsidRPr="0064163B">
        <w:t>Model Parameters Explanation</w:t>
      </w:r>
      <w:bookmarkEnd w:id="184"/>
      <w:bookmarkEnd w:id="185"/>
      <w:bookmarkEnd w:id="186"/>
    </w:p>
    <w:p w14:paraId="4BF42AE4" w14:textId="77777777" w:rsidR="004F189C" w:rsidRPr="000D3BF1"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AR- First-Order Autoregressive Component:</w:t>
      </w:r>
    </w:p>
    <w:p w14:paraId="711E5AD2" w14:textId="77777777" w:rsidR="004F189C" w:rsidRPr="000D3BF1"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The first-order autoregressive term measures the latest persistence in tourism spending, for current levels of spending are driven by previous period. Incorporating this momentum effect, high and low spending behaviour in tourism has a tendency of being followed by high or low spending, respectively.</w:t>
      </w:r>
    </w:p>
    <w:p w14:paraId="348F1D01" w14:textId="77777777" w:rsidR="004F189C" w:rsidRPr="000D3BF1" w:rsidRDefault="004F189C" w:rsidP="004F189C">
      <w:pPr>
        <w:jc w:val="both"/>
        <w:rPr>
          <w:rFonts w:ascii="Times New Roman" w:hAnsi="Times New Roman" w:cs="Times New Roman"/>
          <w:sz w:val="24"/>
          <w:szCs w:val="24"/>
        </w:rPr>
      </w:pPr>
    </w:p>
    <w:p w14:paraId="71588CCC" w14:textId="77777777" w:rsidR="004F189C" w:rsidRPr="000D3BF1"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I - First-Order Integration (Differencing):</w:t>
      </w:r>
    </w:p>
    <w:p w14:paraId="6D1E5B5A" w14:textId="77777777" w:rsidR="004F189C" w:rsidRPr="000D3BF1"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The first-order difference of the non-stationary tourism expenditures series is used to ensure that changes between adjacent periods rather than absolute values are based. This is important because ARIMA models have to be fitted with stationary data, in order to make a valid statistical inference. Differencing removes trending behaviour and allows the model to concentrate on underlying dynamic patterns in spending changes, rather than be dominated by long-term growth trends.</w:t>
      </w:r>
    </w:p>
    <w:p w14:paraId="40A3859B" w14:textId="77777777" w:rsidR="004F189C" w:rsidRPr="000D3BF1" w:rsidRDefault="004F189C" w:rsidP="004F189C">
      <w:pPr>
        <w:jc w:val="both"/>
        <w:rPr>
          <w:rFonts w:ascii="Times New Roman" w:hAnsi="Times New Roman" w:cs="Times New Roman"/>
          <w:sz w:val="24"/>
          <w:szCs w:val="24"/>
        </w:rPr>
      </w:pPr>
    </w:p>
    <w:p w14:paraId="5C49532A" w14:textId="77777777" w:rsidR="004F189C" w:rsidRPr="000D3BF1"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MA - Moving Average component of order 1:</w:t>
      </w:r>
    </w:p>
    <w:p w14:paraId="04085385" w14:textId="77777777" w:rsidR="004F189C" w:rsidRPr="000D3BF1"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 xml:space="preserve">The first-order moving average term describes the </w:t>
      </w:r>
      <w:proofErr w:type="gramStart"/>
      <w:r w:rsidRPr="000D3BF1">
        <w:rPr>
          <w:rFonts w:ascii="Times New Roman" w:hAnsi="Times New Roman" w:cs="Times New Roman"/>
          <w:sz w:val="24"/>
          <w:szCs w:val="24"/>
        </w:rPr>
        <w:t>short term</w:t>
      </w:r>
      <w:proofErr w:type="gramEnd"/>
      <w:r w:rsidRPr="000D3BF1">
        <w:rPr>
          <w:rFonts w:ascii="Times New Roman" w:hAnsi="Times New Roman" w:cs="Times New Roman"/>
          <w:sz w:val="24"/>
          <w:szCs w:val="24"/>
        </w:rPr>
        <w:t xml:space="preserve"> effects of random shocks or surprises on tourism expenditures. This term acknowledges to some extending the existence of in-suited events (such as natural catastrophes, economic shocks or policy shifts) that cause effects which are active for a limited period beginning at the time of their occurrence before dying out. This MA(1) specification implies that the impact of these shock effects is more or less limited to next period.</w:t>
      </w:r>
    </w:p>
    <w:p w14:paraId="4E78BFF3" w14:textId="77777777" w:rsidR="004F189C" w:rsidRDefault="004F189C" w:rsidP="004F189C">
      <w:pPr>
        <w:jc w:val="both"/>
        <w:rPr>
          <w:rFonts w:ascii="Times New Roman" w:hAnsi="Times New Roman" w:cs="Times New Roman"/>
          <w:sz w:val="24"/>
          <w:szCs w:val="24"/>
        </w:rPr>
      </w:pPr>
    </w:p>
    <w:p w14:paraId="0968B4AF" w14:textId="77777777" w:rsidR="004F189C" w:rsidRPr="0064163B" w:rsidRDefault="004F189C" w:rsidP="004F189C">
      <w:pPr>
        <w:jc w:val="both"/>
        <w:rPr>
          <w:rFonts w:ascii="Times New Roman" w:hAnsi="Times New Roman" w:cs="Times New Roman"/>
          <w:sz w:val="24"/>
          <w:szCs w:val="24"/>
        </w:rPr>
      </w:pPr>
    </w:p>
    <w:p w14:paraId="10E8442A" w14:textId="77777777" w:rsidR="004F189C" w:rsidRDefault="004F189C" w:rsidP="004F189C">
      <w:pPr>
        <w:pStyle w:val="Heading2"/>
      </w:pPr>
      <w:bookmarkStart w:id="187" w:name="_Toc211549777"/>
      <w:bookmarkStart w:id="188" w:name="_Toc211587182"/>
      <w:bookmarkStart w:id="189" w:name="_Toc211595198"/>
      <w:r w:rsidRPr="0064163B">
        <w:t>Model Settings</w:t>
      </w:r>
      <w:bookmarkEnd w:id="187"/>
      <w:bookmarkEnd w:id="188"/>
      <w:bookmarkEnd w:id="189"/>
    </w:p>
    <w:p w14:paraId="398BC7A4" w14:textId="77777777" w:rsidR="004F189C" w:rsidRPr="0064163B" w:rsidRDefault="004F189C" w:rsidP="004F189C">
      <w:pPr>
        <w:jc w:val="both"/>
        <w:rPr>
          <w:rFonts w:ascii="Times New Roman" w:hAnsi="Times New Roman" w:cs="Times New Roman"/>
          <w:sz w:val="24"/>
          <w:szCs w:val="24"/>
        </w:rPr>
      </w:pPr>
      <w:r w:rsidRPr="0064163B">
        <w:rPr>
          <w:rFonts w:ascii="Times New Roman" w:hAnsi="Times New Roman" w:cs="Times New Roman"/>
          <w:sz w:val="24"/>
          <w:szCs w:val="24"/>
        </w:rPr>
        <w:t xml:space="preserve">The ARIMA implementation incorporates important configuration settings that </w:t>
      </w:r>
      <w:r>
        <w:rPr>
          <w:rFonts w:ascii="Times New Roman" w:hAnsi="Times New Roman" w:cs="Times New Roman"/>
          <w:sz w:val="24"/>
          <w:szCs w:val="24"/>
        </w:rPr>
        <w:t xml:space="preserve">improves the </w:t>
      </w:r>
      <w:r w:rsidRPr="0064163B">
        <w:rPr>
          <w:rFonts w:ascii="Times New Roman" w:hAnsi="Times New Roman" w:cs="Times New Roman"/>
          <w:sz w:val="24"/>
          <w:szCs w:val="24"/>
        </w:rPr>
        <w:t xml:space="preserve"> model reliability:</w:t>
      </w:r>
    </w:p>
    <w:p w14:paraId="4276A3E3" w14:textId="77777777" w:rsidR="004F189C" w:rsidRPr="00A11581" w:rsidRDefault="004F189C" w:rsidP="004F189C">
      <w:pPr>
        <w:rPr>
          <w:lang w:eastAsia="en-US"/>
        </w:rPr>
      </w:pPr>
    </w:p>
    <w:p w14:paraId="5C7A15FA" w14:textId="77777777" w:rsidR="004F189C" w:rsidRPr="008B55B5" w:rsidRDefault="004F189C" w:rsidP="004F189C">
      <w:pPr>
        <w:jc w:val="both"/>
        <w:rPr>
          <w:rFonts w:ascii="Times New Roman" w:hAnsi="Times New Roman" w:cs="Times New Roman"/>
          <w:sz w:val="24"/>
          <w:szCs w:val="24"/>
        </w:rPr>
      </w:pPr>
      <w:r w:rsidRPr="008B55B5">
        <w:rPr>
          <w:rFonts w:ascii="Times New Roman" w:hAnsi="Times New Roman" w:cs="Times New Roman"/>
          <w:noProof/>
          <w:sz w:val="24"/>
          <w:szCs w:val="24"/>
        </w:rPr>
        <w:drawing>
          <wp:inline distT="0" distB="0" distL="0" distR="0" wp14:anchorId="4A3A828E" wp14:editId="41AF5787">
            <wp:extent cx="5989292" cy="723014"/>
            <wp:effectExtent l="0" t="0" r="0" b="1270"/>
            <wp:docPr id="2063104294"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4294" name="Picture 4" descr="A screen shot of a computer program&#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50202" r="-4504" b="30327"/>
                    <a:stretch>
                      <a:fillRect/>
                    </a:stretch>
                  </pic:blipFill>
                  <pic:spPr bwMode="auto">
                    <a:xfrm>
                      <a:off x="0" y="0"/>
                      <a:ext cx="5989674" cy="723060"/>
                    </a:xfrm>
                    <a:prstGeom prst="rect">
                      <a:avLst/>
                    </a:prstGeom>
                    <a:noFill/>
                    <a:ln>
                      <a:noFill/>
                    </a:ln>
                    <a:extLst>
                      <a:ext uri="{53640926-AAD7-44D8-BBD7-CCE9431645EC}">
                        <a14:shadowObscured xmlns:a14="http://schemas.microsoft.com/office/drawing/2010/main"/>
                      </a:ext>
                    </a:extLst>
                  </pic:spPr>
                </pic:pic>
              </a:graphicData>
            </a:graphic>
          </wp:inline>
        </w:drawing>
      </w:r>
    </w:p>
    <w:p w14:paraId="52AA01D8" w14:textId="77777777" w:rsidR="004F189C" w:rsidRDefault="004F189C" w:rsidP="004F189C">
      <w:pPr>
        <w:jc w:val="both"/>
        <w:rPr>
          <w:rFonts w:ascii="Times New Roman" w:hAnsi="Times New Roman" w:cs="Times New Roman"/>
          <w:sz w:val="24"/>
          <w:szCs w:val="24"/>
        </w:rPr>
      </w:pPr>
    </w:p>
    <w:p w14:paraId="5F159621" w14:textId="77777777" w:rsidR="004F189C" w:rsidRDefault="004F189C" w:rsidP="004F189C">
      <w:pPr>
        <w:jc w:val="both"/>
        <w:rPr>
          <w:rFonts w:ascii="Times New Roman" w:hAnsi="Times New Roman" w:cs="Times New Roman"/>
          <w:b/>
          <w:bCs/>
          <w:sz w:val="24"/>
          <w:szCs w:val="24"/>
        </w:rPr>
      </w:pPr>
      <w:r w:rsidRPr="0064163B">
        <w:rPr>
          <w:rFonts w:ascii="Times New Roman" w:hAnsi="Times New Roman" w:cs="Times New Roman"/>
          <w:b/>
          <w:bCs/>
          <w:sz w:val="24"/>
          <w:szCs w:val="24"/>
        </w:rPr>
        <w:t>Enforce Stationarity Setting:</w:t>
      </w:r>
    </w:p>
    <w:p w14:paraId="5A2D67F2" w14:textId="77777777" w:rsidR="004F189C" w:rsidRPr="0064163B" w:rsidRDefault="004F189C" w:rsidP="004F189C">
      <w:pPr>
        <w:jc w:val="both"/>
        <w:rPr>
          <w:rFonts w:ascii="Times New Roman" w:hAnsi="Times New Roman" w:cs="Times New Roman"/>
          <w:sz w:val="24"/>
          <w:szCs w:val="24"/>
        </w:rPr>
      </w:pPr>
    </w:p>
    <w:p w14:paraId="1AF9A7B3" w14:textId="77777777" w:rsidR="004F189C" w:rsidRPr="000D3BF1"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When enforce stationarity=False, during the estimation the autoregressive parameters may obtain values outside of the traditional stationarity region. This flexibility could lead to better model fit for samples that exhibit near-unit-root properties or intricate dynamic features that can be forced by the imposition of strict stationarity.</w:t>
      </w:r>
    </w:p>
    <w:p w14:paraId="76A3505F" w14:textId="77777777" w:rsidR="004F189C" w:rsidRPr="000D3BF1"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Enforce Invertibility Setting:</w:t>
      </w:r>
    </w:p>
    <w:p w14:paraId="724F3E40" w14:textId="77777777" w:rsidR="004F189C" w:rsidRPr="000D3BF1" w:rsidRDefault="004F189C" w:rsidP="004F189C">
      <w:pPr>
        <w:jc w:val="both"/>
        <w:rPr>
          <w:rFonts w:ascii="Times New Roman" w:hAnsi="Times New Roman" w:cs="Times New Roman"/>
          <w:sz w:val="24"/>
          <w:szCs w:val="24"/>
        </w:rPr>
      </w:pPr>
    </w:p>
    <w:p w14:paraId="65141343" w14:textId="77777777" w:rsidR="004F189C"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When enforce invertibility = False: the moving average parameters can be outside of [-1, 1] region. This flexibility recognizes that tourism spending data may display complex shock structures which are better captured through weak parameter restrictions with estimation and thus possibly enhanced forecast accuracy at low horizons.</w:t>
      </w:r>
    </w:p>
    <w:p w14:paraId="4E33CE7A" w14:textId="77777777" w:rsidR="004F189C" w:rsidRDefault="004F189C" w:rsidP="004F189C">
      <w:pPr>
        <w:jc w:val="both"/>
        <w:rPr>
          <w:rFonts w:ascii="Times New Roman" w:hAnsi="Times New Roman" w:cs="Times New Roman"/>
          <w:sz w:val="24"/>
          <w:szCs w:val="24"/>
        </w:rPr>
      </w:pPr>
    </w:p>
    <w:p w14:paraId="3484EFB2" w14:textId="77777777" w:rsidR="004F189C" w:rsidRDefault="004F189C" w:rsidP="004F189C">
      <w:pPr>
        <w:jc w:val="both"/>
        <w:rPr>
          <w:rFonts w:ascii="Times New Roman" w:hAnsi="Times New Roman" w:cs="Times New Roman"/>
          <w:sz w:val="24"/>
          <w:szCs w:val="24"/>
        </w:rPr>
      </w:pPr>
    </w:p>
    <w:p w14:paraId="6AEC3D2E" w14:textId="77777777" w:rsidR="004F189C" w:rsidRDefault="004F189C" w:rsidP="004F189C">
      <w:pPr>
        <w:jc w:val="both"/>
        <w:rPr>
          <w:rFonts w:ascii="Times New Roman" w:hAnsi="Times New Roman" w:cs="Times New Roman"/>
          <w:sz w:val="24"/>
          <w:szCs w:val="24"/>
        </w:rPr>
      </w:pPr>
    </w:p>
    <w:p w14:paraId="03F3EC6D" w14:textId="77777777" w:rsidR="004F189C" w:rsidRDefault="004F189C" w:rsidP="004F189C">
      <w:pPr>
        <w:jc w:val="both"/>
        <w:rPr>
          <w:rFonts w:ascii="Times New Roman" w:hAnsi="Times New Roman" w:cs="Times New Roman"/>
          <w:sz w:val="24"/>
          <w:szCs w:val="24"/>
        </w:rPr>
      </w:pPr>
    </w:p>
    <w:p w14:paraId="3FC1B57D" w14:textId="77777777" w:rsidR="004F189C" w:rsidRDefault="004F189C" w:rsidP="004F189C">
      <w:pPr>
        <w:jc w:val="both"/>
        <w:rPr>
          <w:rFonts w:ascii="Times New Roman" w:hAnsi="Times New Roman" w:cs="Times New Roman"/>
          <w:sz w:val="24"/>
          <w:szCs w:val="24"/>
        </w:rPr>
      </w:pPr>
    </w:p>
    <w:p w14:paraId="055C567A" w14:textId="77777777" w:rsidR="004F189C" w:rsidRDefault="004F189C" w:rsidP="004F189C">
      <w:pPr>
        <w:jc w:val="both"/>
        <w:rPr>
          <w:rFonts w:ascii="Times New Roman" w:hAnsi="Times New Roman" w:cs="Times New Roman"/>
          <w:sz w:val="24"/>
          <w:szCs w:val="24"/>
        </w:rPr>
      </w:pPr>
    </w:p>
    <w:p w14:paraId="426E4689" w14:textId="77777777" w:rsidR="004F189C" w:rsidRDefault="004F189C" w:rsidP="004F189C">
      <w:pPr>
        <w:jc w:val="both"/>
        <w:rPr>
          <w:rFonts w:ascii="Times New Roman" w:hAnsi="Times New Roman" w:cs="Times New Roman"/>
          <w:sz w:val="24"/>
          <w:szCs w:val="24"/>
        </w:rPr>
      </w:pPr>
    </w:p>
    <w:p w14:paraId="1B94C2CC" w14:textId="77777777" w:rsidR="004F189C" w:rsidRDefault="004F189C" w:rsidP="004F189C">
      <w:pPr>
        <w:jc w:val="both"/>
        <w:rPr>
          <w:rFonts w:ascii="Times New Roman" w:hAnsi="Times New Roman" w:cs="Times New Roman"/>
          <w:sz w:val="24"/>
          <w:szCs w:val="24"/>
        </w:rPr>
      </w:pPr>
    </w:p>
    <w:p w14:paraId="3501DB76" w14:textId="77777777" w:rsidR="004F189C" w:rsidRDefault="004F189C" w:rsidP="004F189C">
      <w:pPr>
        <w:jc w:val="both"/>
        <w:rPr>
          <w:rFonts w:ascii="Times New Roman" w:hAnsi="Times New Roman" w:cs="Times New Roman"/>
          <w:sz w:val="24"/>
          <w:szCs w:val="24"/>
        </w:rPr>
      </w:pPr>
    </w:p>
    <w:p w14:paraId="234CFF0F" w14:textId="77777777" w:rsidR="004F189C" w:rsidRDefault="004F189C" w:rsidP="004F189C">
      <w:pPr>
        <w:jc w:val="both"/>
        <w:rPr>
          <w:rFonts w:ascii="Times New Roman" w:hAnsi="Times New Roman" w:cs="Times New Roman"/>
          <w:sz w:val="24"/>
          <w:szCs w:val="24"/>
        </w:rPr>
      </w:pPr>
    </w:p>
    <w:p w14:paraId="5BE196F9" w14:textId="77777777" w:rsidR="004F189C" w:rsidRDefault="004F189C" w:rsidP="004F189C">
      <w:pPr>
        <w:jc w:val="both"/>
        <w:rPr>
          <w:rFonts w:ascii="Times New Roman" w:hAnsi="Times New Roman" w:cs="Times New Roman"/>
          <w:sz w:val="24"/>
          <w:szCs w:val="24"/>
        </w:rPr>
      </w:pPr>
    </w:p>
    <w:p w14:paraId="7869B4F5" w14:textId="77777777" w:rsidR="004F189C" w:rsidRDefault="004F189C" w:rsidP="004F189C">
      <w:pPr>
        <w:jc w:val="both"/>
        <w:rPr>
          <w:rFonts w:ascii="Times New Roman" w:hAnsi="Times New Roman" w:cs="Times New Roman"/>
          <w:sz w:val="24"/>
          <w:szCs w:val="24"/>
        </w:rPr>
      </w:pPr>
    </w:p>
    <w:p w14:paraId="0A50076E" w14:textId="77777777" w:rsidR="004F189C" w:rsidRDefault="004F189C" w:rsidP="004F189C">
      <w:pPr>
        <w:jc w:val="both"/>
        <w:rPr>
          <w:rFonts w:ascii="Times New Roman" w:hAnsi="Times New Roman" w:cs="Times New Roman"/>
          <w:sz w:val="24"/>
          <w:szCs w:val="24"/>
        </w:rPr>
      </w:pPr>
    </w:p>
    <w:p w14:paraId="3B39B425" w14:textId="77777777" w:rsidR="004F189C" w:rsidRDefault="004F189C" w:rsidP="004F189C">
      <w:pPr>
        <w:jc w:val="both"/>
        <w:rPr>
          <w:rFonts w:ascii="Times New Roman" w:hAnsi="Times New Roman" w:cs="Times New Roman"/>
          <w:sz w:val="24"/>
          <w:szCs w:val="24"/>
        </w:rPr>
      </w:pPr>
    </w:p>
    <w:p w14:paraId="2FC0B739" w14:textId="77777777" w:rsidR="004F189C" w:rsidRDefault="004F189C" w:rsidP="004F189C">
      <w:pPr>
        <w:jc w:val="both"/>
        <w:rPr>
          <w:rFonts w:ascii="Times New Roman" w:hAnsi="Times New Roman" w:cs="Times New Roman"/>
          <w:sz w:val="24"/>
          <w:szCs w:val="24"/>
        </w:rPr>
      </w:pPr>
    </w:p>
    <w:p w14:paraId="0F41E000" w14:textId="77777777" w:rsidR="004F189C" w:rsidRDefault="004F189C" w:rsidP="004F189C">
      <w:pPr>
        <w:jc w:val="both"/>
        <w:rPr>
          <w:rFonts w:ascii="Times New Roman" w:hAnsi="Times New Roman" w:cs="Times New Roman"/>
          <w:sz w:val="24"/>
          <w:szCs w:val="24"/>
        </w:rPr>
      </w:pPr>
    </w:p>
    <w:p w14:paraId="6D3B0EC1" w14:textId="77777777" w:rsidR="004F189C" w:rsidRDefault="004F189C" w:rsidP="004F189C">
      <w:pPr>
        <w:jc w:val="both"/>
        <w:rPr>
          <w:rFonts w:ascii="Times New Roman" w:hAnsi="Times New Roman" w:cs="Times New Roman"/>
          <w:sz w:val="24"/>
          <w:szCs w:val="24"/>
        </w:rPr>
      </w:pPr>
    </w:p>
    <w:p w14:paraId="0DB1E925" w14:textId="77777777" w:rsidR="004F189C" w:rsidRDefault="004F189C" w:rsidP="004F189C">
      <w:pPr>
        <w:jc w:val="both"/>
        <w:rPr>
          <w:rFonts w:ascii="Times New Roman" w:hAnsi="Times New Roman" w:cs="Times New Roman"/>
          <w:sz w:val="24"/>
          <w:szCs w:val="24"/>
        </w:rPr>
      </w:pPr>
    </w:p>
    <w:p w14:paraId="7D49DA9F" w14:textId="77777777" w:rsidR="004F189C" w:rsidRDefault="004F189C" w:rsidP="004F189C">
      <w:pPr>
        <w:jc w:val="both"/>
        <w:rPr>
          <w:rFonts w:ascii="Times New Roman" w:hAnsi="Times New Roman" w:cs="Times New Roman"/>
          <w:sz w:val="24"/>
          <w:szCs w:val="24"/>
        </w:rPr>
      </w:pPr>
    </w:p>
    <w:p w14:paraId="15551015" w14:textId="77777777" w:rsidR="004F189C" w:rsidRDefault="004F189C" w:rsidP="004F189C">
      <w:pPr>
        <w:jc w:val="both"/>
        <w:rPr>
          <w:rFonts w:ascii="Times New Roman" w:hAnsi="Times New Roman" w:cs="Times New Roman"/>
          <w:sz w:val="24"/>
          <w:szCs w:val="24"/>
        </w:rPr>
      </w:pPr>
    </w:p>
    <w:p w14:paraId="7B56B517" w14:textId="77777777" w:rsidR="004F189C" w:rsidRPr="0064163B" w:rsidRDefault="004F189C" w:rsidP="004F189C">
      <w:pPr>
        <w:jc w:val="both"/>
        <w:rPr>
          <w:rFonts w:ascii="Times New Roman" w:hAnsi="Times New Roman" w:cs="Times New Roman"/>
          <w:sz w:val="24"/>
          <w:szCs w:val="24"/>
        </w:rPr>
      </w:pPr>
    </w:p>
    <w:p w14:paraId="486E2DCA" w14:textId="77777777" w:rsidR="004F189C" w:rsidRPr="0064163B" w:rsidRDefault="004F189C" w:rsidP="004F189C">
      <w:pPr>
        <w:pStyle w:val="Heading2"/>
      </w:pPr>
      <w:bookmarkStart w:id="190" w:name="_Toc211549778"/>
      <w:bookmarkStart w:id="191" w:name="_Toc211587183"/>
      <w:bookmarkStart w:id="192" w:name="_Toc211595199"/>
      <w:r w:rsidRPr="0064163B">
        <w:t>Technologies and Libraries</w:t>
      </w:r>
      <w:bookmarkEnd w:id="190"/>
      <w:bookmarkEnd w:id="191"/>
      <w:bookmarkEnd w:id="192"/>
    </w:p>
    <w:p w14:paraId="45DF70BB" w14:textId="77777777" w:rsidR="004F189C" w:rsidRDefault="004F189C" w:rsidP="004F189C">
      <w:pPr>
        <w:pStyle w:val="Heading2"/>
      </w:pPr>
      <w:bookmarkStart w:id="193" w:name="_Toc211549779"/>
      <w:bookmarkStart w:id="194" w:name="_Toc211587184"/>
      <w:bookmarkStart w:id="195" w:name="_Toc211595200"/>
      <w:r w:rsidRPr="0064163B">
        <w:t>Core Technologies</w:t>
      </w:r>
      <w:bookmarkEnd w:id="193"/>
      <w:bookmarkEnd w:id="194"/>
      <w:bookmarkEnd w:id="195"/>
    </w:p>
    <w:p w14:paraId="27F48150" w14:textId="77777777" w:rsidR="004F189C" w:rsidRDefault="004F189C" w:rsidP="004F189C">
      <w:pPr>
        <w:rPr>
          <w:lang w:eastAsia="en-US"/>
        </w:rPr>
      </w:pPr>
    </w:p>
    <w:p w14:paraId="6A11A98F" w14:textId="77777777" w:rsidR="004F189C" w:rsidRPr="00186C4A" w:rsidRDefault="004F189C" w:rsidP="004F189C">
      <w:pPr>
        <w:rPr>
          <w:lang w:eastAsia="en-US"/>
        </w:rPr>
      </w:pPr>
      <w:r w:rsidRPr="00186C4A">
        <w:rPr>
          <w:noProof/>
          <w:lang w:eastAsia="en-US"/>
        </w:rPr>
        <w:drawing>
          <wp:inline distT="0" distB="0" distL="0" distR="0" wp14:anchorId="7EBDBCFE" wp14:editId="50084C24">
            <wp:extent cx="5731510" cy="2317897"/>
            <wp:effectExtent l="0" t="0" r="2540" b="6350"/>
            <wp:docPr id="1597393237" name="Picture 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93237" name="Picture 6" descr="A computer screen shot of a program code&#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b="51511"/>
                    <a:stretch>
                      <a:fillRect/>
                    </a:stretch>
                  </pic:blipFill>
                  <pic:spPr bwMode="auto">
                    <a:xfrm>
                      <a:off x="0" y="0"/>
                      <a:ext cx="5731510" cy="2317897"/>
                    </a:xfrm>
                    <a:prstGeom prst="rect">
                      <a:avLst/>
                    </a:prstGeom>
                    <a:noFill/>
                    <a:ln>
                      <a:noFill/>
                    </a:ln>
                    <a:extLst>
                      <a:ext uri="{53640926-AAD7-44D8-BBD7-CCE9431645EC}">
                        <a14:shadowObscured xmlns:a14="http://schemas.microsoft.com/office/drawing/2010/main"/>
                      </a:ext>
                    </a:extLst>
                  </pic:spPr>
                </pic:pic>
              </a:graphicData>
            </a:graphic>
          </wp:inline>
        </w:drawing>
      </w:r>
    </w:p>
    <w:p w14:paraId="42A2C870" w14:textId="77777777" w:rsidR="004F189C" w:rsidRPr="000D3BF1" w:rsidRDefault="004F189C" w:rsidP="004F189C">
      <w:pPr>
        <w:rPr>
          <w:lang w:eastAsia="en-US"/>
        </w:rPr>
      </w:pPr>
    </w:p>
    <w:p w14:paraId="79F04355" w14:textId="77777777" w:rsidR="004F189C"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 xml:space="preserve">•Python 3. x: Base system for statistical computation, data analysis and time series </w:t>
      </w:r>
      <w:proofErr w:type="spellStart"/>
      <w:r w:rsidRPr="000D3BF1">
        <w:rPr>
          <w:rFonts w:ascii="Times New Roman" w:hAnsi="Times New Roman" w:cs="Times New Roman"/>
          <w:sz w:val="24"/>
          <w:szCs w:val="24"/>
        </w:rPr>
        <w:t>elesticity</w:t>
      </w:r>
      <w:proofErr w:type="spellEnd"/>
      <w:r w:rsidRPr="000D3BF1">
        <w:rPr>
          <w:rFonts w:ascii="Times New Roman" w:hAnsi="Times New Roman" w:cs="Times New Roman"/>
          <w:sz w:val="24"/>
          <w:szCs w:val="24"/>
        </w:rPr>
        <w:t>. Because Python has an amazing collection of scientific libraries, and a nice trade-off between ease-of-use and computational power, it's the best option to implement complex econometric forecasting systems.</w:t>
      </w:r>
    </w:p>
    <w:p w14:paraId="1153FB22" w14:textId="77777777" w:rsidR="004F189C" w:rsidRPr="000D3BF1" w:rsidRDefault="004F189C" w:rsidP="004F189C">
      <w:pPr>
        <w:jc w:val="both"/>
        <w:rPr>
          <w:rFonts w:ascii="Times New Roman" w:hAnsi="Times New Roman" w:cs="Times New Roman"/>
          <w:sz w:val="24"/>
          <w:szCs w:val="24"/>
        </w:rPr>
      </w:pPr>
    </w:p>
    <w:p w14:paraId="5DD60684" w14:textId="77777777" w:rsidR="004F189C"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 Stats</w:t>
      </w:r>
      <w:r>
        <w:rPr>
          <w:rFonts w:ascii="Times New Roman" w:hAnsi="Times New Roman" w:cs="Times New Roman"/>
          <w:sz w:val="24"/>
          <w:szCs w:val="24"/>
        </w:rPr>
        <w:t xml:space="preserve"> </w:t>
      </w:r>
      <w:r w:rsidRPr="000D3BF1">
        <w:rPr>
          <w:rFonts w:ascii="Times New Roman" w:hAnsi="Times New Roman" w:cs="Times New Roman"/>
          <w:sz w:val="24"/>
          <w:szCs w:val="24"/>
        </w:rPr>
        <w:t>models: Statistical modelling library that contains ARIMA functionality including diagnostics and forecasting. Stats models is a purpose-built library for statistical and econometric analysis which provides powerful implementations of classical time series models with well-defined statistical properties, as well as extensive tools for diagnosis.</w:t>
      </w:r>
    </w:p>
    <w:p w14:paraId="76C4D482" w14:textId="77777777" w:rsidR="004F189C" w:rsidRPr="000D3BF1" w:rsidRDefault="004F189C" w:rsidP="004F189C">
      <w:pPr>
        <w:jc w:val="both"/>
        <w:rPr>
          <w:rFonts w:ascii="Times New Roman" w:hAnsi="Times New Roman" w:cs="Times New Roman"/>
          <w:sz w:val="24"/>
          <w:szCs w:val="24"/>
        </w:rPr>
      </w:pPr>
    </w:p>
    <w:p w14:paraId="78198844" w14:textId="77777777" w:rsidR="004F189C"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 Pandas: Another great library that is used for advanced data manipulation and time series work (and much more), providing many features that allow combining, transformation and pivot to be achieved in temporal datasets – Resampling, aggregation and date-based indexing for example. Pandas’ Data Frame object allows structured storage and manipulation of large collections of tourism data, while preserving data integrity through strong validation and type-checking.</w:t>
      </w:r>
    </w:p>
    <w:p w14:paraId="068DA173" w14:textId="77777777" w:rsidR="004F189C" w:rsidRPr="000D3BF1" w:rsidRDefault="004F189C" w:rsidP="004F189C">
      <w:pPr>
        <w:jc w:val="both"/>
        <w:rPr>
          <w:rFonts w:ascii="Times New Roman" w:hAnsi="Times New Roman" w:cs="Times New Roman"/>
          <w:sz w:val="24"/>
          <w:szCs w:val="24"/>
        </w:rPr>
      </w:pPr>
    </w:p>
    <w:p w14:paraId="02777F4A" w14:textId="77777777" w:rsidR="004F189C"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 NumPy : High-performance library for numerical computing that enables to work with arrays, mathematical functions and statistics important for time series analysis and model estimation. Vectorized operations of NumPy provide enormous speed-up compared to loops (element-wise).</w:t>
      </w:r>
    </w:p>
    <w:p w14:paraId="3D5AEA70" w14:textId="77777777" w:rsidR="004F189C" w:rsidRPr="000D3BF1" w:rsidRDefault="004F189C" w:rsidP="004F189C">
      <w:pPr>
        <w:jc w:val="both"/>
        <w:rPr>
          <w:rFonts w:ascii="Times New Roman" w:hAnsi="Times New Roman" w:cs="Times New Roman"/>
          <w:sz w:val="24"/>
          <w:szCs w:val="24"/>
        </w:rPr>
      </w:pPr>
    </w:p>
    <w:p w14:paraId="63E09923" w14:textId="77777777" w:rsidR="004F189C" w:rsidRPr="000D3BF1" w:rsidRDefault="004F189C" w:rsidP="004F189C">
      <w:pPr>
        <w:jc w:val="both"/>
        <w:rPr>
          <w:rFonts w:ascii="Times New Roman" w:hAnsi="Times New Roman" w:cs="Times New Roman"/>
          <w:sz w:val="24"/>
          <w:szCs w:val="24"/>
        </w:rPr>
      </w:pPr>
      <w:r w:rsidRPr="000D3BF1">
        <w:rPr>
          <w:rFonts w:ascii="Times New Roman" w:hAnsi="Times New Roman" w:cs="Times New Roman"/>
          <w:sz w:val="24"/>
          <w:szCs w:val="24"/>
        </w:rPr>
        <w:t xml:space="preserve">• Matplotlib: Professional quality plotting library that includes range of time series plots, forecast visualization and diagnostic charts used to communicate model results in </w:t>
      </w:r>
      <w:proofErr w:type="spellStart"/>
      <w:proofErr w:type="gramStart"/>
      <w:r w:rsidRPr="000D3BF1">
        <w:rPr>
          <w:rFonts w:ascii="Times New Roman" w:hAnsi="Times New Roman" w:cs="Times New Roman"/>
          <w:sz w:val="24"/>
          <w:szCs w:val="24"/>
        </w:rPr>
        <w:t>a</w:t>
      </w:r>
      <w:proofErr w:type="spellEnd"/>
      <w:proofErr w:type="gramEnd"/>
      <w:r w:rsidRPr="000D3BF1">
        <w:rPr>
          <w:rFonts w:ascii="Times New Roman" w:hAnsi="Times New Roman" w:cs="Times New Roman"/>
          <w:sz w:val="24"/>
          <w:szCs w:val="24"/>
        </w:rPr>
        <w:t xml:space="preserve"> effective way with technical as well non-technical team.</w:t>
      </w:r>
    </w:p>
    <w:p w14:paraId="3A5FCB60" w14:textId="77777777" w:rsidR="004F189C" w:rsidRPr="0064163B" w:rsidRDefault="004F189C" w:rsidP="004F189C">
      <w:pPr>
        <w:jc w:val="both"/>
        <w:rPr>
          <w:rFonts w:ascii="Times New Roman" w:hAnsi="Times New Roman" w:cs="Times New Roman"/>
          <w:sz w:val="24"/>
          <w:szCs w:val="24"/>
        </w:rPr>
      </w:pPr>
    </w:p>
    <w:p w14:paraId="0809FECA" w14:textId="77777777" w:rsidR="004F189C" w:rsidRDefault="004F189C" w:rsidP="004F189C"/>
    <w:p w14:paraId="028047DB" w14:textId="77777777" w:rsidR="004F189C" w:rsidRDefault="004F189C" w:rsidP="004F189C">
      <w:pPr>
        <w:pStyle w:val="Heading2"/>
      </w:pPr>
      <w:bookmarkStart w:id="196" w:name="_Toc211549780"/>
      <w:bookmarkStart w:id="197" w:name="_Toc211587185"/>
      <w:bookmarkStart w:id="198" w:name="_Toc211595201"/>
      <w:r w:rsidRPr="00630785">
        <w:t>Key Libraries and Modules</w:t>
      </w:r>
      <w:bookmarkEnd w:id="196"/>
      <w:bookmarkEnd w:id="197"/>
      <w:bookmarkEnd w:id="198"/>
    </w:p>
    <w:p w14:paraId="0E514014" w14:textId="77777777" w:rsidR="004F189C" w:rsidRPr="00630785" w:rsidRDefault="004F189C" w:rsidP="004F189C">
      <w:pPr>
        <w:rPr>
          <w:lang w:eastAsia="en-US"/>
        </w:rPr>
      </w:pPr>
    </w:p>
    <w:p w14:paraId="5E13F67D" w14:textId="77777777" w:rsidR="004F189C" w:rsidRPr="00630785" w:rsidRDefault="004F189C" w:rsidP="004F189C">
      <w:pPr>
        <w:pStyle w:val="Heading2"/>
      </w:pPr>
      <w:bookmarkStart w:id="199" w:name="_Toc211549781"/>
      <w:bookmarkStart w:id="200" w:name="_Toc211587186"/>
      <w:bookmarkStart w:id="201" w:name="_Toc211595202"/>
      <w:r w:rsidRPr="00630785">
        <w:t>Development Environment</w:t>
      </w:r>
      <w:bookmarkEnd w:id="199"/>
      <w:bookmarkEnd w:id="200"/>
      <w:bookmarkEnd w:id="201"/>
    </w:p>
    <w:p w14:paraId="3EE4053B" w14:textId="77777777" w:rsidR="004F189C" w:rsidRPr="004958ED" w:rsidRDefault="004F189C" w:rsidP="004F189C">
      <w:pPr>
        <w:jc w:val="both"/>
        <w:rPr>
          <w:rFonts w:ascii="Times New Roman" w:hAnsi="Times New Roman" w:cs="Times New Roman"/>
          <w:sz w:val="24"/>
          <w:szCs w:val="24"/>
        </w:rPr>
      </w:pPr>
      <w:r w:rsidRPr="004958ED">
        <w:rPr>
          <w:rFonts w:ascii="Times New Roman" w:hAnsi="Times New Roman" w:cs="Times New Roman"/>
          <w:sz w:val="24"/>
          <w:szCs w:val="24"/>
        </w:rPr>
        <w:t>• Data: CSV files of TEIC-MBIE regional tourism database which cover the monthly spending in detail by segment for the domestic and international visitor markets</w:t>
      </w:r>
    </w:p>
    <w:p w14:paraId="4CA990E2" w14:textId="77777777" w:rsidR="004F189C" w:rsidRPr="004958ED" w:rsidRDefault="004F189C" w:rsidP="004F189C">
      <w:pPr>
        <w:jc w:val="both"/>
        <w:rPr>
          <w:rFonts w:ascii="Times New Roman" w:hAnsi="Times New Roman" w:cs="Times New Roman"/>
          <w:sz w:val="24"/>
          <w:szCs w:val="24"/>
        </w:rPr>
      </w:pPr>
      <w:r w:rsidRPr="004958ED">
        <w:rPr>
          <w:rFonts w:ascii="Times New Roman" w:hAnsi="Times New Roman" w:cs="Times New Roman"/>
          <w:sz w:val="24"/>
          <w:szCs w:val="24"/>
        </w:rPr>
        <w:t xml:space="preserve">• Processing: Monthly automatic aggregation and time series de </w:t>
      </w:r>
      <w:proofErr w:type="spellStart"/>
      <w:r w:rsidRPr="004958ED">
        <w:rPr>
          <w:rFonts w:ascii="Times New Roman" w:hAnsi="Times New Roman" w:cs="Times New Roman"/>
          <w:sz w:val="24"/>
          <w:szCs w:val="24"/>
        </w:rPr>
        <w:t>nition</w:t>
      </w:r>
      <w:proofErr w:type="spellEnd"/>
      <w:r w:rsidRPr="004958ED">
        <w:rPr>
          <w:rFonts w:ascii="Times New Roman" w:hAnsi="Times New Roman" w:cs="Times New Roman"/>
          <w:sz w:val="24"/>
          <w:szCs w:val="24"/>
        </w:rPr>
        <w:t xml:space="preserve"> with correct date management and missing value treatment</w:t>
      </w:r>
    </w:p>
    <w:p w14:paraId="20280FE3" w14:textId="77777777" w:rsidR="004F189C" w:rsidRPr="004958ED" w:rsidRDefault="004F189C" w:rsidP="004F189C">
      <w:pPr>
        <w:jc w:val="both"/>
        <w:rPr>
          <w:rFonts w:ascii="Times New Roman" w:hAnsi="Times New Roman" w:cs="Times New Roman"/>
          <w:sz w:val="24"/>
          <w:szCs w:val="24"/>
        </w:rPr>
      </w:pPr>
      <w:r w:rsidRPr="004958ED">
        <w:rPr>
          <w:rFonts w:ascii="Times New Roman" w:hAnsi="Times New Roman" w:cs="Times New Roman"/>
          <w:sz w:val="24"/>
          <w:szCs w:val="24"/>
        </w:rPr>
        <w:t>• Output: Forecast CSVs (point predictions), with CI, and model performance stats</w:t>
      </w:r>
    </w:p>
    <w:p w14:paraId="3BF62C84" w14:textId="77777777" w:rsidR="004F189C" w:rsidRPr="004958ED" w:rsidRDefault="004F189C" w:rsidP="004F189C">
      <w:pPr>
        <w:jc w:val="both"/>
        <w:rPr>
          <w:rFonts w:ascii="Times New Roman" w:hAnsi="Times New Roman" w:cs="Times New Roman"/>
          <w:sz w:val="24"/>
          <w:szCs w:val="24"/>
        </w:rPr>
      </w:pPr>
      <w:r w:rsidRPr="004958ED">
        <w:rPr>
          <w:rFonts w:ascii="Times New Roman" w:hAnsi="Times New Roman" w:cs="Times New Roman"/>
          <w:sz w:val="24"/>
          <w:szCs w:val="24"/>
        </w:rPr>
        <w:t>• Visualise: Expert times series visualisations with forecast tracks, conf bands and historical context</w:t>
      </w:r>
    </w:p>
    <w:p w14:paraId="6E168E81" w14:textId="77777777" w:rsidR="004F189C" w:rsidRPr="00630785" w:rsidRDefault="004F189C" w:rsidP="004F189C">
      <w:pPr>
        <w:pStyle w:val="Heading2"/>
      </w:pPr>
      <w:bookmarkStart w:id="202" w:name="_Toc211549782"/>
      <w:bookmarkStart w:id="203" w:name="_Toc211587187"/>
      <w:bookmarkStart w:id="204" w:name="_Toc211595203"/>
      <w:r w:rsidRPr="00630785">
        <w:t>Data Import and Preparation</w:t>
      </w:r>
      <w:bookmarkEnd w:id="202"/>
      <w:bookmarkEnd w:id="203"/>
      <w:bookmarkEnd w:id="204"/>
    </w:p>
    <w:p w14:paraId="7265E0CC" w14:textId="77777777" w:rsidR="004F189C" w:rsidRDefault="004F189C" w:rsidP="004F189C">
      <w:pPr>
        <w:jc w:val="both"/>
        <w:rPr>
          <w:rFonts w:ascii="Times New Roman" w:hAnsi="Times New Roman" w:cs="Times New Roman"/>
          <w:b/>
          <w:bCs/>
          <w:sz w:val="24"/>
          <w:szCs w:val="24"/>
        </w:rPr>
      </w:pPr>
    </w:p>
    <w:p w14:paraId="496DEEB7" w14:textId="77777777" w:rsidR="004F189C" w:rsidRDefault="004F189C" w:rsidP="004F189C">
      <w:pPr>
        <w:jc w:val="both"/>
        <w:rPr>
          <w:rFonts w:ascii="Times New Roman" w:hAnsi="Times New Roman" w:cs="Times New Roman"/>
          <w:b/>
          <w:bCs/>
          <w:sz w:val="24"/>
          <w:szCs w:val="24"/>
        </w:rPr>
      </w:pPr>
      <w:r w:rsidRPr="00A627B9">
        <w:rPr>
          <w:rFonts w:ascii="Times New Roman" w:hAnsi="Times New Roman" w:cs="Times New Roman"/>
          <w:b/>
          <w:bCs/>
          <w:noProof/>
          <w:sz w:val="24"/>
          <w:szCs w:val="24"/>
        </w:rPr>
        <w:drawing>
          <wp:inline distT="0" distB="0" distL="0" distR="0" wp14:anchorId="695DE242" wp14:editId="51BDEE5E">
            <wp:extent cx="5731510" cy="314960"/>
            <wp:effectExtent l="0" t="0" r="2540" b="8890"/>
            <wp:docPr id="927865795" name="Picture 1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5795" name="Picture 12" descr="A computer screen shot of a program code&#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t="37938" b="55473"/>
                    <a:stretch>
                      <a:fillRect/>
                    </a:stretch>
                  </pic:blipFill>
                  <pic:spPr bwMode="auto">
                    <a:xfrm>
                      <a:off x="0" y="0"/>
                      <a:ext cx="5731510" cy="314960"/>
                    </a:xfrm>
                    <a:prstGeom prst="rect">
                      <a:avLst/>
                    </a:prstGeom>
                    <a:noFill/>
                    <a:ln>
                      <a:noFill/>
                    </a:ln>
                    <a:extLst>
                      <a:ext uri="{53640926-AAD7-44D8-BBD7-CCE9431645EC}">
                        <a14:shadowObscured xmlns:a14="http://schemas.microsoft.com/office/drawing/2010/main"/>
                      </a:ext>
                    </a:extLst>
                  </pic:spPr>
                </pic:pic>
              </a:graphicData>
            </a:graphic>
          </wp:inline>
        </w:drawing>
      </w:r>
    </w:p>
    <w:p w14:paraId="196BBF05" w14:textId="77777777" w:rsidR="004F189C" w:rsidRDefault="004F189C" w:rsidP="004F189C">
      <w:pPr>
        <w:jc w:val="both"/>
        <w:rPr>
          <w:rFonts w:ascii="Times New Roman" w:hAnsi="Times New Roman" w:cs="Times New Roman"/>
          <w:sz w:val="24"/>
          <w:szCs w:val="24"/>
        </w:rPr>
      </w:pPr>
      <w:r w:rsidRPr="00886152">
        <w:rPr>
          <w:rFonts w:ascii="Times New Roman" w:hAnsi="Times New Roman" w:cs="Times New Roman"/>
          <w:noProof/>
          <w:sz w:val="24"/>
          <w:szCs w:val="24"/>
        </w:rPr>
        <w:drawing>
          <wp:inline distT="0" distB="0" distL="0" distR="0" wp14:anchorId="7E6E77AB" wp14:editId="59C7B0F3">
            <wp:extent cx="5731510" cy="594360"/>
            <wp:effectExtent l="0" t="0" r="2540" b="0"/>
            <wp:docPr id="831371365"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71365" name="Picture 10" descr="A screen shot of a computer program&#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32" t="35796" r="532" b="44992"/>
                    <a:stretch>
                      <a:fillRect/>
                    </a:stretch>
                  </pic:blipFill>
                  <pic:spPr bwMode="auto">
                    <a:xfrm>
                      <a:off x="0" y="0"/>
                      <a:ext cx="5731510" cy="594360"/>
                    </a:xfrm>
                    <a:prstGeom prst="rect">
                      <a:avLst/>
                    </a:prstGeom>
                    <a:noFill/>
                    <a:ln>
                      <a:noFill/>
                    </a:ln>
                    <a:extLst>
                      <a:ext uri="{53640926-AAD7-44D8-BBD7-CCE9431645EC}">
                        <a14:shadowObscured xmlns:a14="http://schemas.microsoft.com/office/drawing/2010/main"/>
                      </a:ext>
                    </a:extLst>
                  </pic:spPr>
                </pic:pic>
              </a:graphicData>
            </a:graphic>
          </wp:inline>
        </w:drawing>
      </w:r>
      <w:r w:rsidRPr="004958ED">
        <w:rPr>
          <w:rFonts w:ascii="Times New Roman" w:hAnsi="Times New Roman" w:cs="Times New Roman"/>
          <w:sz w:val="24"/>
          <w:szCs w:val="24"/>
        </w:rPr>
        <w:t xml:space="preserve">The data processing pipeline defines a rigorous method for addressing large tourism spending </w:t>
      </w:r>
    </w:p>
    <w:p w14:paraId="558BE2CE" w14:textId="77777777" w:rsidR="004F189C" w:rsidRPr="004958ED" w:rsidRDefault="004F189C" w:rsidP="004F189C">
      <w:pPr>
        <w:jc w:val="both"/>
        <w:rPr>
          <w:rFonts w:ascii="Times New Roman" w:hAnsi="Times New Roman" w:cs="Times New Roman"/>
          <w:sz w:val="24"/>
          <w:szCs w:val="24"/>
        </w:rPr>
      </w:pPr>
      <w:r w:rsidRPr="004958ED">
        <w:rPr>
          <w:rFonts w:ascii="Times New Roman" w:hAnsi="Times New Roman" w:cs="Times New Roman"/>
          <w:sz w:val="24"/>
          <w:szCs w:val="24"/>
        </w:rPr>
        <w:t xml:space="preserve">datasets and maintains the quality of these data as well as time consistency through the analysis. The </w:t>
      </w:r>
      <w:proofErr w:type="spellStart"/>
      <w:r w:rsidRPr="004958ED">
        <w:rPr>
          <w:rFonts w:ascii="Times New Roman" w:hAnsi="Times New Roman" w:cs="Times New Roman"/>
          <w:sz w:val="24"/>
          <w:szCs w:val="24"/>
        </w:rPr>
        <w:t>load_data</w:t>
      </w:r>
      <w:proofErr w:type="spellEnd"/>
      <w:r w:rsidRPr="004958ED">
        <w:rPr>
          <w:rFonts w:ascii="Times New Roman" w:hAnsi="Times New Roman" w:cs="Times New Roman"/>
          <w:sz w:val="24"/>
          <w:szCs w:val="24"/>
        </w:rPr>
        <w:t>() function executes the intricate sequence of routines needed to convert raw TEIC-MBIE data into analysable time series that can be employed in ARIMA models.</w:t>
      </w:r>
    </w:p>
    <w:p w14:paraId="7288D751" w14:textId="77777777" w:rsidR="004F189C" w:rsidRPr="004958ED" w:rsidRDefault="004F189C" w:rsidP="004F189C">
      <w:pPr>
        <w:jc w:val="both"/>
        <w:rPr>
          <w:rFonts w:ascii="Times New Roman" w:hAnsi="Times New Roman" w:cs="Times New Roman"/>
          <w:sz w:val="24"/>
          <w:szCs w:val="24"/>
        </w:rPr>
      </w:pPr>
    </w:p>
    <w:p w14:paraId="06B94081" w14:textId="77777777" w:rsidR="004F189C" w:rsidRPr="004958ED" w:rsidRDefault="004F189C" w:rsidP="004F189C">
      <w:pPr>
        <w:jc w:val="both"/>
        <w:rPr>
          <w:rFonts w:ascii="Times New Roman" w:hAnsi="Times New Roman" w:cs="Times New Roman"/>
          <w:sz w:val="24"/>
          <w:szCs w:val="24"/>
        </w:rPr>
      </w:pPr>
      <w:r w:rsidRPr="004958ED">
        <w:rPr>
          <w:rFonts w:ascii="Times New Roman" w:hAnsi="Times New Roman" w:cs="Times New Roman"/>
          <w:sz w:val="24"/>
          <w:szCs w:val="24"/>
        </w:rPr>
        <w:t>The method also includes advanced date parsing with implicit month end alignment, guaranteeing a common temporal index over all observations. This normalization is important for time series analysis, as it reduces the possibility of misalignment which can result in model performance. The systematic column standardization and renaming process converts raw data field names into a consistent analysis-friendly naming structure that is designed to be as easy to read and maintain as possible.</w:t>
      </w:r>
    </w:p>
    <w:p w14:paraId="0BEC54EE" w14:textId="77777777" w:rsidR="004F189C" w:rsidRPr="004958ED" w:rsidRDefault="004F189C" w:rsidP="004F189C">
      <w:pPr>
        <w:jc w:val="both"/>
        <w:rPr>
          <w:rFonts w:ascii="Times New Roman" w:hAnsi="Times New Roman" w:cs="Times New Roman"/>
          <w:sz w:val="24"/>
          <w:szCs w:val="24"/>
        </w:rPr>
      </w:pPr>
    </w:p>
    <w:p w14:paraId="0482ED8E" w14:textId="77777777" w:rsidR="004F189C" w:rsidRPr="004958ED" w:rsidRDefault="004F189C" w:rsidP="004F189C">
      <w:pPr>
        <w:jc w:val="both"/>
        <w:rPr>
          <w:rFonts w:ascii="Times New Roman" w:hAnsi="Times New Roman" w:cs="Times New Roman"/>
          <w:sz w:val="24"/>
          <w:szCs w:val="24"/>
        </w:rPr>
      </w:pPr>
      <w:r w:rsidRPr="004958ED">
        <w:rPr>
          <w:rFonts w:ascii="Times New Roman" w:hAnsi="Times New Roman" w:cs="Times New Roman"/>
          <w:sz w:val="24"/>
          <w:szCs w:val="24"/>
        </w:rPr>
        <w:t>The implementation of data preparation involves extensive date-based sorting to make sure that the order is correct across all stages. This time order is important when modelling time series since ARIMA methods are based on the concept of successive observations. The structured method of visitor type classification allows direct differentiation to be made between the domestic and international tourism segments, while facilitating modelling approaches that target the specific behaviours demonstrated by these two key market segments. Data Transformation and Feature Engineering</w:t>
      </w:r>
    </w:p>
    <w:p w14:paraId="2DE011D1" w14:textId="77777777" w:rsidR="004F189C" w:rsidRPr="00630785" w:rsidRDefault="004F189C" w:rsidP="004F189C">
      <w:pPr>
        <w:jc w:val="both"/>
        <w:rPr>
          <w:rFonts w:ascii="Times New Roman" w:hAnsi="Times New Roman" w:cs="Times New Roman"/>
          <w:sz w:val="24"/>
          <w:szCs w:val="24"/>
        </w:rPr>
      </w:pPr>
      <w:r w:rsidRPr="00131323">
        <w:rPr>
          <w:rFonts w:ascii="Times New Roman" w:hAnsi="Times New Roman" w:cs="Times New Roman"/>
          <w:noProof/>
          <w:sz w:val="24"/>
          <w:szCs w:val="24"/>
        </w:rPr>
        <w:drawing>
          <wp:inline distT="0" distB="0" distL="0" distR="0" wp14:anchorId="4D7B07DD" wp14:editId="03E99137">
            <wp:extent cx="5731510" cy="840105"/>
            <wp:effectExtent l="0" t="0" r="2540" b="0"/>
            <wp:docPr id="155409189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91894" name="Picture 1" descr="A computer screen with text&#10;&#10;AI-generated content may be incorrect."/>
                    <pic:cNvPicPr/>
                  </pic:nvPicPr>
                  <pic:blipFill>
                    <a:blip r:embed="rId27"/>
                    <a:stretch>
                      <a:fillRect/>
                    </a:stretch>
                  </pic:blipFill>
                  <pic:spPr>
                    <a:xfrm>
                      <a:off x="0" y="0"/>
                      <a:ext cx="5731510" cy="840105"/>
                    </a:xfrm>
                    <a:prstGeom prst="rect">
                      <a:avLst/>
                    </a:prstGeom>
                  </pic:spPr>
                </pic:pic>
              </a:graphicData>
            </a:graphic>
          </wp:inline>
        </w:drawing>
      </w:r>
    </w:p>
    <w:p w14:paraId="08183F5E" w14:textId="77777777" w:rsidR="004F189C" w:rsidRPr="00630785" w:rsidRDefault="004F189C" w:rsidP="004F189C">
      <w:pPr>
        <w:pStyle w:val="Heading3"/>
      </w:pPr>
      <w:bookmarkStart w:id="205" w:name="_Toc211549783"/>
      <w:bookmarkStart w:id="206" w:name="_Toc211587188"/>
      <w:bookmarkStart w:id="207" w:name="_Toc211595204"/>
      <w:r w:rsidRPr="00630785">
        <w:t>Time Series Construction Process</w:t>
      </w:r>
      <w:bookmarkEnd w:id="205"/>
      <w:bookmarkEnd w:id="206"/>
      <w:bookmarkEnd w:id="207"/>
    </w:p>
    <w:p w14:paraId="2543B4B8" w14:textId="77777777" w:rsidR="004F189C" w:rsidRDefault="004F189C" w:rsidP="004F189C">
      <w:pPr>
        <w:jc w:val="both"/>
        <w:rPr>
          <w:rFonts w:ascii="Times New Roman" w:hAnsi="Times New Roman" w:cs="Times New Roman"/>
          <w:sz w:val="24"/>
          <w:szCs w:val="24"/>
        </w:rPr>
      </w:pPr>
      <w:r w:rsidRPr="00630785">
        <w:rPr>
          <w:rFonts w:ascii="Times New Roman" w:hAnsi="Times New Roman" w:cs="Times New Roman"/>
          <w:sz w:val="24"/>
          <w:szCs w:val="24"/>
        </w:rPr>
        <w:t>The time series construction methodology implements sophisticated aggregation techniques that transform regional spending data into coherent national-level indicators suitable for ARIMA modelling. The monthly aggregation procedures ensure that seasonal patterns are preserved while reducing noise from day-to-day variations that could obscure underlying trend and cyclical components.</w:t>
      </w:r>
    </w:p>
    <w:p w14:paraId="3178B9D5" w14:textId="77777777" w:rsidR="004F189C" w:rsidRPr="00630785" w:rsidRDefault="004F189C" w:rsidP="004F189C">
      <w:pPr>
        <w:jc w:val="both"/>
        <w:rPr>
          <w:rFonts w:ascii="Times New Roman" w:hAnsi="Times New Roman" w:cs="Times New Roman"/>
          <w:sz w:val="24"/>
          <w:szCs w:val="24"/>
        </w:rPr>
      </w:pPr>
    </w:p>
    <w:p w14:paraId="7F7DE2B0" w14:textId="77777777" w:rsidR="004F189C" w:rsidRDefault="004F189C" w:rsidP="004F189C">
      <w:pPr>
        <w:jc w:val="both"/>
        <w:rPr>
          <w:rFonts w:ascii="Times New Roman" w:hAnsi="Times New Roman" w:cs="Times New Roman"/>
          <w:sz w:val="24"/>
          <w:szCs w:val="24"/>
        </w:rPr>
      </w:pPr>
      <w:r w:rsidRPr="00630785">
        <w:rPr>
          <w:rFonts w:ascii="Times New Roman" w:hAnsi="Times New Roman" w:cs="Times New Roman"/>
          <w:sz w:val="24"/>
          <w:szCs w:val="24"/>
        </w:rPr>
        <w:t>The separation of domestic and international visitor segments reflects the fundamental recognition that these two tourism categories exhibit distinct spending patterns, seasonal behaviours, and response characteristics to economic and policy factors. This segmentation enables the development of specialized models for each category, improving forecast accuracy by accounting for segment-specific dynamics.</w:t>
      </w:r>
    </w:p>
    <w:p w14:paraId="1B6E70A0" w14:textId="77777777" w:rsidR="004F189C" w:rsidRPr="00630785" w:rsidRDefault="004F189C" w:rsidP="004F189C">
      <w:pPr>
        <w:jc w:val="both"/>
        <w:rPr>
          <w:rFonts w:ascii="Times New Roman" w:hAnsi="Times New Roman" w:cs="Times New Roman"/>
          <w:sz w:val="24"/>
          <w:szCs w:val="24"/>
        </w:rPr>
      </w:pPr>
    </w:p>
    <w:p w14:paraId="76E3792C" w14:textId="77777777" w:rsidR="004F189C" w:rsidRDefault="004F189C" w:rsidP="004F189C">
      <w:pPr>
        <w:jc w:val="both"/>
        <w:rPr>
          <w:rFonts w:ascii="Times New Roman" w:hAnsi="Times New Roman" w:cs="Times New Roman"/>
          <w:sz w:val="24"/>
          <w:szCs w:val="24"/>
        </w:rPr>
      </w:pPr>
      <w:r w:rsidRPr="00630785">
        <w:rPr>
          <w:rFonts w:ascii="Times New Roman" w:hAnsi="Times New Roman" w:cs="Times New Roman"/>
          <w:sz w:val="24"/>
          <w:szCs w:val="24"/>
        </w:rPr>
        <w:t>Complete time series reconstruction addresses data gaps through intelligent interpolation methods that preserve underlying patterns while filling missing observations. This approach ensures model training occurs on complete datasets without introducing artificial patterns that could compromise forecasting performance. The careful handling of missing values recognizes that gaps in tourism data often occur for systematic reasons (such as data collection lags or confidentiality suppression) rather than random processes.</w:t>
      </w:r>
    </w:p>
    <w:p w14:paraId="0FAC7F07" w14:textId="77777777" w:rsidR="004F189C" w:rsidRPr="00630785" w:rsidRDefault="004F189C" w:rsidP="004F189C">
      <w:pPr>
        <w:jc w:val="both"/>
        <w:rPr>
          <w:rFonts w:ascii="Times New Roman" w:hAnsi="Times New Roman" w:cs="Times New Roman"/>
          <w:sz w:val="24"/>
          <w:szCs w:val="24"/>
        </w:rPr>
      </w:pPr>
    </w:p>
    <w:p w14:paraId="6791F4B3" w14:textId="77777777" w:rsidR="004F189C" w:rsidRPr="00630785" w:rsidRDefault="004F189C" w:rsidP="004F189C">
      <w:pPr>
        <w:pStyle w:val="Heading3"/>
      </w:pPr>
      <w:bookmarkStart w:id="208" w:name="_Toc211549784"/>
      <w:bookmarkStart w:id="209" w:name="_Toc211587189"/>
      <w:bookmarkStart w:id="210" w:name="_Toc211595205"/>
      <w:r w:rsidRPr="00630785">
        <w:t>Aggregation Helper Function</w:t>
      </w:r>
      <w:bookmarkEnd w:id="208"/>
      <w:bookmarkEnd w:id="209"/>
      <w:bookmarkEnd w:id="210"/>
    </w:p>
    <w:p w14:paraId="656569F7" w14:textId="77777777" w:rsidR="004F189C" w:rsidRDefault="004F189C" w:rsidP="004F189C">
      <w:pPr>
        <w:jc w:val="both"/>
        <w:rPr>
          <w:rFonts w:ascii="Times New Roman" w:hAnsi="Times New Roman" w:cs="Times New Roman"/>
          <w:sz w:val="24"/>
          <w:szCs w:val="24"/>
        </w:rPr>
      </w:pPr>
    </w:p>
    <w:p w14:paraId="7E9F1AFE" w14:textId="77777777" w:rsidR="004F189C" w:rsidRPr="00630785" w:rsidRDefault="004F189C" w:rsidP="004F189C">
      <w:pPr>
        <w:jc w:val="both"/>
        <w:rPr>
          <w:rFonts w:ascii="Times New Roman" w:hAnsi="Times New Roman" w:cs="Times New Roman"/>
          <w:sz w:val="24"/>
          <w:szCs w:val="24"/>
        </w:rPr>
      </w:pPr>
      <w:r w:rsidRPr="00AA7E13">
        <w:rPr>
          <w:rFonts w:ascii="Times New Roman" w:hAnsi="Times New Roman" w:cs="Times New Roman"/>
          <w:noProof/>
          <w:sz w:val="24"/>
          <w:szCs w:val="24"/>
        </w:rPr>
        <w:drawing>
          <wp:inline distT="0" distB="0" distL="0" distR="0" wp14:anchorId="32749BFC" wp14:editId="3E90E472">
            <wp:extent cx="5731510" cy="1874520"/>
            <wp:effectExtent l="0" t="0" r="2540" b="0"/>
            <wp:docPr id="2060053945"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53945" name="Picture 14" descr="A screen shot of a computer program&#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b="49521"/>
                    <a:stretch>
                      <a:fillRect/>
                    </a:stretch>
                  </pic:blipFill>
                  <pic:spPr bwMode="auto">
                    <a:xfrm>
                      <a:off x="0" y="0"/>
                      <a:ext cx="5731510" cy="1874520"/>
                    </a:xfrm>
                    <a:prstGeom prst="rect">
                      <a:avLst/>
                    </a:prstGeom>
                    <a:noFill/>
                    <a:ln>
                      <a:noFill/>
                    </a:ln>
                    <a:extLst>
                      <a:ext uri="{53640926-AAD7-44D8-BBD7-CCE9431645EC}">
                        <a14:shadowObscured xmlns:a14="http://schemas.microsoft.com/office/drawing/2010/main"/>
                      </a:ext>
                    </a:extLst>
                  </pic:spPr>
                </pic:pic>
              </a:graphicData>
            </a:graphic>
          </wp:inline>
        </w:drawing>
      </w:r>
    </w:p>
    <w:p w14:paraId="38DB828D" w14:textId="77777777" w:rsidR="004F189C" w:rsidRPr="00630785" w:rsidRDefault="004F189C" w:rsidP="004F189C">
      <w:pPr>
        <w:jc w:val="both"/>
        <w:rPr>
          <w:rFonts w:ascii="Times New Roman" w:hAnsi="Times New Roman" w:cs="Times New Roman"/>
          <w:sz w:val="24"/>
          <w:szCs w:val="24"/>
        </w:rPr>
      </w:pPr>
      <w:r w:rsidRPr="00630785">
        <w:rPr>
          <w:rFonts w:ascii="Times New Roman" w:hAnsi="Times New Roman" w:cs="Times New Roman"/>
          <w:sz w:val="24"/>
          <w:szCs w:val="24"/>
        </w:rPr>
        <w:t>The _</w:t>
      </w:r>
      <w:proofErr w:type="spellStart"/>
      <w:r w:rsidRPr="00630785">
        <w:rPr>
          <w:rFonts w:ascii="Times New Roman" w:hAnsi="Times New Roman" w:cs="Times New Roman"/>
          <w:sz w:val="24"/>
          <w:szCs w:val="24"/>
        </w:rPr>
        <w:t>agg</w:t>
      </w:r>
      <w:proofErr w:type="spellEnd"/>
      <w:r w:rsidRPr="00630785">
        <w:rPr>
          <w:rFonts w:ascii="Times New Roman" w:hAnsi="Times New Roman" w:cs="Times New Roman"/>
          <w:sz w:val="24"/>
          <w:szCs w:val="24"/>
        </w:rPr>
        <w:t xml:space="preserve">() helper function within the </w:t>
      </w:r>
      <w:proofErr w:type="spellStart"/>
      <w:r w:rsidRPr="00630785">
        <w:rPr>
          <w:rFonts w:ascii="Times New Roman" w:hAnsi="Times New Roman" w:cs="Times New Roman"/>
          <w:sz w:val="24"/>
          <w:szCs w:val="24"/>
        </w:rPr>
        <w:t>build_series</w:t>
      </w:r>
      <w:proofErr w:type="spellEnd"/>
      <w:r w:rsidRPr="00630785">
        <w:rPr>
          <w:rFonts w:ascii="Times New Roman" w:hAnsi="Times New Roman" w:cs="Times New Roman"/>
          <w:sz w:val="24"/>
          <w:szCs w:val="24"/>
        </w:rPr>
        <w:t>() implementation demonstrates sophisticated data aggregation logic that filters visitor type categories, performs temporal grouping operations, and applies appropriate summary statistics. The function ensures complete monthly coverage through reindexing operations and implements zero-filling strategies that appropriately handle months with no recorded spending.</w:t>
      </w:r>
    </w:p>
    <w:p w14:paraId="582C33DD" w14:textId="77777777" w:rsidR="004F189C" w:rsidRDefault="004F189C" w:rsidP="004F189C">
      <w:pPr>
        <w:jc w:val="both"/>
        <w:rPr>
          <w:rFonts w:ascii="Times New Roman" w:hAnsi="Times New Roman" w:cs="Times New Roman"/>
          <w:sz w:val="24"/>
          <w:szCs w:val="24"/>
        </w:rPr>
      </w:pPr>
      <w:r w:rsidRPr="00630785">
        <w:rPr>
          <w:rFonts w:ascii="Times New Roman" w:hAnsi="Times New Roman" w:cs="Times New Roman"/>
          <w:sz w:val="24"/>
          <w:szCs w:val="24"/>
        </w:rPr>
        <w:t>The data type conversion to float64 ensures numerical precision throughout subsequent calculations while avoiding potential issues with mixed data types that could compromise model estimation. The final time series objects represent clean, validated, analysis-ready data structures that meet all requirements for ARIMA model fitting and forecasting operations.</w:t>
      </w:r>
    </w:p>
    <w:p w14:paraId="32CE7A8E" w14:textId="77777777" w:rsidR="004F189C" w:rsidRDefault="004F189C" w:rsidP="004F189C">
      <w:pPr>
        <w:jc w:val="both"/>
        <w:rPr>
          <w:rFonts w:ascii="Times New Roman" w:hAnsi="Times New Roman" w:cs="Times New Roman"/>
          <w:sz w:val="24"/>
          <w:szCs w:val="24"/>
        </w:rPr>
      </w:pPr>
    </w:p>
    <w:p w14:paraId="36406830" w14:textId="77777777" w:rsidR="004F189C" w:rsidRDefault="004F189C" w:rsidP="004F189C">
      <w:pPr>
        <w:jc w:val="both"/>
        <w:rPr>
          <w:rFonts w:ascii="Times New Roman" w:hAnsi="Times New Roman" w:cs="Times New Roman"/>
          <w:sz w:val="24"/>
          <w:szCs w:val="24"/>
        </w:rPr>
      </w:pPr>
    </w:p>
    <w:p w14:paraId="5FE9C1AB" w14:textId="77777777" w:rsidR="004F189C" w:rsidRDefault="004F189C" w:rsidP="004F189C">
      <w:pPr>
        <w:jc w:val="both"/>
        <w:rPr>
          <w:rFonts w:ascii="Times New Roman" w:hAnsi="Times New Roman" w:cs="Times New Roman"/>
          <w:sz w:val="24"/>
          <w:szCs w:val="24"/>
        </w:rPr>
      </w:pPr>
    </w:p>
    <w:p w14:paraId="25B79ADC" w14:textId="77777777" w:rsidR="004F189C" w:rsidRPr="006D7284" w:rsidRDefault="004F189C" w:rsidP="004F189C">
      <w:pPr>
        <w:pStyle w:val="Heading2"/>
      </w:pPr>
      <w:bookmarkStart w:id="211" w:name="_Toc211549785"/>
      <w:bookmarkStart w:id="212" w:name="_Toc211587190"/>
      <w:bookmarkStart w:id="213" w:name="_Toc211595206"/>
      <w:r w:rsidRPr="006D7284">
        <w:t>Model Implementation</w:t>
      </w:r>
      <w:bookmarkEnd w:id="211"/>
      <w:bookmarkEnd w:id="212"/>
      <w:bookmarkEnd w:id="213"/>
    </w:p>
    <w:p w14:paraId="0FBCA651" w14:textId="77777777" w:rsidR="004F189C" w:rsidRDefault="004F189C" w:rsidP="004F189C">
      <w:pPr>
        <w:pStyle w:val="Heading2"/>
      </w:pPr>
      <w:bookmarkStart w:id="214" w:name="_Toc211549786"/>
      <w:bookmarkStart w:id="215" w:name="_Toc211587191"/>
      <w:bookmarkStart w:id="216" w:name="_Toc211595207"/>
      <w:r w:rsidRPr="006D7284">
        <w:t>Training Framework</w:t>
      </w:r>
      <w:bookmarkEnd w:id="214"/>
      <w:bookmarkEnd w:id="215"/>
      <w:bookmarkEnd w:id="216"/>
    </w:p>
    <w:p w14:paraId="53453456" w14:textId="77777777" w:rsidR="004F189C" w:rsidRPr="00AA7E13" w:rsidRDefault="004F189C" w:rsidP="004F189C">
      <w:pPr>
        <w:rPr>
          <w:lang w:eastAsia="en-US"/>
        </w:rPr>
      </w:pPr>
      <w:r w:rsidRPr="00AA7E13">
        <w:rPr>
          <w:noProof/>
          <w:lang w:eastAsia="en-US"/>
        </w:rPr>
        <w:drawing>
          <wp:inline distT="0" distB="0" distL="0" distR="0" wp14:anchorId="5798B158" wp14:editId="17D86532">
            <wp:extent cx="5731510" cy="1267460"/>
            <wp:effectExtent l="0" t="0" r="2540" b="8890"/>
            <wp:docPr id="913564255"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4255" name="Picture 16" descr="A screen shot of a computer program&#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65869"/>
                    <a:stretch>
                      <a:fillRect/>
                    </a:stretch>
                  </pic:blipFill>
                  <pic:spPr bwMode="auto">
                    <a:xfrm>
                      <a:off x="0" y="0"/>
                      <a:ext cx="5731510" cy="1267460"/>
                    </a:xfrm>
                    <a:prstGeom prst="rect">
                      <a:avLst/>
                    </a:prstGeom>
                    <a:noFill/>
                    <a:ln>
                      <a:noFill/>
                    </a:ln>
                    <a:extLst>
                      <a:ext uri="{53640926-AAD7-44D8-BBD7-CCE9431645EC}">
                        <a14:shadowObscured xmlns:a14="http://schemas.microsoft.com/office/drawing/2010/main"/>
                      </a:ext>
                    </a:extLst>
                  </pic:spPr>
                </pic:pic>
              </a:graphicData>
            </a:graphic>
          </wp:inline>
        </w:drawing>
      </w:r>
    </w:p>
    <w:p w14:paraId="20F5A8F3" w14:textId="77777777" w:rsidR="004F189C" w:rsidRPr="006D7284" w:rsidRDefault="004F189C" w:rsidP="004F189C">
      <w:pPr>
        <w:jc w:val="both"/>
        <w:rPr>
          <w:rFonts w:ascii="Times New Roman" w:hAnsi="Times New Roman" w:cs="Times New Roman"/>
          <w:sz w:val="24"/>
          <w:szCs w:val="24"/>
        </w:rPr>
      </w:pPr>
    </w:p>
    <w:p w14:paraId="0B5F46BA" w14:textId="77777777" w:rsidR="004F189C" w:rsidRPr="006D7284" w:rsidRDefault="004F189C" w:rsidP="004F189C">
      <w:pPr>
        <w:jc w:val="both"/>
        <w:rPr>
          <w:rFonts w:ascii="Times New Roman" w:hAnsi="Times New Roman" w:cs="Times New Roman"/>
          <w:sz w:val="24"/>
          <w:szCs w:val="24"/>
        </w:rPr>
      </w:pPr>
      <w:r w:rsidRPr="006D7284">
        <w:rPr>
          <w:rFonts w:ascii="Times New Roman" w:hAnsi="Times New Roman" w:cs="Times New Roman"/>
          <w:sz w:val="24"/>
          <w:szCs w:val="24"/>
        </w:rPr>
        <w:t>The ARIMA model implements a rigorous training and evaluation framework that ensures robust performance assessment across realistic forecasting scenarios. The training methodology incorporates industry-standard hold-out validation approaches that simulate real-world forecasting conditions where models must predict future periods without access to actual outcomes.</w:t>
      </w:r>
    </w:p>
    <w:p w14:paraId="6128F5E1" w14:textId="77777777" w:rsidR="004F189C" w:rsidRPr="006D7284" w:rsidRDefault="004F189C" w:rsidP="004F189C">
      <w:pPr>
        <w:pStyle w:val="Heading3"/>
      </w:pPr>
      <w:bookmarkStart w:id="217" w:name="_Toc211549787"/>
      <w:bookmarkStart w:id="218" w:name="_Toc211587192"/>
      <w:bookmarkStart w:id="219" w:name="_Toc211595208"/>
      <w:r w:rsidRPr="006D7284">
        <w:t>Data Splitting Strategy</w:t>
      </w:r>
      <w:bookmarkEnd w:id="217"/>
      <w:bookmarkEnd w:id="218"/>
      <w:bookmarkEnd w:id="219"/>
    </w:p>
    <w:p w14:paraId="7B6DAE4C" w14:textId="77777777" w:rsidR="004F189C" w:rsidRPr="00E37882" w:rsidRDefault="004F189C" w:rsidP="004F189C">
      <w:r w:rsidRPr="00E37882">
        <w:t xml:space="preserve">The data processing pipeline provides a consistent framework for dealing with large tourism spending datasets and retains the quality of these data and time consistency released in the analysis. The </w:t>
      </w:r>
      <w:proofErr w:type="spellStart"/>
      <w:r w:rsidRPr="00E37882">
        <w:t>load_data</w:t>
      </w:r>
      <w:proofErr w:type="spellEnd"/>
      <w:r w:rsidRPr="00E37882">
        <w:t>() function covers all the complexity associated with going turning TEIC-MBIE's raw data into manageable time series that can be used in ARIMA models.</w:t>
      </w:r>
    </w:p>
    <w:p w14:paraId="39C49996" w14:textId="77777777" w:rsidR="004F189C" w:rsidRPr="00E37882" w:rsidRDefault="004F189C" w:rsidP="004F189C">
      <w:r w:rsidRPr="00E37882">
        <w:t>The approach also involves advanced date parsing with an implicit month end alignment, providing the common temporal index across observations. Such normalization is crucial in time series analysis because it decreases the likelihood of misalignment, which leads to good or fair model performance. The systematic collapsing and renaming of columns convert raw data field names into a uniform analysis-friendly naming system that is as human-readable and maintainable as we can make it.</w:t>
      </w:r>
    </w:p>
    <w:p w14:paraId="4644F29F" w14:textId="77777777" w:rsidR="004F189C" w:rsidRDefault="004F189C" w:rsidP="004F189C">
      <w:r w:rsidRPr="00E37882">
        <w:t>"Implementation of data preparation involves sorting by date a lot to ensure the order is correct through all stages. This sequence can be meaningful in modelling time series, as the ARIMA methods rely upon observations following one another. Structured process for observing visitor type, Direct distinction between the domestic and international elements of tourism is made possible as a result, it allows to develop modelling approaches focusing on behaviours that are specifically exhibited by these main market segments</w:t>
      </w:r>
      <w:r>
        <w:t>.</w:t>
      </w:r>
    </w:p>
    <w:p w14:paraId="5E1CA383" w14:textId="77777777" w:rsidR="004F189C" w:rsidRDefault="004F189C" w:rsidP="004F189C">
      <w:pPr>
        <w:pStyle w:val="Heading3"/>
        <w:rPr>
          <w:rFonts w:eastAsia="Arial" w:cs="Times New Roman"/>
          <w:color w:val="auto"/>
          <w:sz w:val="24"/>
          <w:szCs w:val="24"/>
        </w:rPr>
      </w:pPr>
    </w:p>
    <w:p w14:paraId="0BB9CC0F" w14:textId="77777777" w:rsidR="004F189C" w:rsidRPr="00E37882" w:rsidRDefault="004F189C" w:rsidP="004F189C">
      <w:pPr>
        <w:pStyle w:val="Heading3"/>
        <w:rPr>
          <w:rFonts w:eastAsia="Arial" w:cs="Times New Roman"/>
          <w:color w:val="auto"/>
          <w:sz w:val="24"/>
          <w:szCs w:val="24"/>
        </w:rPr>
      </w:pPr>
      <w:bookmarkStart w:id="220" w:name="_Toc211549788"/>
      <w:bookmarkStart w:id="221" w:name="_Toc211587193"/>
      <w:bookmarkStart w:id="222" w:name="_Toc211595209"/>
      <w:r w:rsidRPr="006D7284">
        <w:t>Model Fitting Process</w:t>
      </w:r>
      <w:bookmarkEnd w:id="220"/>
      <w:bookmarkEnd w:id="221"/>
      <w:bookmarkEnd w:id="222"/>
    </w:p>
    <w:p w14:paraId="71D60B67" w14:textId="77777777" w:rsidR="004F189C" w:rsidRDefault="004F189C" w:rsidP="004F189C">
      <w:pPr>
        <w:jc w:val="both"/>
        <w:rPr>
          <w:rFonts w:ascii="Times New Roman" w:hAnsi="Times New Roman" w:cs="Times New Roman"/>
          <w:sz w:val="24"/>
          <w:szCs w:val="24"/>
        </w:rPr>
      </w:pPr>
      <w:r w:rsidRPr="001E01A7">
        <w:rPr>
          <w:rFonts w:ascii="Times New Roman" w:hAnsi="Times New Roman" w:cs="Times New Roman"/>
          <w:b/>
          <w:bCs/>
          <w:noProof/>
          <w:sz w:val="24"/>
          <w:szCs w:val="24"/>
        </w:rPr>
        <w:drawing>
          <wp:inline distT="0" distB="0" distL="0" distR="0" wp14:anchorId="63AEFC0A" wp14:editId="4B07F368">
            <wp:extent cx="5731510" cy="619125"/>
            <wp:effectExtent l="0" t="0" r="2540" b="9525"/>
            <wp:docPr id="137070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09243" name=""/>
                    <pic:cNvPicPr/>
                  </pic:nvPicPr>
                  <pic:blipFill>
                    <a:blip r:embed="rId28"/>
                    <a:stretch>
                      <a:fillRect/>
                    </a:stretch>
                  </pic:blipFill>
                  <pic:spPr>
                    <a:xfrm>
                      <a:off x="0" y="0"/>
                      <a:ext cx="5731510" cy="619125"/>
                    </a:xfrm>
                    <a:prstGeom prst="rect">
                      <a:avLst/>
                    </a:prstGeom>
                  </pic:spPr>
                </pic:pic>
              </a:graphicData>
            </a:graphic>
          </wp:inline>
        </w:drawing>
      </w:r>
      <w:r w:rsidRPr="009C4AD7">
        <w:t xml:space="preserve"> </w:t>
      </w:r>
      <w:r w:rsidRPr="009C4AD7">
        <w:rPr>
          <w:rFonts w:ascii="Times New Roman" w:hAnsi="Times New Roman" w:cs="Times New Roman"/>
          <w:sz w:val="24"/>
          <w:szCs w:val="24"/>
        </w:rPr>
        <w:t xml:space="preserve">The </w:t>
      </w:r>
      <w:proofErr w:type="spellStart"/>
      <w:r w:rsidRPr="009C4AD7">
        <w:rPr>
          <w:rFonts w:ascii="Times New Roman" w:hAnsi="Times New Roman" w:cs="Times New Roman"/>
          <w:sz w:val="24"/>
          <w:szCs w:val="24"/>
        </w:rPr>
        <w:t>fit_arima</w:t>
      </w:r>
      <w:proofErr w:type="spellEnd"/>
      <w:r w:rsidRPr="009C4AD7">
        <w:rPr>
          <w:rFonts w:ascii="Times New Roman" w:hAnsi="Times New Roman" w:cs="Times New Roman"/>
          <w:sz w:val="24"/>
          <w:szCs w:val="24"/>
        </w:rPr>
        <w:t>() function that specializes the core ARIMA estimator, then creating the model based on a set of order terms and (optional) enforcement parameters. The function hides maximum likelihood estimation procedure when it estimates ARIMA model parameters doing that on the training data, and then returns an overall fitted model object read to be used for forecasting. The simple fitting routine provides good-practice statistical computing by separating the issues of data preparation, model specification, parameter estimation and projection. This modular structure results in improved code maintainability and the ease of trying out different model specifications.</w:t>
      </w:r>
    </w:p>
    <w:p w14:paraId="3B8051D9" w14:textId="77777777" w:rsidR="004F189C" w:rsidRDefault="004F189C" w:rsidP="004F189C">
      <w:pPr>
        <w:jc w:val="both"/>
        <w:rPr>
          <w:rFonts w:ascii="Times New Roman" w:hAnsi="Times New Roman" w:cs="Times New Roman"/>
          <w:sz w:val="24"/>
          <w:szCs w:val="24"/>
        </w:rPr>
      </w:pPr>
    </w:p>
    <w:p w14:paraId="7E19DA03" w14:textId="77777777" w:rsidR="004F189C" w:rsidRDefault="004F189C" w:rsidP="004F189C">
      <w:pPr>
        <w:jc w:val="both"/>
        <w:rPr>
          <w:rFonts w:ascii="Times New Roman" w:hAnsi="Times New Roman" w:cs="Times New Roman"/>
          <w:sz w:val="24"/>
          <w:szCs w:val="24"/>
        </w:rPr>
      </w:pPr>
    </w:p>
    <w:p w14:paraId="40CD9D80" w14:textId="77777777" w:rsidR="004F189C" w:rsidRPr="006D7284" w:rsidRDefault="004F189C" w:rsidP="004F189C">
      <w:pPr>
        <w:pStyle w:val="Heading3"/>
      </w:pPr>
      <w:bookmarkStart w:id="223" w:name="_Toc211549789"/>
      <w:bookmarkStart w:id="224" w:name="_Toc211587194"/>
      <w:bookmarkStart w:id="225" w:name="_Toc211595210"/>
      <w:r w:rsidRPr="006D7284">
        <w:t>Forecasting Process</w:t>
      </w:r>
      <w:bookmarkEnd w:id="223"/>
      <w:bookmarkEnd w:id="224"/>
      <w:bookmarkEnd w:id="225"/>
    </w:p>
    <w:p w14:paraId="2B200D72" w14:textId="77777777" w:rsidR="004F189C" w:rsidRDefault="004F189C" w:rsidP="004F189C">
      <w:pPr>
        <w:jc w:val="both"/>
        <w:rPr>
          <w:rFonts w:ascii="Times New Roman" w:hAnsi="Times New Roman" w:cs="Times New Roman"/>
          <w:b/>
          <w:bCs/>
          <w:sz w:val="24"/>
          <w:szCs w:val="24"/>
        </w:rPr>
      </w:pPr>
      <w:r w:rsidRPr="000E6E83">
        <w:rPr>
          <w:rFonts w:ascii="Times New Roman" w:hAnsi="Times New Roman" w:cs="Times New Roman"/>
          <w:b/>
          <w:bCs/>
          <w:noProof/>
          <w:sz w:val="24"/>
          <w:szCs w:val="24"/>
        </w:rPr>
        <w:drawing>
          <wp:inline distT="0" distB="0" distL="0" distR="0" wp14:anchorId="0B11CC94" wp14:editId="44E1FD8B">
            <wp:extent cx="5731510" cy="3582035"/>
            <wp:effectExtent l="0" t="0" r="2540" b="0"/>
            <wp:docPr id="1932806338" name="Picture 1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06338" name="Picture 18" descr="A screen shot of a computer pro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7B08F02" w14:textId="77777777" w:rsidR="004F189C" w:rsidRPr="003D2B71" w:rsidRDefault="004F189C" w:rsidP="004F189C">
      <w:pPr>
        <w:jc w:val="both"/>
        <w:rPr>
          <w:rFonts w:ascii="Times New Roman" w:hAnsi="Times New Roman" w:cs="Times New Roman"/>
          <w:b/>
          <w:bCs/>
          <w:sz w:val="24"/>
          <w:szCs w:val="24"/>
        </w:rPr>
      </w:pPr>
      <w:r w:rsidRPr="003D2B71">
        <w:rPr>
          <w:rFonts w:ascii="Times New Roman" w:hAnsi="Times New Roman" w:cs="Times New Roman"/>
          <w:b/>
          <w:bCs/>
          <w:noProof/>
          <w:sz w:val="24"/>
          <w:szCs w:val="24"/>
        </w:rPr>
        <w:drawing>
          <wp:inline distT="0" distB="0" distL="0" distR="0" wp14:anchorId="2CC884AE" wp14:editId="02F706AC">
            <wp:extent cx="5731510" cy="3101975"/>
            <wp:effectExtent l="0" t="0" r="2540" b="3175"/>
            <wp:docPr id="1175218449"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8449" name="Picture 20" descr="A screen shot of a computer program&#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01975"/>
                    </a:xfrm>
                    <a:prstGeom prst="rect">
                      <a:avLst/>
                    </a:prstGeom>
                    <a:noFill/>
                    <a:ln>
                      <a:noFill/>
                    </a:ln>
                  </pic:spPr>
                </pic:pic>
              </a:graphicData>
            </a:graphic>
          </wp:inline>
        </w:drawing>
      </w:r>
    </w:p>
    <w:p w14:paraId="1B6AE2DF" w14:textId="77777777" w:rsidR="004F189C" w:rsidRPr="000E6E83" w:rsidRDefault="004F189C" w:rsidP="004F189C">
      <w:pPr>
        <w:jc w:val="both"/>
        <w:rPr>
          <w:rFonts w:ascii="Times New Roman" w:hAnsi="Times New Roman" w:cs="Times New Roman"/>
          <w:b/>
          <w:bCs/>
          <w:sz w:val="24"/>
          <w:szCs w:val="24"/>
        </w:rPr>
      </w:pPr>
    </w:p>
    <w:p w14:paraId="6E8E3FC1" w14:textId="77777777" w:rsidR="004F189C" w:rsidRDefault="004F189C" w:rsidP="004F189C">
      <w:pPr>
        <w:jc w:val="both"/>
        <w:rPr>
          <w:rFonts w:ascii="Times New Roman" w:hAnsi="Times New Roman" w:cs="Times New Roman"/>
          <w:sz w:val="24"/>
          <w:szCs w:val="24"/>
        </w:rPr>
      </w:pPr>
      <w:r w:rsidRPr="009C4AD7">
        <w:rPr>
          <w:rFonts w:ascii="Times New Roman" w:hAnsi="Times New Roman" w:cs="Times New Roman"/>
          <w:sz w:val="24"/>
          <w:szCs w:val="24"/>
        </w:rPr>
        <w:t xml:space="preserve">The forecast pipeline illustrates the intricate process to produce multi-step ahead predictions along with confidence intervals. The approach is based on the use of </w:t>
      </w:r>
      <w:proofErr w:type="spellStart"/>
      <w:r w:rsidRPr="009C4AD7">
        <w:rPr>
          <w:rFonts w:ascii="Times New Roman" w:hAnsi="Times New Roman" w:cs="Times New Roman"/>
          <w:sz w:val="24"/>
          <w:szCs w:val="24"/>
        </w:rPr>
        <w:t>statsmodels</w:t>
      </w:r>
      <w:proofErr w:type="spellEnd"/>
      <w:r w:rsidRPr="009C4AD7">
        <w:rPr>
          <w:rFonts w:ascii="Times New Roman" w:hAnsi="Times New Roman" w:cs="Times New Roman"/>
          <w:sz w:val="24"/>
          <w:szCs w:val="24"/>
        </w:rPr>
        <w:t xml:space="preserve">' </w:t>
      </w:r>
      <w:proofErr w:type="spellStart"/>
      <w:r w:rsidRPr="009C4AD7">
        <w:rPr>
          <w:rFonts w:ascii="Times New Roman" w:hAnsi="Times New Roman" w:cs="Times New Roman"/>
          <w:sz w:val="24"/>
          <w:szCs w:val="24"/>
        </w:rPr>
        <w:t>get_forecast</w:t>
      </w:r>
      <w:proofErr w:type="spellEnd"/>
      <w:r w:rsidRPr="009C4AD7">
        <w:rPr>
          <w:rFonts w:ascii="Times New Roman" w:hAnsi="Times New Roman" w:cs="Times New Roman"/>
          <w:sz w:val="24"/>
          <w:szCs w:val="24"/>
        </w:rPr>
        <w:t>() method, which allows for forecasts including parameter uncertainty and forecast horizon dependency.</w:t>
      </w:r>
    </w:p>
    <w:p w14:paraId="6230B889" w14:textId="77777777" w:rsidR="004F189C" w:rsidRPr="006D7284" w:rsidRDefault="004F189C" w:rsidP="004F189C">
      <w:pPr>
        <w:jc w:val="both"/>
        <w:rPr>
          <w:rFonts w:ascii="Times New Roman" w:hAnsi="Times New Roman" w:cs="Times New Roman"/>
          <w:sz w:val="24"/>
          <w:szCs w:val="24"/>
        </w:rPr>
      </w:pPr>
    </w:p>
    <w:p w14:paraId="02244F7E" w14:textId="77777777" w:rsidR="004F189C" w:rsidRPr="006D7284" w:rsidRDefault="004F189C" w:rsidP="004F189C">
      <w:pPr>
        <w:pStyle w:val="Heading3"/>
      </w:pPr>
      <w:bookmarkStart w:id="226" w:name="_Toc211549790"/>
      <w:bookmarkStart w:id="227" w:name="_Toc211587195"/>
      <w:bookmarkStart w:id="228" w:name="_Toc211595211"/>
      <w:r w:rsidRPr="006D7284">
        <w:t>Multi-step Ahead Prediction</w:t>
      </w:r>
      <w:bookmarkEnd w:id="226"/>
      <w:bookmarkEnd w:id="227"/>
      <w:bookmarkEnd w:id="228"/>
    </w:p>
    <w:p w14:paraId="460A4195" w14:textId="77777777" w:rsidR="004F189C" w:rsidRPr="009C4AD7" w:rsidRDefault="004F189C" w:rsidP="004F189C">
      <w:r w:rsidRPr="009C4AD7">
        <w:t>This technique of forecasting is attractive in that it provides a forecast for multiple points ahead simultaneously, and correctly incorporates the increasing uncertainty as we move further into future forecast horizons. The generation of forecasts calculates point predictions providing an estimate of the future spending levels as well as confidence intervals that characterize forecast uncertainty.</w:t>
      </w:r>
    </w:p>
    <w:p w14:paraId="1282BC70" w14:textId="77777777" w:rsidR="004F189C" w:rsidRDefault="004F189C" w:rsidP="004F189C">
      <w:r w:rsidRPr="009C4AD7">
        <w:t>Such intervals expand at longer forecast distances, correctly capturing the greater prediction uncertainty for farther into the future. The precision interval computations incorporate both parameter and innovation uncertainty</w:t>
      </w:r>
    </w:p>
    <w:p w14:paraId="3C83CDDC" w14:textId="77777777" w:rsidR="004F189C" w:rsidRPr="006D7284" w:rsidRDefault="004F189C" w:rsidP="004F189C">
      <w:pPr>
        <w:pStyle w:val="Heading3"/>
      </w:pPr>
      <w:bookmarkStart w:id="229" w:name="_Toc211549791"/>
      <w:bookmarkStart w:id="230" w:name="_Toc211587196"/>
      <w:bookmarkStart w:id="231" w:name="_Toc211595212"/>
      <w:r w:rsidRPr="009C4AD7">
        <w:rPr>
          <w:rFonts w:eastAsia="Arial" w:cs="Times New Roman"/>
          <w:color w:val="auto"/>
          <w:sz w:val="24"/>
          <w:szCs w:val="24"/>
        </w:rPr>
        <w:t>.</w:t>
      </w:r>
      <w:r w:rsidRPr="006D7284">
        <w:t>Forecast Index Construction</w:t>
      </w:r>
      <w:bookmarkEnd w:id="229"/>
      <w:bookmarkEnd w:id="230"/>
      <w:bookmarkEnd w:id="231"/>
    </w:p>
    <w:p w14:paraId="277D3B1A" w14:textId="77777777" w:rsidR="004F189C" w:rsidRDefault="004F189C" w:rsidP="004F189C">
      <w:pPr>
        <w:jc w:val="both"/>
        <w:rPr>
          <w:rFonts w:ascii="Times New Roman" w:hAnsi="Times New Roman" w:cs="Times New Roman"/>
          <w:sz w:val="24"/>
          <w:szCs w:val="24"/>
        </w:rPr>
      </w:pPr>
      <w:r w:rsidRPr="006D7284">
        <w:rPr>
          <w:rFonts w:ascii="Times New Roman" w:hAnsi="Times New Roman" w:cs="Times New Roman"/>
          <w:sz w:val="24"/>
          <w:szCs w:val="24"/>
        </w:rPr>
        <w:t xml:space="preserve">The forecasting pipeline includes sophisticated date index construction that generates appropriate monthly timestamps for future periods. The </w:t>
      </w:r>
      <w:proofErr w:type="spellStart"/>
      <w:r w:rsidRPr="006D7284">
        <w:rPr>
          <w:rFonts w:ascii="Times New Roman" w:hAnsi="Times New Roman" w:cs="Times New Roman"/>
          <w:sz w:val="24"/>
          <w:szCs w:val="24"/>
        </w:rPr>
        <w:t>pd.date_range</w:t>
      </w:r>
      <w:proofErr w:type="spellEnd"/>
      <w:r w:rsidRPr="006D7284">
        <w:rPr>
          <w:rFonts w:ascii="Times New Roman" w:hAnsi="Times New Roman" w:cs="Times New Roman"/>
          <w:sz w:val="24"/>
          <w:szCs w:val="24"/>
        </w:rPr>
        <w:t xml:space="preserve">() function creates properly formatted </w:t>
      </w:r>
      <w:proofErr w:type="spellStart"/>
      <w:r w:rsidRPr="006D7284">
        <w:rPr>
          <w:rFonts w:ascii="Times New Roman" w:hAnsi="Times New Roman" w:cs="Times New Roman"/>
          <w:sz w:val="24"/>
          <w:szCs w:val="24"/>
        </w:rPr>
        <w:t>DatetimeIndex</w:t>
      </w:r>
      <w:proofErr w:type="spellEnd"/>
      <w:r w:rsidRPr="006D7284">
        <w:rPr>
          <w:rFonts w:ascii="Times New Roman" w:hAnsi="Times New Roman" w:cs="Times New Roman"/>
          <w:sz w:val="24"/>
          <w:szCs w:val="24"/>
        </w:rPr>
        <w:t xml:space="preserve"> objects with monthly frequency, ensuring that forecast outputs align with the temporal structure of the original data. This careful attention to temporal indexing facilitates seamless integration of forecasts with historical data for visualization and analysis purposes</w:t>
      </w:r>
      <w:r>
        <w:rPr>
          <w:rFonts w:ascii="Times New Roman" w:hAnsi="Times New Roman" w:cs="Times New Roman"/>
          <w:sz w:val="24"/>
          <w:szCs w:val="24"/>
        </w:rPr>
        <w:t>.</w:t>
      </w:r>
    </w:p>
    <w:p w14:paraId="0A51278B" w14:textId="77777777" w:rsidR="004F189C" w:rsidRDefault="004F189C" w:rsidP="004F189C">
      <w:pPr>
        <w:jc w:val="both"/>
        <w:rPr>
          <w:rFonts w:ascii="Times New Roman" w:hAnsi="Times New Roman" w:cs="Times New Roman"/>
          <w:sz w:val="24"/>
          <w:szCs w:val="24"/>
        </w:rPr>
      </w:pPr>
    </w:p>
    <w:p w14:paraId="6666C3D4" w14:textId="77777777" w:rsidR="004F189C" w:rsidRDefault="004F189C" w:rsidP="004F189C">
      <w:pPr>
        <w:jc w:val="both"/>
        <w:rPr>
          <w:rFonts w:ascii="Times New Roman" w:hAnsi="Times New Roman" w:cs="Times New Roman"/>
          <w:sz w:val="24"/>
          <w:szCs w:val="24"/>
        </w:rPr>
      </w:pPr>
    </w:p>
    <w:p w14:paraId="0F738F09" w14:textId="77777777" w:rsidR="004F189C" w:rsidRDefault="004F189C" w:rsidP="004F189C">
      <w:pPr>
        <w:jc w:val="both"/>
        <w:rPr>
          <w:rFonts w:ascii="Times New Roman" w:hAnsi="Times New Roman" w:cs="Times New Roman"/>
          <w:sz w:val="24"/>
          <w:szCs w:val="24"/>
        </w:rPr>
      </w:pPr>
    </w:p>
    <w:p w14:paraId="5F42F8C6" w14:textId="77777777" w:rsidR="004F189C" w:rsidRDefault="004F189C" w:rsidP="004F189C">
      <w:pPr>
        <w:jc w:val="both"/>
        <w:rPr>
          <w:rFonts w:ascii="Times New Roman" w:hAnsi="Times New Roman" w:cs="Times New Roman"/>
          <w:sz w:val="24"/>
          <w:szCs w:val="24"/>
        </w:rPr>
      </w:pPr>
    </w:p>
    <w:p w14:paraId="274EC016" w14:textId="77777777" w:rsidR="004F189C" w:rsidRPr="006D7284" w:rsidRDefault="004F189C" w:rsidP="004F189C">
      <w:pPr>
        <w:pStyle w:val="Heading2"/>
      </w:pPr>
      <w:bookmarkStart w:id="232" w:name="_Toc211549792"/>
      <w:bookmarkStart w:id="233" w:name="_Toc211587197"/>
      <w:bookmarkStart w:id="234" w:name="_Toc211595213"/>
      <w:r w:rsidRPr="006D7284">
        <w:t>Results and Analysis</w:t>
      </w:r>
      <w:bookmarkEnd w:id="232"/>
      <w:bookmarkEnd w:id="233"/>
      <w:bookmarkEnd w:id="234"/>
    </w:p>
    <w:p w14:paraId="132BE503" w14:textId="77777777" w:rsidR="004F189C" w:rsidRDefault="004F189C" w:rsidP="004F189C">
      <w:pPr>
        <w:pStyle w:val="Heading2"/>
      </w:pPr>
      <w:bookmarkStart w:id="235" w:name="_Toc211549793"/>
      <w:bookmarkStart w:id="236" w:name="_Toc211587198"/>
      <w:bookmarkStart w:id="237" w:name="_Toc211595214"/>
      <w:r w:rsidRPr="006D7284">
        <w:t>Domestic Tourism Forecasting Performance</w:t>
      </w:r>
      <w:bookmarkEnd w:id="235"/>
      <w:bookmarkEnd w:id="236"/>
      <w:bookmarkEnd w:id="237"/>
    </w:p>
    <w:p w14:paraId="15FD4F7A" w14:textId="77777777" w:rsidR="004F189C" w:rsidRDefault="004F189C" w:rsidP="004F189C">
      <w:pPr>
        <w:rPr>
          <w:lang w:eastAsia="en-US"/>
        </w:rPr>
      </w:pPr>
      <w:r w:rsidRPr="001F6796">
        <w:rPr>
          <w:rFonts w:ascii="Times New Roman" w:hAnsi="Times New Roman" w:cs="Times New Roman"/>
          <w:noProof/>
          <w:sz w:val="24"/>
          <w:szCs w:val="24"/>
        </w:rPr>
        <w:drawing>
          <wp:inline distT="0" distB="0" distL="0" distR="0" wp14:anchorId="6BBADE9F" wp14:editId="7AFB5DCA">
            <wp:extent cx="5731510" cy="1372870"/>
            <wp:effectExtent l="0" t="0" r="2540" b="0"/>
            <wp:docPr id="2115794768"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94768" name="Picture 22" descr="A screen 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72870"/>
                    </a:xfrm>
                    <a:prstGeom prst="rect">
                      <a:avLst/>
                    </a:prstGeom>
                    <a:noFill/>
                    <a:ln>
                      <a:noFill/>
                    </a:ln>
                  </pic:spPr>
                </pic:pic>
              </a:graphicData>
            </a:graphic>
          </wp:inline>
        </w:drawing>
      </w:r>
    </w:p>
    <w:p w14:paraId="31DEB551" w14:textId="77777777" w:rsidR="004F189C" w:rsidRPr="001F6796" w:rsidRDefault="004F189C" w:rsidP="004F189C">
      <w:pPr>
        <w:rPr>
          <w:lang w:eastAsia="en-US"/>
        </w:rPr>
      </w:pPr>
    </w:p>
    <w:p w14:paraId="47DEAE88" w14:textId="77777777" w:rsidR="004F189C" w:rsidRDefault="004F189C" w:rsidP="004F189C">
      <w:r w:rsidRPr="00B15FD8">
        <w:t xml:space="preserve">The performance of the ARIMA model in forecasting domestic tourism is quite impressive with an RMSE being 199.647 million NZD (MAE of 185.544 million NZD) where these prediction errors are very small compared to annual spending being between 11 and 12 billion NZD. With its MAPE (1.662%) and </w:t>
      </w:r>
      <w:proofErr w:type="spellStart"/>
      <w:r w:rsidRPr="00B15FD8">
        <w:t>sMAPE</w:t>
      </w:r>
      <w:proofErr w:type="spellEnd"/>
      <w:r w:rsidRPr="00B15FD8">
        <w:t xml:space="preserve"> (1.646%), we have verified excellent and unbiased accuracy, which can be well trusted for planning and policy decisions.</w:t>
      </w:r>
    </w:p>
    <w:p w14:paraId="44DA6389" w14:textId="77777777" w:rsidR="004F189C" w:rsidRDefault="004F189C" w:rsidP="004F189C">
      <w:pPr>
        <w:pStyle w:val="Heading2"/>
      </w:pPr>
      <w:bookmarkStart w:id="238" w:name="_Toc211549794"/>
      <w:bookmarkStart w:id="239" w:name="_Toc211587199"/>
      <w:bookmarkStart w:id="240" w:name="_Toc211595215"/>
      <w:r w:rsidRPr="006D7284">
        <w:t>International Tourism Forecasting Performance</w:t>
      </w:r>
      <w:bookmarkEnd w:id="238"/>
      <w:bookmarkEnd w:id="239"/>
      <w:bookmarkEnd w:id="240"/>
    </w:p>
    <w:p w14:paraId="0929473B" w14:textId="77777777" w:rsidR="004F189C" w:rsidRPr="00316019" w:rsidRDefault="004F189C" w:rsidP="004F189C">
      <w:pPr>
        <w:rPr>
          <w:lang w:eastAsia="en-US"/>
        </w:rPr>
      </w:pPr>
      <w:r w:rsidRPr="00B913AC">
        <w:rPr>
          <w:noProof/>
          <w:lang w:eastAsia="en-US"/>
        </w:rPr>
        <w:drawing>
          <wp:inline distT="0" distB="0" distL="0" distR="0" wp14:anchorId="1849FB1B" wp14:editId="693303DD">
            <wp:extent cx="4096805" cy="1943100"/>
            <wp:effectExtent l="0" t="0" r="0" b="0"/>
            <wp:docPr id="8559017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01784" name="Picture 1" descr="A screen shot of a computer&#10;&#10;AI-generated content may be incorrect."/>
                    <pic:cNvPicPr/>
                  </pic:nvPicPr>
                  <pic:blipFill>
                    <a:blip r:embed="rId31"/>
                    <a:stretch>
                      <a:fillRect/>
                    </a:stretch>
                  </pic:blipFill>
                  <pic:spPr>
                    <a:xfrm>
                      <a:off x="0" y="0"/>
                      <a:ext cx="4099653" cy="1944451"/>
                    </a:xfrm>
                    <a:prstGeom prst="rect">
                      <a:avLst/>
                    </a:prstGeom>
                  </pic:spPr>
                </pic:pic>
              </a:graphicData>
            </a:graphic>
          </wp:inline>
        </w:drawing>
      </w:r>
    </w:p>
    <w:p w14:paraId="0F9E485A" w14:textId="77777777" w:rsidR="004F189C" w:rsidRPr="001F6796" w:rsidRDefault="004F189C" w:rsidP="004F189C">
      <w:pPr>
        <w:rPr>
          <w:lang w:eastAsia="en-US"/>
        </w:rPr>
      </w:pPr>
    </w:p>
    <w:p w14:paraId="464A54B9" w14:textId="77777777" w:rsidR="004F189C" w:rsidRDefault="004F189C" w:rsidP="004F189C">
      <w:pPr>
        <w:jc w:val="both"/>
        <w:rPr>
          <w:rFonts w:ascii="Times New Roman" w:hAnsi="Times New Roman" w:cs="Times New Roman"/>
          <w:sz w:val="24"/>
          <w:szCs w:val="24"/>
        </w:rPr>
      </w:pPr>
      <w:r w:rsidRPr="00B15FD8">
        <w:rPr>
          <w:rFonts w:ascii="Times New Roman" w:hAnsi="Times New Roman" w:cs="Times New Roman"/>
          <w:sz w:val="24"/>
          <w:szCs w:val="24"/>
        </w:rPr>
        <w:t>The ARIMA of the international tourism use case reaches excellent prediction accuracy with the RMSE/MAE 62.383/56.752 million NZD and MAPE/</w:t>
      </w:r>
      <w:proofErr w:type="spellStart"/>
      <w:r w:rsidRPr="00B15FD8">
        <w:rPr>
          <w:rFonts w:ascii="Times New Roman" w:hAnsi="Times New Roman" w:cs="Times New Roman"/>
          <w:sz w:val="24"/>
          <w:szCs w:val="24"/>
        </w:rPr>
        <w:t>sMAPE</w:t>
      </w:r>
      <w:proofErr w:type="spellEnd"/>
      <w:r w:rsidRPr="00B15FD8">
        <w:rPr>
          <w:rFonts w:ascii="Times New Roman" w:hAnsi="Times New Roman" w:cs="Times New Roman"/>
          <w:sz w:val="24"/>
          <w:szCs w:val="24"/>
        </w:rPr>
        <w:t xml:space="preserve"> of approximatively 1.47%. Its high precision accentuates the model’s expertise in representing stable recovery patterns, so that robust long-run planning and investment can be made with assurance</w:t>
      </w:r>
      <w:r w:rsidRPr="006D7284">
        <w:rPr>
          <w:rFonts w:ascii="Times New Roman" w:hAnsi="Times New Roman" w:cs="Times New Roman"/>
          <w:sz w:val="24"/>
          <w:szCs w:val="24"/>
        </w:rPr>
        <w:t>.</w:t>
      </w:r>
    </w:p>
    <w:p w14:paraId="2CA1279B" w14:textId="77777777" w:rsidR="004F189C" w:rsidRDefault="004F189C" w:rsidP="004F189C">
      <w:pPr>
        <w:pStyle w:val="Heading2"/>
      </w:pPr>
      <w:bookmarkStart w:id="241" w:name="_Toc211587200"/>
      <w:bookmarkStart w:id="242" w:name="_Toc211595216"/>
      <w:r w:rsidRPr="006D7284">
        <w:t>Historical Pattern Analysis</w:t>
      </w:r>
      <w:bookmarkEnd w:id="241"/>
      <w:bookmarkEnd w:id="242"/>
    </w:p>
    <w:p w14:paraId="3D793C73" w14:textId="77777777" w:rsidR="004F189C" w:rsidRDefault="004F189C" w:rsidP="004F189C">
      <w:pPr>
        <w:rPr>
          <w:lang w:eastAsia="en-US"/>
        </w:rPr>
      </w:pPr>
      <w:r w:rsidRPr="004D7D07">
        <w:rPr>
          <w:noProof/>
          <w:lang w:eastAsia="en-US"/>
        </w:rPr>
        <w:drawing>
          <wp:inline distT="0" distB="0" distL="0" distR="0" wp14:anchorId="652812F2" wp14:editId="4D6BA9B3">
            <wp:extent cx="5731510" cy="2406015"/>
            <wp:effectExtent l="0" t="0" r="2540" b="0"/>
            <wp:docPr id="1515205176" name="Picture 28"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05176" name="Picture 28" descr="A graph with a lin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06015"/>
                    </a:xfrm>
                    <a:prstGeom prst="rect">
                      <a:avLst/>
                    </a:prstGeom>
                    <a:noFill/>
                    <a:ln>
                      <a:noFill/>
                    </a:ln>
                  </pic:spPr>
                </pic:pic>
              </a:graphicData>
            </a:graphic>
          </wp:inline>
        </w:drawing>
      </w:r>
    </w:p>
    <w:p w14:paraId="6F10EB21" w14:textId="77777777" w:rsidR="004F189C" w:rsidRDefault="004F189C" w:rsidP="004F189C">
      <w:pPr>
        <w:rPr>
          <w:lang w:eastAsia="en-US"/>
        </w:rPr>
      </w:pPr>
    </w:p>
    <w:p w14:paraId="77194BA5" w14:textId="77777777" w:rsidR="004F189C" w:rsidRPr="00F5338A" w:rsidRDefault="004F189C" w:rsidP="004F189C">
      <w:pPr>
        <w:rPr>
          <w:lang w:eastAsia="en-US"/>
        </w:rPr>
      </w:pPr>
      <w:r w:rsidRPr="00F5338A">
        <w:rPr>
          <w:noProof/>
          <w:lang w:eastAsia="en-US"/>
        </w:rPr>
        <w:drawing>
          <wp:inline distT="0" distB="0" distL="0" distR="0" wp14:anchorId="365A256C" wp14:editId="3B5A8191">
            <wp:extent cx="5731510" cy="2406015"/>
            <wp:effectExtent l="0" t="0" r="2540" b="0"/>
            <wp:docPr id="1582173282" name="Picture 3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73282" name="Picture 32" descr="A graph with a lin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06015"/>
                    </a:xfrm>
                    <a:prstGeom prst="rect">
                      <a:avLst/>
                    </a:prstGeom>
                    <a:noFill/>
                    <a:ln>
                      <a:noFill/>
                    </a:ln>
                  </pic:spPr>
                </pic:pic>
              </a:graphicData>
            </a:graphic>
          </wp:inline>
        </w:drawing>
      </w:r>
    </w:p>
    <w:p w14:paraId="2077E01F" w14:textId="77777777" w:rsidR="004F189C" w:rsidRDefault="004F189C" w:rsidP="004F189C">
      <w:pPr>
        <w:jc w:val="both"/>
        <w:rPr>
          <w:rFonts w:ascii="Times New Roman" w:hAnsi="Times New Roman" w:cs="Times New Roman"/>
          <w:sz w:val="24"/>
          <w:szCs w:val="24"/>
        </w:rPr>
      </w:pPr>
    </w:p>
    <w:p w14:paraId="31DDBD62" w14:textId="77777777" w:rsidR="004F189C" w:rsidRPr="006D7284" w:rsidRDefault="004F189C" w:rsidP="004F189C">
      <w:pPr>
        <w:pStyle w:val="Heading3"/>
      </w:pPr>
      <w:bookmarkStart w:id="243" w:name="_Toc211549797"/>
      <w:bookmarkStart w:id="244" w:name="_Toc211587201"/>
      <w:bookmarkStart w:id="245" w:name="_Toc211595217"/>
      <w:r w:rsidRPr="006D7284">
        <w:t>Domestic Tourism Forecasts</w:t>
      </w:r>
      <w:bookmarkEnd w:id="243"/>
      <w:bookmarkEnd w:id="244"/>
      <w:bookmarkEnd w:id="245"/>
    </w:p>
    <w:p w14:paraId="22B73451" w14:textId="77777777" w:rsidR="004F189C" w:rsidRPr="006D7284" w:rsidRDefault="004F189C" w:rsidP="00414796">
      <w:pPr>
        <w:numPr>
          <w:ilvl w:val="0"/>
          <w:numId w:val="19"/>
        </w:numPr>
        <w:jc w:val="both"/>
        <w:rPr>
          <w:rFonts w:ascii="Times New Roman" w:hAnsi="Times New Roman" w:cs="Times New Roman"/>
          <w:sz w:val="24"/>
          <w:szCs w:val="24"/>
        </w:rPr>
      </w:pPr>
      <w:r w:rsidRPr="006D7284">
        <w:rPr>
          <w:rFonts w:ascii="Times New Roman" w:hAnsi="Times New Roman" w:cs="Times New Roman"/>
          <w:sz w:val="24"/>
          <w:szCs w:val="24"/>
        </w:rPr>
        <w:t>Predictions indicate stable spending levels around 11,000-11,500 million NZD over the forecast horizon</w:t>
      </w:r>
    </w:p>
    <w:p w14:paraId="695EC77D" w14:textId="77777777" w:rsidR="004F189C" w:rsidRPr="006D7284" w:rsidRDefault="004F189C" w:rsidP="00414796">
      <w:pPr>
        <w:numPr>
          <w:ilvl w:val="0"/>
          <w:numId w:val="19"/>
        </w:numPr>
        <w:jc w:val="both"/>
        <w:rPr>
          <w:rFonts w:ascii="Times New Roman" w:hAnsi="Times New Roman" w:cs="Times New Roman"/>
          <w:sz w:val="24"/>
          <w:szCs w:val="24"/>
        </w:rPr>
      </w:pPr>
      <w:r w:rsidRPr="006D7284">
        <w:rPr>
          <w:rFonts w:ascii="Times New Roman" w:hAnsi="Times New Roman" w:cs="Times New Roman"/>
          <w:sz w:val="24"/>
          <w:szCs w:val="24"/>
        </w:rPr>
        <w:t>Confidence intervals suggest outcomes between approximately 6,500 and 16,500 million NZD at the 95% confidence level</w:t>
      </w:r>
    </w:p>
    <w:p w14:paraId="7417EBDC" w14:textId="77777777" w:rsidR="004F189C" w:rsidRPr="006D7284" w:rsidRDefault="004F189C" w:rsidP="00414796">
      <w:pPr>
        <w:numPr>
          <w:ilvl w:val="0"/>
          <w:numId w:val="19"/>
        </w:numPr>
        <w:jc w:val="both"/>
        <w:rPr>
          <w:rFonts w:ascii="Times New Roman" w:hAnsi="Times New Roman" w:cs="Times New Roman"/>
          <w:sz w:val="24"/>
          <w:szCs w:val="24"/>
        </w:rPr>
      </w:pPr>
      <w:r w:rsidRPr="006D7284">
        <w:rPr>
          <w:rFonts w:ascii="Times New Roman" w:hAnsi="Times New Roman" w:cs="Times New Roman"/>
          <w:sz w:val="24"/>
          <w:szCs w:val="24"/>
        </w:rPr>
        <w:t>The relatively stable forecast trajectory reflects market maturation following rapid post-pandemic recovery</w:t>
      </w:r>
    </w:p>
    <w:p w14:paraId="54C054E0" w14:textId="77777777" w:rsidR="004F189C" w:rsidRPr="006D7284" w:rsidRDefault="004F189C" w:rsidP="004F189C">
      <w:pPr>
        <w:pStyle w:val="Heading3"/>
      </w:pPr>
      <w:bookmarkStart w:id="246" w:name="_Toc211549798"/>
      <w:bookmarkStart w:id="247" w:name="_Toc211587202"/>
      <w:bookmarkStart w:id="248" w:name="_Toc211595218"/>
      <w:r w:rsidRPr="006D7284">
        <w:t>International Tourism Forecasts</w:t>
      </w:r>
      <w:bookmarkEnd w:id="246"/>
      <w:bookmarkEnd w:id="247"/>
      <w:bookmarkEnd w:id="248"/>
    </w:p>
    <w:p w14:paraId="7184FC40" w14:textId="77777777" w:rsidR="004F189C" w:rsidRPr="006D7284" w:rsidRDefault="004F189C" w:rsidP="00414796">
      <w:pPr>
        <w:numPr>
          <w:ilvl w:val="0"/>
          <w:numId w:val="20"/>
        </w:numPr>
        <w:jc w:val="both"/>
        <w:rPr>
          <w:rFonts w:ascii="Times New Roman" w:hAnsi="Times New Roman" w:cs="Times New Roman"/>
          <w:sz w:val="24"/>
          <w:szCs w:val="24"/>
        </w:rPr>
      </w:pPr>
      <w:r w:rsidRPr="006D7284">
        <w:rPr>
          <w:rFonts w:ascii="Times New Roman" w:hAnsi="Times New Roman" w:cs="Times New Roman"/>
          <w:sz w:val="24"/>
          <w:szCs w:val="24"/>
        </w:rPr>
        <w:t>Predictions suggest continued moderate growth from current levels toward 3,800-4,000 million NZD</w:t>
      </w:r>
    </w:p>
    <w:p w14:paraId="15CE0C27" w14:textId="77777777" w:rsidR="004F189C" w:rsidRPr="006D7284" w:rsidRDefault="004F189C" w:rsidP="00414796">
      <w:pPr>
        <w:numPr>
          <w:ilvl w:val="0"/>
          <w:numId w:val="20"/>
        </w:numPr>
        <w:jc w:val="both"/>
        <w:rPr>
          <w:rFonts w:ascii="Times New Roman" w:hAnsi="Times New Roman" w:cs="Times New Roman"/>
          <w:sz w:val="24"/>
          <w:szCs w:val="24"/>
        </w:rPr>
      </w:pPr>
      <w:r w:rsidRPr="006D7284">
        <w:rPr>
          <w:rFonts w:ascii="Times New Roman" w:hAnsi="Times New Roman" w:cs="Times New Roman"/>
          <w:sz w:val="24"/>
          <w:szCs w:val="24"/>
        </w:rPr>
        <w:t>Confidence intervals range from approximately 1,500 to 6,500 million NZD at the 95% confidence level</w:t>
      </w:r>
    </w:p>
    <w:p w14:paraId="1CB4F309" w14:textId="77777777" w:rsidR="004F189C" w:rsidRPr="006D7284" w:rsidRDefault="004F189C" w:rsidP="00414796">
      <w:pPr>
        <w:numPr>
          <w:ilvl w:val="0"/>
          <w:numId w:val="20"/>
        </w:numPr>
        <w:jc w:val="both"/>
        <w:rPr>
          <w:rFonts w:ascii="Times New Roman" w:hAnsi="Times New Roman" w:cs="Times New Roman"/>
          <w:sz w:val="24"/>
          <w:szCs w:val="24"/>
        </w:rPr>
      </w:pPr>
      <w:r w:rsidRPr="006D7284">
        <w:rPr>
          <w:rFonts w:ascii="Times New Roman" w:hAnsi="Times New Roman" w:cs="Times New Roman"/>
          <w:sz w:val="24"/>
          <w:szCs w:val="24"/>
        </w:rPr>
        <w:t>The upward forecast trajectory reflects ongoing recovery momentum in international tourism</w:t>
      </w:r>
    </w:p>
    <w:p w14:paraId="64DC62F4" w14:textId="77777777" w:rsidR="004F189C" w:rsidRDefault="004F189C" w:rsidP="004F189C">
      <w:pPr>
        <w:pStyle w:val="Heading2"/>
      </w:pPr>
      <w:bookmarkStart w:id="249" w:name="_Toc211549799"/>
      <w:bookmarkStart w:id="250" w:name="_Toc211587203"/>
      <w:bookmarkStart w:id="251" w:name="_Toc211595219"/>
      <w:r w:rsidRPr="006D7284">
        <w:t>Performance Evaluation</w:t>
      </w:r>
      <w:bookmarkEnd w:id="249"/>
      <w:bookmarkEnd w:id="250"/>
      <w:bookmarkEnd w:id="251"/>
    </w:p>
    <w:p w14:paraId="75CD1DCD" w14:textId="77777777" w:rsidR="004F189C" w:rsidRDefault="004F189C" w:rsidP="004F189C">
      <w:pPr>
        <w:pStyle w:val="Heading3"/>
      </w:pPr>
      <w:bookmarkStart w:id="252" w:name="_Toc211549800"/>
      <w:bookmarkStart w:id="253" w:name="_Toc211587204"/>
      <w:bookmarkStart w:id="254" w:name="_Toc211595220"/>
      <w:r w:rsidRPr="006D7284">
        <w:t>Model Accuracy Metrics</w:t>
      </w:r>
      <w:bookmarkEnd w:id="252"/>
      <w:bookmarkEnd w:id="253"/>
      <w:bookmarkEnd w:id="254"/>
    </w:p>
    <w:p w14:paraId="58FD48A4" w14:textId="77777777" w:rsidR="004F189C" w:rsidRPr="00595C75" w:rsidRDefault="004F189C" w:rsidP="004F189C">
      <w:pPr>
        <w:rPr>
          <w:lang w:eastAsia="en-US"/>
        </w:rPr>
      </w:pPr>
      <w:r w:rsidRPr="00595C75">
        <w:rPr>
          <w:noProof/>
          <w:lang w:eastAsia="en-US"/>
        </w:rPr>
        <w:drawing>
          <wp:inline distT="0" distB="0" distL="0" distR="0" wp14:anchorId="1A296FA5" wp14:editId="42ACC9DC">
            <wp:extent cx="5731510" cy="3425190"/>
            <wp:effectExtent l="0" t="0" r="2540" b="3810"/>
            <wp:docPr id="35301766" name="Picture 3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766" name="Picture 34" descr="A screen shot of a computer cod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425190"/>
                    </a:xfrm>
                    <a:prstGeom prst="rect">
                      <a:avLst/>
                    </a:prstGeom>
                    <a:noFill/>
                    <a:ln>
                      <a:noFill/>
                    </a:ln>
                  </pic:spPr>
                </pic:pic>
              </a:graphicData>
            </a:graphic>
          </wp:inline>
        </w:drawing>
      </w:r>
    </w:p>
    <w:p w14:paraId="07D8AF7F" w14:textId="77777777" w:rsidR="004F189C" w:rsidRDefault="004F189C" w:rsidP="004F189C">
      <w:pPr>
        <w:rPr>
          <w:lang w:eastAsia="en-US"/>
        </w:rPr>
      </w:pPr>
    </w:p>
    <w:p w14:paraId="1ED14E8A" w14:textId="77777777" w:rsidR="004F189C" w:rsidRDefault="004F189C" w:rsidP="004F189C">
      <w:pPr>
        <w:rPr>
          <w:lang w:eastAsia="en-US"/>
        </w:rPr>
      </w:pPr>
    </w:p>
    <w:p w14:paraId="5EBECED6" w14:textId="77777777" w:rsidR="004F189C" w:rsidRPr="00595C75" w:rsidRDefault="004F189C" w:rsidP="004F189C">
      <w:pPr>
        <w:rPr>
          <w:lang w:eastAsia="en-US"/>
        </w:rPr>
      </w:pPr>
      <w:r w:rsidRPr="007B189A">
        <w:rPr>
          <w:rFonts w:ascii="Times New Roman" w:hAnsi="Times New Roman" w:cs="Times New Roman"/>
          <w:sz w:val="24"/>
          <w:szCs w:val="24"/>
          <w:lang w:eastAsia="en-US"/>
        </w:rPr>
        <w:t xml:space="preserve">Goodness of the ARIMA models for domestic and international tourism The ARIMA model for domestic and international tourism have shown very good prediction performance in terms with low RMSE, MAE, MAPE and </w:t>
      </w:r>
      <w:proofErr w:type="spellStart"/>
      <w:r w:rsidRPr="007B189A">
        <w:rPr>
          <w:rFonts w:ascii="Times New Roman" w:hAnsi="Times New Roman" w:cs="Times New Roman"/>
          <w:sz w:val="24"/>
          <w:szCs w:val="24"/>
          <w:lang w:eastAsia="en-US"/>
        </w:rPr>
        <w:t>sMAPE</w:t>
      </w:r>
      <w:proofErr w:type="spellEnd"/>
      <w:r w:rsidRPr="007B189A">
        <w:rPr>
          <w:rFonts w:ascii="Times New Roman" w:hAnsi="Times New Roman" w:cs="Times New Roman"/>
          <w:sz w:val="24"/>
          <w:szCs w:val="24"/>
          <w:lang w:eastAsia="en-US"/>
        </w:rPr>
        <w:t xml:space="preserve"> values. The 12-month hold-out validation and strong out-of-sample performance demonstrates that the models generalise well and are capturing true spending patterns (rather than noise). Their good performance over time justifies temporal stability which render these models as effective instruments to plan future,</w:t>
      </w:r>
      <w:r w:rsidRPr="007B189A">
        <w:rPr>
          <w:lang w:eastAsia="en-US"/>
        </w:rPr>
        <w:t xml:space="preserve"> data- informed tourism developments.</w:t>
      </w:r>
    </w:p>
    <w:p w14:paraId="5911C540" w14:textId="77777777" w:rsidR="004F189C" w:rsidRPr="00B15FD8" w:rsidRDefault="004F189C" w:rsidP="004F189C">
      <w:pPr>
        <w:jc w:val="both"/>
        <w:rPr>
          <w:rFonts w:ascii="Times New Roman" w:hAnsi="Times New Roman" w:cs="Times New Roman"/>
          <w:sz w:val="24"/>
          <w:szCs w:val="24"/>
        </w:rPr>
      </w:pPr>
      <w:r w:rsidRPr="006D7284">
        <w:rPr>
          <w:rFonts w:ascii="Times New Roman" w:hAnsi="Times New Roman" w:cs="Times New Roman"/>
          <w:sz w:val="24"/>
          <w:szCs w:val="24"/>
        </w:rPr>
        <w:t>.</w:t>
      </w:r>
    </w:p>
    <w:p w14:paraId="19C91C77" w14:textId="77777777" w:rsidR="004F189C" w:rsidRDefault="004F189C" w:rsidP="004F189C">
      <w:pPr>
        <w:pStyle w:val="Heading1"/>
      </w:pPr>
    </w:p>
    <w:p w14:paraId="5355D081" w14:textId="77777777" w:rsidR="004F189C" w:rsidRDefault="004F189C" w:rsidP="004F189C">
      <w:pPr>
        <w:pStyle w:val="Heading1"/>
      </w:pPr>
      <w:bookmarkStart w:id="255" w:name="_Toc211549801"/>
    </w:p>
    <w:p w14:paraId="1E2CC573" w14:textId="77777777" w:rsidR="004F189C" w:rsidRDefault="004F189C" w:rsidP="004F189C">
      <w:pPr>
        <w:rPr>
          <w:lang w:eastAsia="en-US"/>
        </w:rPr>
      </w:pPr>
    </w:p>
    <w:p w14:paraId="369F856D" w14:textId="77777777" w:rsidR="004F189C" w:rsidRDefault="004F189C" w:rsidP="004F189C">
      <w:pPr>
        <w:rPr>
          <w:lang w:eastAsia="en-US"/>
        </w:rPr>
      </w:pPr>
    </w:p>
    <w:p w14:paraId="6E1C61EF" w14:textId="77777777" w:rsidR="00247664" w:rsidRDefault="00247664" w:rsidP="004F189C">
      <w:pPr>
        <w:rPr>
          <w:lang w:eastAsia="en-US"/>
        </w:rPr>
      </w:pPr>
    </w:p>
    <w:p w14:paraId="20CE665D" w14:textId="77777777" w:rsidR="004F189C" w:rsidRPr="007B189A" w:rsidRDefault="004F189C" w:rsidP="004F189C">
      <w:pPr>
        <w:rPr>
          <w:lang w:eastAsia="en-US"/>
        </w:rPr>
      </w:pPr>
    </w:p>
    <w:p w14:paraId="2939C75E" w14:textId="77777777" w:rsidR="004F189C" w:rsidRPr="007B189A" w:rsidRDefault="004F189C" w:rsidP="004F189C">
      <w:pPr>
        <w:rPr>
          <w:lang w:eastAsia="en-US"/>
        </w:rPr>
      </w:pPr>
    </w:p>
    <w:p w14:paraId="28A222DD" w14:textId="77777777" w:rsidR="004F189C" w:rsidRPr="00597AD8" w:rsidRDefault="004F189C" w:rsidP="004F189C">
      <w:pPr>
        <w:pStyle w:val="Heading2"/>
      </w:pPr>
      <w:bookmarkStart w:id="256" w:name="_Toc211587205"/>
      <w:bookmarkStart w:id="257" w:name="_Toc211595221"/>
      <w:r w:rsidRPr="00597AD8">
        <w:t>Conclusion</w:t>
      </w:r>
      <w:bookmarkEnd w:id="255"/>
      <w:bookmarkEnd w:id="256"/>
      <w:bookmarkEnd w:id="257"/>
    </w:p>
    <w:p w14:paraId="6F203739" w14:textId="77777777" w:rsidR="004F189C" w:rsidRPr="006D7284" w:rsidRDefault="004F189C" w:rsidP="004F189C">
      <w:pPr>
        <w:jc w:val="both"/>
        <w:rPr>
          <w:rFonts w:ascii="Times New Roman" w:hAnsi="Times New Roman" w:cs="Times New Roman"/>
          <w:sz w:val="24"/>
          <w:szCs w:val="24"/>
        </w:rPr>
      </w:pPr>
      <w:r w:rsidRPr="007B189A">
        <w:rPr>
          <w:rFonts w:ascii="Times New Roman" w:hAnsi="Times New Roman" w:cs="Times New Roman"/>
          <w:sz w:val="24"/>
          <w:szCs w:val="24"/>
        </w:rPr>
        <w:t>This capstone project demonstrates that the ARIMA (1,1,1) model can reliably make prediction on New Zealand's tourism spending with very high accuracies: the MAPE is 1.662% (domestic), and 1.465% (international). It bears strong statistical soundness, computational efficiency for practical deployment, and theoretical justification via understanding of confidence intervals, which collectively render it a powerful implementable tool for strategic tourism forecasting and planning purposes.</w:t>
      </w:r>
    </w:p>
    <w:p w14:paraId="41F375BA" w14:textId="77777777" w:rsidR="004F189C" w:rsidRDefault="004F189C" w:rsidP="004F189C"/>
    <w:p w14:paraId="33F82954" w14:textId="77777777" w:rsidR="004F189C" w:rsidRDefault="004F189C" w:rsidP="004F189C"/>
    <w:p w14:paraId="52563D4D" w14:textId="77777777" w:rsidR="004F189C" w:rsidRDefault="004F189C" w:rsidP="004F189C"/>
    <w:p w14:paraId="517A9F3E" w14:textId="77777777" w:rsidR="004F189C" w:rsidRDefault="004F189C" w:rsidP="004F189C"/>
    <w:p w14:paraId="683BF96B" w14:textId="77777777" w:rsidR="004F189C" w:rsidRDefault="004F189C" w:rsidP="004F189C"/>
    <w:p w14:paraId="5FDC6D4A" w14:textId="77777777" w:rsidR="004F189C" w:rsidRDefault="004F189C" w:rsidP="004F189C"/>
    <w:p w14:paraId="26598D8C" w14:textId="77777777" w:rsidR="004F189C" w:rsidRDefault="004F189C" w:rsidP="004F189C"/>
    <w:p w14:paraId="5497E948" w14:textId="77777777" w:rsidR="004F189C" w:rsidRDefault="004F189C" w:rsidP="004F189C"/>
    <w:p w14:paraId="62DD5C8D" w14:textId="77777777" w:rsidR="004F189C" w:rsidRDefault="004F189C" w:rsidP="004F189C"/>
    <w:p w14:paraId="61346E8E" w14:textId="77777777" w:rsidR="004F189C" w:rsidRDefault="004F189C" w:rsidP="004F189C"/>
    <w:p w14:paraId="3382158E" w14:textId="77777777" w:rsidR="004F189C" w:rsidRDefault="004F189C" w:rsidP="004F189C"/>
    <w:p w14:paraId="2081A581" w14:textId="77777777" w:rsidR="004F189C" w:rsidRDefault="004F189C" w:rsidP="004F189C"/>
    <w:p w14:paraId="28B71331" w14:textId="77777777" w:rsidR="004F189C" w:rsidRDefault="004F189C" w:rsidP="004F189C"/>
    <w:p w14:paraId="126803AA" w14:textId="77777777" w:rsidR="004F189C" w:rsidRDefault="004F189C" w:rsidP="004F189C"/>
    <w:p w14:paraId="3B614176" w14:textId="77777777" w:rsidR="004F189C" w:rsidRDefault="004F189C" w:rsidP="004F189C"/>
    <w:p w14:paraId="1D192842" w14:textId="77777777" w:rsidR="004F189C" w:rsidRDefault="004F189C" w:rsidP="004F189C"/>
    <w:p w14:paraId="692A1E07" w14:textId="77777777" w:rsidR="004F189C" w:rsidRDefault="004F189C" w:rsidP="004F189C"/>
    <w:p w14:paraId="0FCED946" w14:textId="77777777" w:rsidR="004F189C" w:rsidRDefault="004F189C" w:rsidP="004F189C"/>
    <w:p w14:paraId="0D720708" w14:textId="77777777" w:rsidR="004F189C" w:rsidRDefault="004F189C" w:rsidP="004F189C"/>
    <w:p w14:paraId="6A848503" w14:textId="77777777" w:rsidR="004F189C" w:rsidRDefault="004F189C" w:rsidP="004F189C"/>
    <w:p w14:paraId="78EFAC63" w14:textId="77777777" w:rsidR="004F189C" w:rsidRDefault="004F189C" w:rsidP="004F189C"/>
    <w:p w14:paraId="1DB54C2D" w14:textId="77777777" w:rsidR="004F189C" w:rsidRDefault="004F189C" w:rsidP="004F189C"/>
    <w:p w14:paraId="4F3817B7" w14:textId="77777777" w:rsidR="004F189C" w:rsidRDefault="004F189C" w:rsidP="004F189C"/>
    <w:p w14:paraId="35F29841" w14:textId="77777777" w:rsidR="004F189C" w:rsidRDefault="004F189C" w:rsidP="004F189C"/>
    <w:p w14:paraId="36C7C81C" w14:textId="77777777" w:rsidR="004F189C" w:rsidRDefault="004F189C" w:rsidP="004F189C"/>
    <w:p w14:paraId="2954B37D" w14:textId="77777777" w:rsidR="004F189C" w:rsidRDefault="004F189C" w:rsidP="004F189C"/>
    <w:p w14:paraId="317689AB" w14:textId="77777777" w:rsidR="004F189C" w:rsidRDefault="004F189C" w:rsidP="004F189C"/>
    <w:p w14:paraId="2B8C34FF" w14:textId="77777777" w:rsidR="004F189C" w:rsidRDefault="004F189C" w:rsidP="004F189C"/>
    <w:p w14:paraId="3BEF682D" w14:textId="77777777" w:rsidR="004F189C" w:rsidRDefault="004F189C" w:rsidP="004F189C"/>
    <w:p w14:paraId="6A7C61C2" w14:textId="77777777" w:rsidR="004F189C" w:rsidRDefault="004F189C" w:rsidP="004F189C"/>
    <w:p w14:paraId="40BF4065" w14:textId="77777777" w:rsidR="004F189C" w:rsidRDefault="004F189C" w:rsidP="004F189C">
      <w:pPr>
        <w:pStyle w:val="Heading1"/>
        <w:jc w:val="center"/>
      </w:pPr>
      <w:bookmarkStart w:id="258" w:name="_Toc211587206"/>
      <w:bookmarkStart w:id="259" w:name="_Toc211595222"/>
      <w:r>
        <w:t>Appendix C</w:t>
      </w:r>
      <w:bookmarkEnd w:id="258"/>
      <w:bookmarkEnd w:id="259"/>
    </w:p>
    <w:p w14:paraId="04163245" w14:textId="77777777" w:rsidR="004F189C" w:rsidRDefault="004F189C" w:rsidP="004F189C"/>
    <w:p w14:paraId="629330CB" w14:textId="77777777" w:rsidR="004F189C" w:rsidRDefault="004F189C" w:rsidP="004F189C">
      <w:pPr>
        <w:spacing w:after="160" w:line="259" w:lineRule="auto"/>
      </w:pPr>
      <w:r>
        <w:br w:type="page"/>
      </w:r>
    </w:p>
    <w:p w14:paraId="43C3D0A2" w14:textId="77777777" w:rsidR="004F189C" w:rsidRPr="00041DD2" w:rsidRDefault="004F189C" w:rsidP="004F189C">
      <w:pPr>
        <w:jc w:val="both"/>
        <w:rPr>
          <w:rFonts w:ascii="Times New Roman" w:hAnsi="Times New Roman" w:cs="Times New Roman"/>
          <w:sz w:val="24"/>
          <w:szCs w:val="24"/>
        </w:rPr>
      </w:pPr>
      <w:r w:rsidRPr="00041DD2">
        <w:rPr>
          <w:rFonts w:ascii="Times New Roman" w:hAnsi="Times New Roman" w:cs="Times New Roman"/>
          <w:noProof/>
        </w:rPr>
        <w:drawing>
          <wp:anchor distT="0" distB="0" distL="114300" distR="114300" simplePos="0" relativeHeight="251639296" behindDoc="1" locked="0" layoutInCell="1" allowOverlap="1" wp14:anchorId="79C8CA3F" wp14:editId="2703BE1C">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845723964"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4A27BE7A" w14:textId="77777777" w:rsidR="004F189C" w:rsidRPr="00041DD2" w:rsidRDefault="004F189C" w:rsidP="004F189C">
      <w:pPr>
        <w:jc w:val="both"/>
        <w:rPr>
          <w:rFonts w:ascii="Times New Roman" w:hAnsi="Times New Roman" w:cs="Times New Roman"/>
          <w:sz w:val="24"/>
          <w:szCs w:val="24"/>
        </w:rPr>
      </w:pPr>
    </w:p>
    <w:p w14:paraId="71C3302D" w14:textId="77777777" w:rsidR="004F189C" w:rsidRPr="00041DD2" w:rsidRDefault="004F189C" w:rsidP="004F189C">
      <w:pPr>
        <w:jc w:val="both"/>
        <w:rPr>
          <w:rFonts w:ascii="Times New Roman" w:hAnsi="Times New Roman" w:cs="Times New Roman"/>
          <w:sz w:val="44"/>
          <w:szCs w:val="44"/>
        </w:rPr>
      </w:pPr>
    </w:p>
    <w:p w14:paraId="681C10BA" w14:textId="77777777" w:rsidR="004F189C" w:rsidRPr="00041DD2" w:rsidRDefault="004F189C" w:rsidP="004F189C">
      <w:pPr>
        <w:jc w:val="both"/>
        <w:rPr>
          <w:rFonts w:ascii="Times New Roman" w:hAnsi="Times New Roman" w:cs="Times New Roman"/>
          <w:sz w:val="44"/>
          <w:szCs w:val="44"/>
        </w:rPr>
      </w:pPr>
    </w:p>
    <w:p w14:paraId="17BA9C72" w14:textId="77777777" w:rsidR="004F189C" w:rsidRPr="00041DD2" w:rsidRDefault="004F189C" w:rsidP="004F189C">
      <w:pPr>
        <w:jc w:val="both"/>
        <w:rPr>
          <w:rFonts w:ascii="Times New Roman" w:hAnsi="Times New Roman" w:cs="Times New Roman"/>
          <w:sz w:val="44"/>
          <w:szCs w:val="44"/>
        </w:rPr>
      </w:pPr>
    </w:p>
    <w:p w14:paraId="6D1071F7" w14:textId="77777777" w:rsidR="004F189C" w:rsidRPr="00041DD2" w:rsidRDefault="004F189C" w:rsidP="004F189C">
      <w:pPr>
        <w:jc w:val="both"/>
        <w:rPr>
          <w:rFonts w:ascii="Times New Roman" w:hAnsi="Times New Roman" w:cs="Times New Roman"/>
          <w:sz w:val="44"/>
          <w:szCs w:val="44"/>
        </w:rPr>
      </w:pPr>
    </w:p>
    <w:p w14:paraId="2AF1058C" w14:textId="77777777" w:rsidR="004F189C" w:rsidRPr="00041DD2" w:rsidRDefault="004F189C" w:rsidP="004F189C">
      <w:pPr>
        <w:jc w:val="both"/>
        <w:rPr>
          <w:rFonts w:ascii="Times New Roman" w:hAnsi="Times New Roman" w:cs="Times New Roman"/>
          <w:sz w:val="44"/>
          <w:szCs w:val="44"/>
        </w:rPr>
      </w:pPr>
    </w:p>
    <w:p w14:paraId="7B6E863A" w14:textId="77777777" w:rsidR="004F189C" w:rsidRPr="00041DD2" w:rsidRDefault="004F189C" w:rsidP="004F189C">
      <w:pPr>
        <w:jc w:val="both"/>
        <w:rPr>
          <w:rFonts w:ascii="Times New Roman" w:hAnsi="Times New Roman" w:cs="Times New Roman"/>
          <w:sz w:val="44"/>
          <w:szCs w:val="44"/>
        </w:rPr>
      </w:pPr>
    </w:p>
    <w:p w14:paraId="5A204C04" w14:textId="77777777" w:rsidR="004F189C" w:rsidRPr="00041DD2" w:rsidRDefault="004F189C" w:rsidP="004F189C">
      <w:pPr>
        <w:jc w:val="both"/>
        <w:rPr>
          <w:rFonts w:ascii="Times New Roman" w:hAnsi="Times New Roman" w:cs="Times New Roman"/>
          <w:sz w:val="44"/>
          <w:szCs w:val="44"/>
        </w:rPr>
      </w:pPr>
    </w:p>
    <w:p w14:paraId="2411137D" w14:textId="77777777" w:rsidR="004F189C" w:rsidRPr="00041DD2" w:rsidRDefault="004F189C" w:rsidP="004F189C">
      <w:pPr>
        <w:jc w:val="both"/>
        <w:rPr>
          <w:rFonts w:ascii="Times New Roman" w:hAnsi="Times New Roman" w:cs="Times New Roman"/>
          <w:sz w:val="44"/>
          <w:szCs w:val="44"/>
        </w:rPr>
      </w:pPr>
    </w:p>
    <w:p w14:paraId="3E257AAD" w14:textId="77777777" w:rsidR="004F189C" w:rsidRPr="00041DD2" w:rsidRDefault="004F189C" w:rsidP="004F189C">
      <w:pPr>
        <w:jc w:val="both"/>
        <w:rPr>
          <w:rFonts w:ascii="Times New Roman" w:hAnsi="Times New Roman" w:cs="Times New Roman"/>
          <w:sz w:val="44"/>
          <w:szCs w:val="44"/>
        </w:rPr>
      </w:pPr>
    </w:p>
    <w:p w14:paraId="3EE017A3" w14:textId="77777777" w:rsidR="004F189C" w:rsidRPr="00041DD2" w:rsidRDefault="004F189C" w:rsidP="004F189C">
      <w:pPr>
        <w:jc w:val="both"/>
        <w:rPr>
          <w:rFonts w:ascii="Times New Roman" w:hAnsi="Times New Roman" w:cs="Times New Roman"/>
          <w:sz w:val="44"/>
          <w:szCs w:val="44"/>
        </w:rPr>
      </w:pPr>
    </w:p>
    <w:p w14:paraId="35F7AB6C" w14:textId="77777777" w:rsidR="004F189C" w:rsidRPr="00041DD2" w:rsidRDefault="004F189C" w:rsidP="004F189C">
      <w:pPr>
        <w:jc w:val="center"/>
        <w:rPr>
          <w:rFonts w:ascii="Times New Roman" w:hAnsi="Times New Roman" w:cs="Times New Roman"/>
          <w:sz w:val="44"/>
          <w:szCs w:val="44"/>
        </w:rPr>
      </w:pPr>
      <w:r w:rsidRPr="00041DD2">
        <w:rPr>
          <w:rFonts w:ascii="Times New Roman" w:hAnsi="Times New Roman" w:cs="Times New Roman"/>
          <w:sz w:val="44"/>
          <w:szCs w:val="44"/>
        </w:rPr>
        <w:t xml:space="preserve">New Zealand </w:t>
      </w:r>
      <w:r>
        <w:rPr>
          <w:rFonts w:ascii="Times New Roman" w:hAnsi="Times New Roman" w:cs="Times New Roman"/>
          <w:sz w:val="44"/>
          <w:szCs w:val="44"/>
        </w:rPr>
        <w:t>TCS</w:t>
      </w:r>
      <w:r w:rsidRPr="00041DD2">
        <w:rPr>
          <w:rFonts w:ascii="Times New Roman" w:hAnsi="Times New Roman" w:cs="Times New Roman"/>
          <w:sz w:val="44"/>
          <w:szCs w:val="44"/>
        </w:rPr>
        <w:t xml:space="preserve"> Forecasting</w:t>
      </w:r>
    </w:p>
    <w:p w14:paraId="79781497" w14:textId="77777777" w:rsidR="004F189C" w:rsidRPr="00041DD2" w:rsidRDefault="004F189C" w:rsidP="004F189C">
      <w:pPr>
        <w:jc w:val="center"/>
        <w:rPr>
          <w:rFonts w:ascii="Times New Roman" w:hAnsi="Times New Roman" w:cs="Times New Roman"/>
          <w:sz w:val="44"/>
          <w:szCs w:val="44"/>
        </w:rPr>
      </w:pPr>
      <w:r w:rsidRPr="00041DD2">
        <w:rPr>
          <w:rFonts w:ascii="Times New Roman" w:hAnsi="Times New Roman" w:cs="Times New Roman"/>
          <w:sz w:val="44"/>
          <w:szCs w:val="44"/>
        </w:rPr>
        <w:t>FOREST</w:t>
      </w:r>
    </w:p>
    <w:p w14:paraId="0EBAD434" w14:textId="77777777" w:rsidR="004F189C" w:rsidRPr="00041DD2" w:rsidRDefault="004F189C" w:rsidP="004F189C">
      <w:pPr>
        <w:jc w:val="both"/>
        <w:rPr>
          <w:rFonts w:ascii="Times New Roman" w:hAnsi="Times New Roman" w:cs="Times New Roman"/>
        </w:rPr>
      </w:pPr>
    </w:p>
    <w:p w14:paraId="306B7F5F" w14:textId="77777777" w:rsidR="004F189C" w:rsidRPr="00041DD2" w:rsidRDefault="004F189C" w:rsidP="004F189C">
      <w:pPr>
        <w:jc w:val="both"/>
        <w:rPr>
          <w:rFonts w:ascii="Times New Roman" w:hAnsi="Times New Roman" w:cs="Times New Roman"/>
          <w:sz w:val="24"/>
          <w:szCs w:val="24"/>
        </w:rPr>
      </w:pPr>
    </w:p>
    <w:p w14:paraId="270226FF" w14:textId="77777777" w:rsidR="004F189C" w:rsidRPr="00041DD2" w:rsidRDefault="004F189C" w:rsidP="004F189C">
      <w:pPr>
        <w:jc w:val="both"/>
        <w:rPr>
          <w:rFonts w:ascii="Times New Roman" w:hAnsi="Times New Roman" w:cs="Times New Roman"/>
          <w:sz w:val="24"/>
          <w:szCs w:val="24"/>
        </w:rPr>
      </w:pPr>
    </w:p>
    <w:p w14:paraId="189EC30E" w14:textId="77777777" w:rsidR="004F189C" w:rsidRPr="00041DD2" w:rsidRDefault="004F189C" w:rsidP="004F189C">
      <w:pPr>
        <w:jc w:val="both"/>
        <w:rPr>
          <w:rFonts w:ascii="Times New Roman" w:hAnsi="Times New Roman" w:cs="Times New Roman"/>
          <w:sz w:val="24"/>
          <w:szCs w:val="24"/>
        </w:rPr>
      </w:pPr>
    </w:p>
    <w:p w14:paraId="1DADAF54" w14:textId="77777777" w:rsidR="004F189C" w:rsidRPr="00041DD2" w:rsidRDefault="004F189C" w:rsidP="004F189C">
      <w:pPr>
        <w:jc w:val="both"/>
        <w:rPr>
          <w:rFonts w:ascii="Times New Roman" w:hAnsi="Times New Roman" w:cs="Times New Roman"/>
          <w:sz w:val="24"/>
          <w:szCs w:val="24"/>
        </w:rPr>
      </w:pPr>
    </w:p>
    <w:p w14:paraId="2B2BE8AF" w14:textId="77777777" w:rsidR="004F189C" w:rsidRPr="00041DD2" w:rsidRDefault="004F189C" w:rsidP="004F189C">
      <w:pPr>
        <w:jc w:val="both"/>
        <w:rPr>
          <w:rFonts w:ascii="Times New Roman" w:hAnsi="Times New Roman" w:cs="Times New Roman"/>
          <w:sz w:val="24"/>
          <w:szCs w:val="24"/>
        </w:rPr>
      </w:pPr>
    </w:p>
    <w:p w14:paraId="4E8A39C5" w14:textId="77777777" w:rsidR="004F189C" w:rsidRPr="00041DD2" w:rsidRDefault="004F189C" w:rsidP="004F189C">
      <w:pPr>
        <w:jc w:val="both"/>
        <w:rPr>
          <w:rFonts w:ascii="Times New Roman" w:hAnsi="Times New Roman" w:cs="Times New Roman"/>
          <w:sz w:val="24"/>
          <w:szCs w:val="24"/>
        </w:rPr>
      </w:pPr>
    </w:p>
    <w:p w14:paraId="27D71D40" w14:textId="77777777" w:rsidR="004F189C" w:rsidRPr="00041DD2" w:rsidRDefault="004F189C" w:rsidP="004F189C">
      <w:pPr>
        <w:jc w:val="both"/>
        <w:rPr>
          <w:rFonts w:ascii="Times New Roman" w:hAnsi="Times New Roman" w:cs="Times New Roman"/>
          <w:sz w:val="24"/>
          <w:szCs w:val="24"/>
        </w:rPr>
      </w:pPr>
    </w:p>
    <w:p w14:paraId="0289DC32" w14:textId="77777777" w:rsidR="004F189C" w:rsidRPr="00041DD2" w:rsidRDefault="004F189C" w:rsidP="004F189C">
      <w:pPr>
        <w:jc w:val="both"/>
        <w:rPr>
          <w:rFonts w:ascii="Times New Roman" w:hAnsi="Times New Roman" w:cs="Times New Roman"/>
          <w:sz w:val="24"/>
          <w:szCs w:val="24"/>
        </w:rPr>
      </w:pPr>
    </w:p>
    <w:p w14:paraId="7DD129A0" w14:textId="77777777" w:rsidR="004F189C" w:rsidRPr="00041DD2" w:rsidRDefault="004F189C" w:rsidP="004F189C">
      <w:pPr>
        <w:jc w:val="both"/>
        <w:rPr>
          <w:rFonts w:ascii="Times New Roman" w:hAnsi="Times New Roman" w:cs="Times New Roman"/>
          <w:sz w:val="24"/>
          <w:szCs w:val="24"/>
        </w:rPr>
      </w:pPr>
    </w:p>
    <w:p w14:paraId="5C36D98F" w14:textId="77777777" w:rsidR="004F189C" w:rsidRPr="00041DD2" w:rsidRDefault="004F189C" w:rsidP="004F189C">
      <w:pPr>
        <w:jc w:val="both"/>
        <w:rPr>
          <w:rFonts w:ascii="Times New Roman" w:hAnsi="Times New Roman" w:cs="Times New Roman"/>
          <w:sz w:val="24"/>
          <w:szCs w:val="24"/>
        </w:rPr>
      </w:pPr>
    </w:p>
    <w:p w14:paraId="3F452C39" w14:textId="77777777" w:rsidR="004F189C" w:rsidRPr="00041DD2" w:rsidRDefault="004F189C" w:rsidP="004F189C">
      <w:pPr>
        <w:jc w:val="both"/>
        <w:rPr>
          <w:rFonts w:ascii="Times New Roman" w:hAnsi="Times New Roman" w:cs="Times New Roman"/>
          <w:sz w:val="24"/>
          <w:szCs w:val="24"/>
        </w:rPr>
      </w:pPr>
    </w:p>
    <w:p w14:paraId="5BBE686A" w14:textId="77777777" w:rsidR="004F189C" w:rsidRPr="00041DD2" w:rsidRDefault="004F189C" w:rsidP="004F189C">
      <w:pPr>
        <w:spacing w:after="160"/>
        <w:jc w:val="both"/>
        <w:rPr>
          <w:rFonts w:ascii="Times New Roman" w:hAnsi="Times New Roman" w:cs="Times New Roman"/>
        </w:rPr>
      </w:pPr>
      <w:r w:rsidRPr="00041DD2">
        <w:rPr>
          <w:rFonts w:ascii="Times New Roman" w:hAnsi="Times New Roman" w:cs="Times New Roman"/>
        </w:rPr>
        <w:t xml:space="preserve">IT7510 Capstone Semester Two 2025 </w:t>
      </w:r>
    </w:p>
    <w:p w14:paraId="32B87EF4" w14:textId="77777777" w:rsidR="004F189C" w:rsidRPr="00041DD2" w:rsidRDefault="004F189C" w:rsidP="004F189C">
      <w:pPr>
        <w:spacing w:after="158"/>
        <w:ind w:left="24"/>
        <w:jc w:val="both"/>
        <w:rPr>
          <w:rFonts w:ascii="Times New Roman" w:hAnsi="Times New Roman" w:cs="Times New Roman"/>
          <w:sz w:val="24"/>
          <w:szCs w:val="24"/>
        </w:rPr>
      </w:pPr>
      <w:r w:rsidRPr="00041DD2">
        <w:rPr>
          <w:rFonts w:ascii="Times New Roman" w:hAnsi="Times New Roman" w:cs="Times New Roman"/>
          <w:sz w:val="24"/>
          <w:szCs w:val="24"/>
        </w:rPr>
        <w:t xml:space="preserve">Project name: </w:t>
      </w:r>
      <w:proofErr w:type="spellStart"/>
      <w:r w:rsidRPr="00041DD2">
        <w:rPr>
          <w:rFonts w:ascii="Times New Roman" w:hAnsi="Times New Roman" w:cs="Times New Roman"/>
          <w:sz w:val="24"/>
          <w:szCs w:val="24"/>
        </w:rPr>
        <w:t>FutureTourism.LSG</w:t>
      </w:r>
      <w:proofErr w:type="spellEnd"/>
    </w:p>
    <w:p w14:paraId="6AEB2550" w14:textId="77777777" w:rsidR="004F189C" w:rsidRPr="00041DD2" w:rsidRDefault="004F189C" w:rsidP="004F189C">
      <w:pPr>
        <w:spacing w:after="203"/>
        <w:jc w:val="both"/>
        <w:rPr>
          <w:rFonts w:ascii="Times New Roman" w:hAnsi="Times New Roman" w:cs="Times New Roman"/>
          <w:sz w:val="24"/>
          <w:szCs w:val="24"/>
        </w:rPr>
      </w:pPr>
      <w:r w:rsidRPr="00041DD2">
        <w:rPr>
          <w:rFonts w:ascii="Times New Roman" w:hAnsi="Times New Roman" w:cs="Times New Roman"/>
          <w:sz w:val="24"/>
          <w:szCs w:val="24"/>
        </w:rPr>
        <w:t xml:space="preserve">Group name: LSG </w:t>
      </w:r>
    </w:p>
    <w:p w14:paraId="5A0363A0" w14:textId="77777777" w:rsidR="004F189C" w:rsidRPr="00041DD2" w:rsidRDefault="004F189C" w:rsidP="004F189C">
      <w:pPr>
        <w:spacing w:after="201"/>
        <w:jc w:val="both"/>
        <w:rPr>
          <w:rFonts w:ascii="Times New Roman" w:hAnsi="Times New Roman" w:cs="Times New Roman"/>
          <w:sz w:val="24"/>
          <w:szCs w:val="24"/>
        </w:rPr>
      </w:pPr>
      <w:r w:rsidRPr="00041DD2">
        <w:rPr>
          <w:rFonts w:ascii="Times New Roman" w:hAnsi="Times New Roman" w:cs="Times New Roman"/>
          <w:sz w:val="24"/>
          <w:szCs w:val="24"/>
        </w:rPr>
        <w:t xml:space="preserve">Name: Lakshya Mann, Shivam Arora, Gowtham R Panicker  </w:t>
      </w:r>
    </w:p>
    <w:p w14:paraId="4F11CAD0" w14:textId="77777777" w:rsidR="004F189C" w:rsidRPr="00041DD2" w:rsidRDefault="004F189C" w:rsidP="004F189C">
      <w:pPr>
        <w:jc w:val="both"/>
        <w:rPr>
          <w:rFonts w:ascii="Times New Roman" w:hAnsi="Times New Roman" w:cs="Times New Roman"/>
          <w:sz w:val="24"/>
          <w:szCs w:val="24"/>
        </w:rPr>
      </w:pPr>
      <w:r w:rsidRPr="00041DD2">
        <w:rPr>
          <w:rFonts w:ascii="Times New Roman" w:hAnsi="Times New Roman" w:cs="Times New Roman"/>
          <w:sz w:val="24"/>
          <w:szCs w:val="24"/>
        </w:rPr>
        <w:t>Client Name: Dr. Trang Do</w:t>
      </w:r>
    </w:p>
    <w:p w14:paraId="789E77A8" w14:textId="77777777" w:rsidR="004F189C" w:rsidRPr="00041DD2" w:rsidRDefault="004F189C" w:rsidP="004F189C">
      <w:pPr>
        <w:jc w:val="both"/>
        <w:rPr>
          <w:rFonts w:ascii="Times New Roman" w:hAnsi="Times New Roman" w:cs="Times New Roman"/>
          <w:sz w:val="24"/>
          <w:szCs w:val="24"/>
        </w:rPr>
      </w:pPr>
    </w:p>
    <w:sdt>
      <w:sdtPr>
        <w:rPr>
          <w:rFonts w:ascii="Arial" w:eastAsia="Arial" w:hAnsi="Arial" w:cs="Times New Roman"/>
          <w:color w:val="auto"/>
          <w:sz w:val="22"/>
          <w:szCs w:val="22"/>
          <w:lang w:val="en-NZ" w:eastAsia="en-NZ"/>
        </w:rPr>
        <w:id w:val="-1863187758"/>
        <w:docPartObj>
          <w:docPartGallery w:val="Table of Contents"/>
          <w:docPartUnique/>
        </w:docPartObj>
      </w:sdtPr>
      <w:sdtEndPr>
        <w:rPr>
          <w:noProof/>
        </w:rPr>
      </w:sdtEndPr>
      <w:sdtContent>
        <w:p w14:paraId="72617006" w14:textId="77777777" w:rsidR="004F189C" w:rsidRPr="00041DD2" w:rsidRDefault="004F189C" w:rsidP="004F189C">
          <w:pPr>
            <w:pStyle w:val="TOCHeading"/>
            <w:rPr>
              <w:rFonts w:cs="Times New Roman"/>
            </w:rPr>
          </w:pPr>
          <w:r w:rsidRPr="00041DD2">
            <w:rPr>
              <w:rFonts w:cs="Times New Roman"/>
            </w:rPr>
            <w:t>Table of Contents</w:t>
          </w:r>
        </w:p>
        <w:p w14:paraId="1F138A19"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r w:rsidRPr="00041DD2">
            <w:rPr>
              <w:rFonts w:ascii="Times New Roman" w:hAnsi="Times New Roman" w:cs="Times New Roman"/>
            </w:rPr>
            <w:fldChar w:fldCharType="begin"/>
          </w:r>
          <w:r w:rsidRPr="00041DD2">
            <w:rPr>
              <w:rFonts w:ascii="Times New Roman" w:hAnsi="Times New Roman" w:cs="Times New Roman"/>
            </w:rPr>
            <w:instrText xml:space="preserve"> TOC \o "1-3" \h \z \u </w:instrText>
          </w:r>
          <w:r w:rsidRPr="00041DD2">
            <w:rPr>
              <w:rFonts w:ascii="Times New Roman" w:hAnsi="Times New Roman" w:cs="Times New Roman"/>
            </w:rPr>
            <w:fldChar w:fldCharType="separate"/>
          </w:r>
          <w:hyperlink w:anchor="_Toc210048368" w:history="1">
            <w:r w:rsidRPr="00F141AB">
              <w:rPr>
                <w:rStyle w:val="Hyperlink"/>
                <w:noProof/>
              </w:rPr>
              <w:t>Executive Summary</w:t>
            </w:r>
            <w:r>
              <w:rPr>
                <w:noProof/>
                <w:webHidden/>
              </w:rPr>
              <w:tab/>
            </w:r>
            <w:r>
              <w:rPr>
                <w:noProof/>
                <w:webHidden/>
              </w:rPr>
              <w:fldChar w:fldCharType="begin"/>
            </w:r>
            <w:r>
              <w:rPr>
                <w:noProof/>
                <w:webHidden/>
              </w:rPr>
              <w:instrText xml:space="preserve"> PAGEREF _Toc210048368 \h </w:instrText>
            </w:r>
            <w:r>
              <w:rPr>
                <w:noProof/>
                <w:webHidden/>
              </w:rPr>
            </w:r>
            <w:r>
              <w:rPr>
                <w:noProof/>
                <w:webHidden/>
              </w:rPr>
              <w:fldChar w:fldCharType="separate"/>
            </w:r>
            <w:r>
              <w:rPr>
                <w:noProof/>
                <w:webHidden/>
              </w:rPr>
              <w:t>3</w:t>
            </w:r>
            <w:r>
              <w:rPr>
                <w:noProof/>
                <w:webHidden/>
              </w:rPr>
              <w:fldChar w:fldCharType="end"/>
            </w:r>
          </w:hyperlink>
        </w:p>
        <w:p w14:paraId="4BA5948F"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0048369" w:history="1">
            <w:r w:rsidRPr="00F141AB">
              <w:rPr>
                <w:rStyle w:val="Hyperlink"/>
                <w:noProof/>
              </w:rPr>
              <w:t>Project Overview</w:t>
            </w:r>
            <w:r>
              <w:rPr>
                <w:noProof/>
                <w:webHidden/>
              </w:rPr>
              <w:tab/>
            </w:r>
            <w:r>
              <w:rPr>
                <w:noProof/>
                <w:webHidden/>
              </w:rPr>
              <w:fldChar w:fldCharType="begin"/>
            </w:r>
            <w:r>
              <w:rPr>
                <w:noProof/>
                <w:webHidden/>
              </w:rPr>
              <w:instrText xml:space="preserve"> PAGEREF _Toc210048369 \h </w:instrText>
            </w:r>
            <w:r>
              <w:rPr>
                <w:noProof/>
                <w:webHidden/>
              </w:rPr>
            </w:r>
            <w:r>
              <w:rPr>
                <w:noProof/>
                <w:webHidden/>
              </w:rPr>
              <w:fldChar w:fldCharType="separate"/>
            </w:r>
            <w:r>
              <w:rPr>
                <w:noProof/>
                <w:webHidden/>
              </w:rPr>
              <w:t>3</w:t>
            </w:r>
            <w:r>
              <w:rPr>
                <w:noProof/>
                <w:webHidden/>
              </w:rPr>
              <w:fldChar w:fldCharType="end"/>
            </w:r>
          </w:hyperlink>
        </w:p>
        <w:p w14:paraId="2A41039F"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0048370" w:history="1">
            <w:r w:rsidRPr="00F141AB">
              <w:rPr>
                <w:rStyle w:val="Hyperlink"/>
                <w:noProof/>
              </w:rPr>
              <w:t>Methodology</w:t>
            </w:r>
            <w:r>
              <w:rPr>
                <w:noProof/>
                <w:webHidden/>
              </w:rPr>
              <w:tab/>
            </w:r>
            <w:r>
              <w:rPr>
                <w:noProof/>
                <w:webHidden/>
              </w:rPr>
              <w:fldChar w:fldCharType="begin"/>
            </w:r>
            <w:r>
              <w:rPr>
                <w:noProof/>
                <w:webHidden/>
              </w:rPr>
              <w:instrText xml:space="preserve"> PAGEREF _Toc210048370 \h </w:instrText>
            </w:r>
            <w:r>
              <w:rPr>
                <w:noProof/>
                <w:webHidden/>
              </w:rPr>
            </w:r>
            <w:r>
              <w:rPr>
                <w:noProof/>
                <w:webHidden/>
              </w:rPr>
              <w:fldChar w:fldCharType="separate"/>
            </w:r>
            <w:r>
              <w:rPr>
                <w:noProof/>
                <w:webHidden/>
              </w:rPr>
              <w:t>4</w:t>
            </w:r>
            <w:r>
              <w:rPr>
                <w:noProof/>
                <w:webHidden/>
              </w:rPr>
              <w:fldChar w:fldCharType="end"/>
            </w:r>
          </w:hyperlink>
        </w:p>
        <w:p w14:paraId="1B34C427"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0048371" w:history="1">
            <w:r w:rsidRPr="00F141AB">
              <w:rPr>
                <w:rStyle w:val="Hyperlink"/>
                <w:noProof/>
              </w:rPr>
              <w:t>Model Architecture</w:t>
            </w:r>
            <w:r>
              <w:rPr>
                <w:noProof/>
                <w:webHidden/>
              </w:rPr>
              <w:tab/>
            </w:r>
            <w:r>
              <w:rPr>
                <w:noProof/>
                <w:webHidden/>
              </w:rPr>
              <w:fldChar w:fldCharType="begin"/>
            </w:r>
            <w:r>
              <w:rPr>
                <w:noProof/>
                <w:webHidden/>
              </w:rPr>
              <w:instrText xml:space="preserve"> PAGEREF _Toc210048371 \h </w:instrText>
            </w:r>
            <w:r>
              <w:rPr>
                <w:noProof/>
                <w:webHidden/>
              </w:rPr>
            </w:r>
            <w:r>
              <w:rPr>
                <w:noProof/>
                <w:webHidden/>
              </w:rPr>
              <w:fldChar w:fldCharType="separate"/>
            </w:r>
            <w:r>
              <w:rPr>
                <w:noProof/>
                <w:webHidden/>
              </w:rPr>
              <w:t>4</w:t>
            </w:r>
            <w:r>
              <w:rPr>
                <w:noProof/>
                <w:webHidden/>
              </w:rPr>
              <w:fldChar w:fldCharType="end"/>
            </w:r>
          </w:hyperlink>
        </w:p>
        <w:p w14:paraId="5255DA64"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72" w:history="1">
            <w:r w:rsidRPr="00F141AB">
              <w:rPr>
                <w:rStyle w:val="Hyperlink"/>
                <w:noProof/>
              </w:rPr>
              <w:t>Random Forest Configuration</w:t>
            </w:r>
            <w:r>
              <w:rPr>
                <w:noProof/>
                <w:webHidden/>
              </w:rPr>
              <w:tab/>
            </w:r>
            <w:r>
              <w:rPr>
                <w:noProof/>
                <w:webHidden/>
              </w:rPr>
              <w:fldChar w:fldCharType="begin"/>
            </w:r>
            <w:r>
              <w:rPr>
                <w:noProof/>
                <w:webHidden/>
              </w:rPr>
              <w:instrText xml:space="preserve"> PAGEREF _Toc210048372 \h </w:instrText>
            </w:r>
            <w:r>
              <w:rPr>
                <w:noProof/>
                <w:webHidden/>
              </w:rPr>
            </w:r>
            <w:r>
              <w:rPr>
                <w:noProof/>
                <w:webHidden/>
              </w:rPr>
              <w:fldChar w:fldCharType="separate"/>
            </w:r>
            <w:r>
              <w:rPr>
                <w:noProof/>
                <w:webHidden/>
              </w:rPr>
              <w:t>4</w:t>
            </w:r>
            <w:r>
              <w:rPr>
                <w:noProof/>
                <w:webHidden/>
              </w:rPr>
              <w:fldChar w:fldCharType="end"/>
            </w:r>
          </w:hyperlink>
        </w:p>
        <w:p w14:paraId="42A82072"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73" w:history="1">
            <w:r w:rsidRPr="00F141AB">
              <w:rPr>
                <w:rStyle w:val="Hyperlink"/>
                <w:noProof/>
              </w:rPr>
              <w:t>Technologies and Libraries</w:t>
            </w:r>
            <w:r>
              <w:rPr>
                <w:noProof/>
                <w:webHidden/>
              </w:rPr>
              <w:tab/>
            </w:r>
            <w:r>
              <w:rPr>
                <w:noProof/>
                <w:webHidden/>
              </w:rPr>
              <w:fldChar w:fldCharType="begin"/>
            </w:r>
            <w:r>
              <w:rPr>
                <w:noProof/>
                <w:webHidden/>
              </w:rPr>
              <w:instrText xml:space="preserve"> PAGEREF _Toc210048373 \h </w:instrText>
            </w:r>
            <w:r>
              <w:rPr>
                <w:noProof/>
                <w:webHidden/>
              </w:rPr>
            </w:r>
            <w:r>
              <w:rPr>
                <w:noProof/>
                <w:webHidden/>
              </w:rPr>
              <w:fldChar w:fldCharType="separate"/>
            </w:r>
            <w:r>
              <w:rPr>
                <w:noProof/>
                <w:webHidden/>
              </w:rPr>
              <w:t>5</w:t>
            </w:r>
            <w:r>
              <w:rPr>
                <w:noProof/>
                <w:webHidden/>
              </w:rPr>
              <w:fldChar w:fldCharType="end"/>
            </w:r>
          </w:hyperlink>
        </w:p>
        <w:p w14:paraId="46F18164"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0048374" w:history="1">
            <w:r w:rsidRPr="00F141AB">
              <w:rPr>
                <w:rStyle w:val="Hyperlink"/>
                <w:noProof/>
              </w:rPr>
              <w:t>Key Libraries and Modules</w:t>
            </w:r>
            <w:r>
              <w:rPr>
                <w:noProof/>
                <w:webHidden/>
              </w:rPr>
              <w:tab/>
            </w:r>
            <w:r>
              <w:rPr>
                <w:noProof/>
                <w:webHidden/>
              </w:rPr>
              <w:fldChar w:fldCharType="begin"/>
            </w:r>
            <w:r>
              <w:rPr>
                <w:noProof/>
                <w:webHidden/>
              </w:rPr>
              <w:instrText xml:space="preserve"> PAGEREF _Toc210048374 \h </w:instrText>
            </w:r>
            <w:r>
              <w:rPr>
                <w:noProof/>
                <w:webHidden/>
              </w:rPr>
            </w:r>
            <w:r>
              <w:rPr>
                <w:noProof/>
                <w:webHidden/>
              </w:rPr>
              <w:fldChar w:fldCharType="separate"/>
            </w:r>
            <w:r>
              <w:rPr>
                <w:noProof/>
                <w:webHidden/>
              </w:rPr>
              <w:t>6</w:t>
            </w:r>
            <w:r>
              <w:rPr>
                <w:noProof/>
                <w:webHidden/>
              </w:rPr>
              <w:fldChar w:fldCharType="end"/>
            </w:r>
          </w:hyperlink>
        </w:p>
        <w:p w14:paraId="39FDBA36"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0048375" w:history="1">
            <w:r w:rsidRPr="00F141AB">
              <w:rPr>
                <w:rStyle w:val="Hyperlink"/>
                <w:noProof/>
              </w:rPr>
              <w:t>Data Processing Pipeline</w:t>
            </w:r>
            <w:r>
              <w:rPr>
                <w:noProof/>
                <w:webHidden/>
              </w:rPr>
              <w:tab/>
            </w:r>
            <w:r>
              <w:rPr>
                <w:noProof/>
                <w:webHidden/>
              </w:rPr>
              <w:fldChar w:fldCharType="begin"/>
            </w:r>
            <w:r>
              <w:rPr>
                <w:noProof/>
                <w:webHidden/>
              </w:rPr>
              <w:instrText xml:space="preserve"> PAGEREF _Toc210048375 \h </w:instrText>
            </w:r>
            <w:r>
              <w:rPr>
                <w:noProof/>
                <w:webHidden/>
              </w:rPr>
            </w:r>
            <w:r>
              <w:rPr>
                <w:noProof/>
                <w:webHidden/>
              </w:rPr>
              <w:fldChar w:fldCharType="separate"/>
            </w:r>
            <w:r>
              <w:rPr>
                <w:noProof/>
                <w:webHidden/>
              </w:rPr>
              <w:t>7</w:t>
            </w:r>
            <w:r>
              <w:rPr>
                <w:noProof/>
                <w:webHidden/>
              </w:rPr>
              <w:fldChar w:fldCharType="end"/>
            </w:r>
          </w:hyperlink>
        </w:p>
        <w:p w14:paraId="55DD7E23"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76" w:history="1">
            <w:r w:rsidRPr="00F141AB">
              <w:rPr>
                <w:rStyle w:val="Hyperlink"/>
                <w:noProof/>
              </w:rPr>
              <w:t>Data Import and Preparation</w:t>
            </w:r>
            <w:r>
              <w:rPr>
                <w:noProof/>
                <w:webHidden/>
              </w:rPr>
              <w:tab/>
            </w:r>
            <w:r>
              <w:rPr>
                <w:noProof/>
                <w:webHidden/>
              </w:rPr>
              <w:fldChar w:fldCharType="begin"/>
            </w:r>
            <w:r>
              <w:rPr>
                <w:noProof/>
                <w:webHidden/>
              </w:rPr>
              <w:instrText xml:space="preserve"> PAGEREF _Toc210048376 \h </w:instrText>
            </w:r>
            <w:r>
              <w:rPr>
                <w:noProof/>
                <w:webHidden/>
              </w:rPr>
            </w:r>
            <w:r>
              <w:rPr>
                <w:noProof/>
                <w:webHidden/>
              </w:rPr>
              <w:fldChar w:fldCharType="separate"/>
            </w:r>
            <w:r>
              <w:rPr>
                <w:noProof/>
                <w:webHidden/>
              </w:rPr>
              <w:t>7</w:t>
            </w:r>
            <w:r>
              <w:rPr>
                <w:noProof/>
                <w:webHidden/>
              </w:rPr>
              <w:fldChar w:fldCharType="end"/>
            </w:r>
          </w:hyperlink>
        </w:p>
        <w:p w14:paraId="2D3CDA5C"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77" w:history="1">
            <w:r w:rsidRPr="00F141AB">
              <w:rPr>
                <w:rStyle w:val="Hyperlink"/>
                <w:noProof/>
              </w:rPr>
              <w:t>Data Transformation and Feature Engineering</w:t>
            </w:r>
            <w:r>
              <w:rPr>
                <w:noProof/>
                <w:webHidden/>
              </w:rPr>
              <w:tab/>
            </w:r>
            <w:r>
              <w:rPr>
                <w:noProof/>
                <w:webHidden/>
              </w:rPr>
              <w:fldChar w:fldCharType="begin"/>
            </w:r>
            <w:r>
              <w:rPr>
                <w:noProof/>
                <w:webHidden/>
              </w:rPr>
              <w:instrText xml:space="preserve"> PAGEREF _Toc210048377 \h </w:instrText>
            </w:r>
            <w:r>
              <w:rPr>
                <w:noProof/>
                <w:webHidden/>
              </w:rPr>
            </w:r>
            <w:r>
              <w:rPr>
                <w:noProof/>
                <w:webHidden/>
              </w:rPr>
              <w:fldChar w:fldCharType="separate"/>
            </w:r>
            <w:r>
              <w:rPr>
                <w:noProof/>
                <w:webHidden/>
              </w:rPr>
              <w:t>8</w:t>
            </w:r>
            <w:r>
              <w:rPr>
                <w:noProof/>
                <w:webHidden/>
              </w:rPr>
              <w:fldChar w:fldCharType="end"/>
            </w:r>
          </w:hyperlink>
        </w:p>
        <w:p w14:paraId="1291C681"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0048378" w:history="1">
            <w:r w:rsidRPr="00F141AB">
              <w:rPr>
                <w:rStyle w:val="Hyperlink"/>
                <w:noProof/>
              </w:rPr>
              <w:t>Time Series Construction Process</w:t>
            </w:r>
            <w:r>
              <w:rPr>
                <w:noProof/>
                <w:webHidden/>
              </w:rPr>
              <w:tab/>
            </w:r>
            <w:r>
              <w:rPr>
                <w:noProof/>
                <w:webHidden/>
              </w:rPr>
              <w:fldChar w:fldCharType="begin"/>
            </w:r>
            <w:r>
              <w:rPr>
                <w:noProof/>
                <w:webHidden/>
              </w:rPr>
              <w:instrText xml:space="preserve"> PAGEREF _Toc210048378 \h </w:instrText>
            </w:r>
            <w:r>
              <w:rPr>
                <w:noProof/>
                <w:webHidden/>
              </w:rPr>
            </w:r>
            <w:r>
              <w:rPr>
                <w:noProof/>
                <w:webHidden/>
              </w:rPr>
              <w:fldChar w:fldCharType="separate"/>
            </w:r>
            <w:r>
              <w:rPr>
                <w:noProof/>
                <w:webHidden/>
              </w:rPr>
              <w:t>8</w:t>
            </w:r>
            <w:r>
              <w:rPr>
                <w:noProof/>
                <w:webHidden/>
              </w:rPr>
              <w:fldChar w:fldCharType="end"/>
            </w:r>
          </w:hyperlink>
        </w:p>
        <w:p w14:paraId="7D78F67C"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0048379" w:history="1">
            <w:r w:rsidRPr="00F141AB">
              <w:rPr>
                <w:rStyle w:val="Hyperlink"/>
                <w:noProof/>
              </w:rPr>
              <w:t>Feature Matrix Generation Process</w:t>
            </w:r>
            <w:r>
              <w:rPr>
                <w:noProof/>
                <w:webHidden/>
              </w:rPr>
              <w:tab/>
            </w:r>
            <w:r>
              <w:rPr>
                <w:noProof/>
                <w:webHidden/>
              </w:rPr>
              <w:fldChar w:fldCharType="begin"/>
            </w:r>
            <w:r>
              <w:rPr>
                <w:noProof/>
                <w:webHidden/>
              </w:rPr>
              <w:instrText xml:space="preserve"> PAGEREF _Toc210048379 \h </w:instrText>
            </w:r>
            <w:r>
              <w:rPr>
                <w:noProof/>
                <w:webHidden/>
              </w:rPr>
            </w:r>
            <w:r>
              <w:rPr>
                <w:noProof/>
                <w:webHidden/>
              </w:rPr>
              <w:fldChar w:fldCharType="separate"/>
            </w:r>
            <w:r>
              <w:rPr>
                <w:noProof/>
                <w:webHidden/>
              </w:rPr>
              <w:t>8</w:t>
            </w:r>
            <w:r>
              <w:rPr>
                <w:noProof/>
                <w:webHidden/>
              </w:rPr>
              <w:fldChar w:fldCharType="end"/>
            </w:r>
          </w:hyperlink>
        </w:p>
        <w:p w14:paraId="2494F905"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0048380" w:history="1">
            <w:r w:rsidRPr="00F141AB">
              <w:rPr>
                <w:rStyle w:val="Hyperlink"/>
                <w:noProof/>
              </w:rPr>
              <w:t>Model Implementation</w:t>
            </w:r>
            <w:r>
              <w:rPr>
                <w:noProof/>
                <w:webHidden/>
              </w:rPr>
              <w:tab/>
            </w:r>
            <w:r>
              <w:rPr>
                <w:noProof/>
                <w:webHidden/>
              </w:rPr>
              <w:fldChar w:fldCharType="begin"/>
            </w:r>
            <w:r>
              <w:rPr>
                <w:noProof/>
                <w:webHidden/>
              </w:rPr>
              <w:instrText xml:space="preserve"> PAGEREF _Toc210048380 \h </w:instrText>
            </w:r>
            <w:r>
              <w:rPr>
                <w:noProof/>
                <w:webHidden/>
              </w:rPr>
            </w:r>
            <w:r>
              <w:rPr>
                <w:noProof/>
                <w:webHidden/>
              </w:rPr>
              <w:fldChar w:fldCharType="separate"/>
            </w:r>
            <w:r>
              <w:rPr>
                <w:noProof/>
                <w:webHidden/>
              </w:rPr>
              <w:t>9</w:t>
            </w:r>
            <w:r>
              <w:rPr>
                <w:noProof/>
                <w:webHidden/>
              </w:rPr>
              <w:fldChar w:fldCharType="end"/>
            </w:r>
          </w:hyperlink>
        </w:p>
        <w:p w14:paraId="022205F8"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81" w:history="1">
            <w:r w:rsidRPr="00F141AB">
              <w:rPr>
                <w:rStyle w:val="Hyperlink"/>
                <w:noProof/>
              </w:rPr>
              <w:t>Training Framework</w:t>
            </w:r>
            <w:r>
              <w:rPr>
                <w:noProof/>
                <w:webHidden/>
              </w:rPr>
              <w:tab/>
            </w:r>
            <w:r>
              <w:rPr>
                <w:noProof/>
                <w:webHidden/>
              </w:rPr>
              <w:fldChar w:fldCharType="begin"/>
            </w:r>
            <w:r>
              <w:rPr>
                <w:noProof/>
                <w:webHidden/>
              </w:rPr>
              <w:instrText xml:space="preserve"> PAGEREF _Toc210048381 \h </w:instrText>
            </w:r>
            <w:r>
              <w:rPr>
                <w:noProof/>
                <w:webHidden/>
              </w:rPr>
            </w:r>
            <w:r>
              <w:rPr>
                <w:noProof/>
                <w:webHidden/>
              </w:rPr>
              <w:fldChar w:fldCharType="separate"/>
            </w:r>
            <w:r>
              <w:rPr>
                <w:noProof/>
                <w:webHidden/>
              </w:rPr>
              <w:t>9</w:t>
            </w:r>
            <w:r>
              <w:rPr>
                <w:noProof/>
                <w:webHidden/>
              </w:rPr>
              <w:fldChar w:fldCharType="end"/>
            </w:r>
          </w:hyperlink>
        </w:p>
        <w:p w14:paraId="6E4BA3B4"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0048382" w:history="1">
            <w:r w:rsidRPr="00F141AB">
              <w:rPr>
                <w:rStyle w:val="Hyperlink"/>
                <w:noProof/>
              </w:rPr>
              <w:t>Data Splitting Strategy</w:t>
            </w:r>
            <w:r>
              <w:rPr>
                <w:noProof/>
                <w:webHidden/>
              </w:rPr>
              <w:tab/>
            </w:r>
            <w:r>
              <w:rPr>
                <w:noProof/>
                <w:webHidden/>
              </w:rPr>
              <w:fldChar w:fldCharType="begin"/>
            </w:r>
            <w:r>
              <w:rPr>
                <w:noProof/>
                <w:webHidden/>
              </w:rPr>
              <w:instrText xml:space="preserve"> PAGEREF _Toc210048382 \h </w:instrText>
            </w:r>
            <w:r>
              <w:rPr>
                <w:noProof/>
                <w:webHidden/>
              </w:rPr>
            </w:r>
            <w:r>
              <w:rPr>
                <w:noProof/>
                <w:webHidden/>
              </w:rPr>
              <w:fldChar w:fldCharType="separate"/>
            </w:r>
            <w:r>
              <w:rPr>
                <w:noProof/>
                <w:webHidden/>
              </w:rPr>
              <w:t>9</w:t>
            </w:r>
            <w:r>
              <w:rPr>
                <w:noProof/>
                <w:webHidden/>
              </w:rPr>
              <w:fldChar w:fldCharType="end"/>
            </w:r>
          </w:hyperlink>
        </w:p>
        <w:p w14:paraId="66D41B77"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83" w:history="1">
            <w:r w:rsidRPr="00F141AB">
              <w:rPr>
                <w:rStyle w:val="Hyperlink"/>
                <w:noProof/>
              </w:rPr>
              <w:t>Pipeline Construction Process</w:t>
            </w:r>
            <w:r>
              <w:rPr>
                <w:noProof/>
                <w:webHidden/>
              </w:rPr>
              <w:tab/>
            </w:r>
            <w:r>
              <w:rPr>
                <w:noProof/>
                <w:webHidden/>
              </w:rPr>
              <w:fldChar w:fldCharType="begin"/>
            </w:r>
            <w:r>
              <w:rPr>
                <w:noProof/>
                <w:webHidden/>
              </w:rPr>
              <w:instrText xml:space="preserve"> PAGEREF _Toc210048383 \h </w:instrText>
            </w:r>
            <w:r>
              <w:rPr>
                <w:noProof/>
                <w:webHidden/>
              </w:rPr>
            </w:r>
            <w:r>
              <w:rPr>
                <w:noProof/>
                <w:webHidden/>
              </w:rPr>
              <w:fldChar w:fldCharType="separate"/>
            </w:r>
            <w:r>
              <w:rPr>
                <w:noProof/>
                <w:webHidden/>
              </w:rPr>
              <w:t>10</w:t>
            </w:r>
            <w:r>
              <w:rPr>
                <w:noProof/>
                <w:webHidden/>
              </w:rPr>
              <w:fldChar w:fldCharType="end"/>
            </w:r>
          </w:hyperlink>
        </w:p>
        <w:p w14:paraId="722E845C"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84" w:history="1">
            <w:r w:rsidRPr="00F141AB">
              <w:rPr>
                <w:rStyle w:val="Hyperlink"/>
                <w:noProof/>
              </w:rPr>
              <w:t>Recursive Forecasting Process</w:t>
            </w:r>
            <w:r>
              <w:rPr>
                <w:noProof/>
                <w:webHidden/>
              </w:rPr>
              <w:tab/>
            </w:r>
            <w:r>
              <w:rPr>
                <w:noProof/>
                <w:webHidden/>
              </w:rPr>
              <w:fldChar w:fldCharType="begin"/>
            </w:r>
            <w:r>
              <w:rPr>
                <w:noProof/>
                <w:webHidden/>
              </w:rPr>
              <w:instrText xml:space="preserve"> PAGEREF _Toc210048384 \h </w:instrText>
            </w:r>
            <w:r>
              <w:rPr>
                <w:noProof/>
                <w:webHidden/>
              </w:rPr>
            </w:r>
            <w:r>
              <w:rPr>
                <w:noProof/>
                <w:webHidden/>
              </w:rPr>
              <w:fldChar w:fldCharType="separate"/>
            </w:r>
            <w:r>
              <w:rPr>
                <w:noProof/>
                <w:webHidden/>
              </w:rPr>
              <w:t>10</w:t>
            </w:r>
            <w:r>
              <w:rPr>
                <w:noProof/>
                <w:webHidden/>
              </w:rPr>
              <w:fldChar w:fldCharType="end"/>
            </w:r>
          </w:hyperlink>
        </w:p>
        <w:p w14:paraId="7D98BF58"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0048385" w:history="1">
            <w:r w:rsidRPr="00F141AB">
              <w:rPr>
                <w:rStyle w:val="Hyperlink"/>
                <w:noProof/>
              </w:rPr>
              <w:t>Multi-step Ahead Prediction Methodology</w:t>
            </w:r>
            <w:r>
              <w:rPr>
                <w:noProof/>
                <w:webHidden/>
              </w:rPr>
              <w:tab/>
            </w:r>
            <w:r>
              <w:rPr>
                <w:noProof/>
                <w:webHidden/>
              </w:rPr>
              <w:fldChar w:fldCharType="begin"/>
            </w:r>
            <w:r>
              <w:rPr>
                <w:noProof/>
                <w:webHidden/>
              </w:rPr>
              <w:instrText xml:space="preserve"> PAGEREF _Toc210048385 \h </w:instrText>
            </w:r>
            <w:r>
              <w:rPr>
                <w:noProof/>
                <w:webHidden/>
              </w:rPr>
            </w:r>
            <w:r>
              <w:rPr>
                <w:noProof/>
                <w:webHidden/>
              </w:rPr>
              <w:fldChar w:fldCharType="separate"/>
            </w:r>
            <w:r>
              <w:rPr>
                <w:noProof/>
                <w:webHidden/>
              </w:rPr>
              <w:t>11</w:t>
            </w:r>
            <w:r>
              <w:rPr>
                <w:noProof/>
                <w:webHidden/>
              </w:rPr>
              <w:fldChar w:fldCharType="end"/>
            </w:r>
          </w:hyperlink>
        </w:p>
        <w:p w14:paraId="67F191F8"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0048386" w:history="1">
            <w:r w:rsidRPr="00F141AB">
              <w:rPr>
                <w:rStyle w:val="Hyperlink"/>
                <w:noProof/>
              </w:rPr>
              <w:t>Results and Analysis</w:t>
            </w:r>
            <w:r>
              <w:rPr>
                <w:noProof/>
                <w:webHidden/>
              </w:rPr>
              <w:tab/>
            </w:r>
            <w:r>
              <w:rPr>
                <w:noProof/>
                <w:webHidden/>
              </w:rPr>
              <w:fldChar w:fldCharType="begin"/>
            </w:r>
            <w:r>
              <w:rPr>
                <w:noProof/>
                <w:webHidden/>
              </w:rPr>
              <w:instrText xml:space="preserve"> PAGEREF _Toc210048386 \h </w:instrText>
            </w:r>
            <w:r>
              <w:rPr>
                <w:noProof/>
                <w:webHidden/>
              </w:rPr>
            </w:r>
            <w:r>
              <w:rPr>
                <w:noProof/>
                <w:webHidden/>
              </w:rPr>
              <w:fldChar w:fldCharType="separate"/>
            </w:r>
            <w:r>
              <w:rPr>
                <w:noProof/>
                <w:webHidden/>
              </w:rPr>
              <w:t>12</w:t>
            </w:r>
            <w:r>
              <w:rPr>
                <w:noProof/>
                <w:webHidden/>
              </w:rPr>
              <w:fldChar w:fldCharType="end"/>
            </w:r>
          </w:hyperlink>
        </w:p>
        <w:p w14:paraId="3979D2CD"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87" w:history="1">
            <w:r w:rsidRPr="00F141AB">
              <w:rPr>
                <w:rStyle w:val="Hyperlink"/>
                <w:noProof/>
              </w:rPr>
              <w:t>Model Performance Summary</w:t>
            </w:r>
            <w:r>
              <w:rPr>
                <w:noProof/>
                <w:webHidden/>
              </w:rPr>
              <w:tab/>
            </w:r>
            <w:r>
              <w:rPr>
                <w:noProof/>
                <w:webHidden/>
              </w:rPr>
              <w:fldChar w:fldCharType="begin"/>
            </w:r>
            <w:r>
              <w:rPr>
                <w:noProof/>
                <w:webHidden/>
              </w:rPr>
              <w:instrText xml:space="preserve"> PAGEREF _Toc210048387 \h </w:instrText>
            </w:r>
            <w:r>
              <w:rPr>
                <w:noProof/>
                <w:webHidden/>
              </w:rPr>
            </w:r>
            <w:r>
              <w:rPr>
                <w:noProof/>
                <w:webHidden/>
              </w:rPr>
              <w:fldChar w:fldCharType="separate"/>
            </w:r>
            <w:r>
              <w:rPr>
                <w:noProof/>
                <w:webHidden/>
              </w:rPr>
              <w:t>12</w:t>
            </w:r>
            <w:r>
              <w:rPr>
                <w:noProof/>
                <w:webHidden/>
              </w:rPr>
              <w:fldChar w:fldCharType="end"/>
            </w:r>
          </w:hyperlink>
        </w:p>
        <w:p w14:paraId="1198D80B"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88" w:history="1">
            <w:r w:rsidRPr="00F141AB">
              <w:rPr>
                <w:rStyle w:val="Hyperlink"/>
                <w:noProof/>
              </w:rPr>
              <w:t>Domestic Tourism Forecasting Performance</w:t>
            </w:r>
            <w:r>
              <w:rPr>
                <w:noProof/>
                <w:webHidden/>
              </w:rPr>
              <w:tab/>
            </w:r>
            <w:r>
              <w:rPr>
                <w:noProof/>
                <w:webHidden/>
              </w:rPr>
              <w:fldChar w:fldCharType="begin"/>
            </w:r>
            <w:r>
              <w:rPr>
                <w:noProof/>
                <w:webHidden/>
              </w:rPr>
              <w:instrText xml:space="preserve"> PAGEREF _Toc210048388 \h </w:instrText>
            </w:r>
            <w:r>
              <w:rPr>
                <w:noProof/>
                <w:webHidden/>
              </w:rPr>
            </w:r>
            <w:r>
              <w:rPr>
                <w:noProof/>
                <w:webHidden/>
              </w:rPr>
              <w:fldChar w:fldCharType="separate"/>
            </w:r>
            <w:r>
              <w:rPr>
                <w:noProof/>
                <w:webHidden/>
              </w:rPr>
              <w:t>12</w:t>
            </w:r>
            <w:r>
              <w:rPr>
                <w:noProof/>
                <w:webHidden/>
              </w:rPr>
              <w:fldChar w:fldCharType="end"/>
            </w:r>
          </w:hyperlink>
        </w:p>
        <w:p w14:paraId="2FA4E21B"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0048389" w:history="1">
            <w:r w:rsidRPr="00F141AB">
              <w:rPr>
                <w:rStyle w:val="Hyperlink"/>
                <w:noProof/>
              </w:rPr>
              <w:t>International Tourism Forecasting Performance</w:t>
            </w:r>
            <w:r>
              <w:rPr>
                <w:noProof/>
                <w:webHidden/>
              </w:rPr>
              <w:tab/>
            </w:r>
            <w:r>
              <w:rPr>
                <w:noProof/>
                <w:webHidden/>
              </w:rPr>
              <w:fldChar w:fldCharType="begin"/>
            </w:r>
            <w:r>
              <w:rPr>
                <w:noProof/>
                <w:webHidden/>
              </w:rPr>
              <w:instrText xml:space="preserve"> PAGEREF _Toc210048389 \h </w:instrText>
            </w:r>
            <w:r>
              <w:rPr>
                <w:noProof/>
                <w:webHidden/>
              </w:rPr>
            </w:r>
            <w:r>
              <w:rPr>
                <w:noProof/>
                <w:webHidden/>
              </w:rPr>
              <w:fldChar w:fldCharType="separate"/>
            </w:r>
            <w:r>
              <w:rPr>
                <w:noProof/>
                <w:webHidden/>
              </w:rPr>
              <w:t>12</w:t>
            </w:r>
            <w:r>
              <w:rPr>
                <w:noProof/>
                <w:webHidden/>
              </w:rPr>
              <w:fldChar w:fldCharType="end"/>
            </w:r>
          </w:hyperlink>
        </w:p>
        <w:p w14:paraId="638303EB"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90" w:history="1">
            <w:r w:rsidRPr="00F141AB">
              <w:rPr>
                <w:rStyle w:val="Hyperlink"/>
                <w:noProof/>
              </w:rPr>
              <w:t>Historical Pattern Analysis</w:t>
            </w:r>
            <w:r>
              <w:rPr>
                <w:noProof/>
                <w:webHidden/>
              </w:rPr>
              <w:tab/>
            </w:r>
            <w:r>
              <w:rPr>
                <w:noProof/>
                <w:webHidden/>
              </w:rPr>
              <w:fldChar w:fldCharType="begin"/>
            </w:r>
            <w:r>
              <w:rPr>
                <w:noProof/>
                <w:webHidden/>
              </w:rPr>
              <w:instrText xml:space="preserve"> PAGEREF _Toc210048390 \h </w:instrText>
            </w:r>
            <w:r>
              <w:rPr>
                <w:noProof/>
                <w:webHidden/>
              </w:rPr>
            </w:r>
            <w:r>
              <w:rPr>
                <w:noProof/>
                <w:webHidden/>
              </w:rPr>
              <w:fldChar w:fldCharType="separate"/>
            </w:r>
            <w:r>
              <w:rPr>
                <w:noProof/>
                <w:webHidden/>
              </w:rPr>
              <w:t>13</w:t>
            </w:r>
            <w:r>
              <w:rPr>
                <w:noProof/>
                <w:webHidden/>
              </w:rPr>
              <w:fldChar w:fldCharType="end"/>
            </w:r>
          </w:hyperlink>
        </w:p>
        <w:p w14:paraId="343A2D9B"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0048391" w:history="1">
            <w:r w:rsidRPr="00F141AB">
              <w:rPr>
                <w:rStyle w:val="Hyperlink"/>
                <w:noProof/>
              </w:rPr>
              <w:t>Domestic Tourism Spending Evolution</w:t>
            </w:r>
            <w:r>
              <w:rPr>
                <w:noProof/>
                <w:webHidden/>
              </w:rPr>
              <w:tab/>
            </w:r>
            <w:r>
              <w:rPr>
                <w:noProof/>
                <w:webHidden/>
              </w:rPr>
              <w:fldChar w:fldCharType="begin"/>
            </w:r>
            <w:r>
              <w:rPr>
                <w:noProof/>
                <w:webHidden/>
              </w:rPr>
              <w:instrText xml:space="preserve"> PAGEREF _Toc210048391 \h </w:instrText>
            </w:r>
            <w:r>
              <w:rPr>
                <w:noProof/>
                <w:webHidden/>
              </w:rPr>
            </w:r>
            <w:r>
              <w:rPr>
                <w:noProof/>
                <w:webHidden/>
              </w:rPr>
              <w:fldChar w:fldCharType="separate"/>
            </w:r>
            <w:r>
              <w:rPr>
                <w:noProof/>
                <w:webHidden/>
              </w:rPr>
              <w:t>13</w:t>
            </w:r>
            <w:r>
              <w:rPr>
                <w:noProof/>
                <w:webHidden/>
              </w:rPr>
              <w:fldChar w:fldCharType="end"/>
            </w:r>
          </w:hyperlink>
        </w:p>
        <w:p w14:paraId="36F467FA"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0048392" w:history="1">
            <w:r w:rsidRPr="00F141AB">
              <w:rPr>
                <w:rStyle w:val="Hyperlink"/>
                <w:noProof/>
              </w:rPr>
              <w:t>International Tourism Recovery Patterns</w:t>
            </w:r>
            <w:r>
              <w:rPr>
                <w:noProof/>
                <w:webHidden/>
              </w:rPr>
              <w:tab/>
            </w:r>
            <w:r>
              <w:rPr>
                <w:noProof/>
                <w:webHidden/>
              </w:rPr>
              <w:fldChar w:fldCharType="begin"/>
            </w:r>
            <w:r>
              <w:rPr>
                <w:noProof/>
                <w:webHidden/>
              </w:rPr>
              <w:instrText xml:space="preserve"> PAGEREF _Toc210048392 \h </w:instrText>
            </w:r>
            <w:r>
              <w:rPr>
                <w:noProof/>
                <w:webHidden/>
              </w:rPr>
            </w:r>
            <w:r>
              <w:rPr>
                <w:noProof/>
                <w:webHidden/>
              </w:rPr>
              <w:fldChar w:fldCharType="separate"/>
            </w:r>
            <w:r>
              <w:rPr>
                <w:noProof/>
                <w:webHidden/>
              </w:rPr>
              <w:t>14</w:t>
            </w:r>
            <w:r>
              <w:rPr>
                <w:noProof/>
                <w:webHidden/>
              </w:rPr>
              <w:fldChar w:fldCharType="end"/>
            </w:r>
          </w:hyperlink>
        </w:p>
        <w:p w14:paraId="5945C566"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0048393" w:history="1">
            <w:r w:rsidRPr="00F141AB">
              <w:rPr>
                <w:rStyle w:val="Hyperlink"/>
                <w:noProof/>
              </w:rPr>
              <w:t>Forecast Interpretation</w:t>
            </w:r>
            <w:r>
              <w:rPr>
                <w:noProof/>
                <w:webHidden/>
              </w:rPr>
              <w:tab/>
            </w:r>
            <w:r>
              <w:rPr>
                <w:noProof/>
                <w:webHidden/>
              </w:rPr>
              <w:fldChar w:fldCharType="begin"/>
            </w:r>
            <w:r>
              <w:rPr>
                <w:noProof/>
                <w:webHidden/>
              </w:rPr>
              <w:instrText xml:space="preserve"> PAGEREF _Toc210048393 \h </w:instrText>
            </w:r>
            <w:r>
              <w:rPr>
                <w:noProof/>
                <w:webHidden/>
              </w:rPr>
            </w:r>
            <w:r>
              <w:rPr>
                <w:noProof/>
                <w:webHidden/>
              </w:rPr>
              <w:fldChar w:fldCharType="separate"/>
            </w:r>
            <w:r>
              <w:rPr>
                <w:noProof/>
                <w:webHidden/>
              </w:rPr>
              <w:t>14</w:t>
            </w:r>
            <w:r>
              <w:rPr>
                <w:noProof/>
                <w:webHidden/>
              </w:rPr>
              <w:fldChar w:fldCharType="end"/>
            </w:r>
          </w:hyperlink>
        </w:p>
        <w:p w14:paraId="64B2C341"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0048394" w:history="1">
            <w:r w:rsidRPr="00F141AB">
              <w:rPr>
                <w:rStyle w:val="Hyperlink"/>
                <w:noProof/>
              </w:rPr>
              <w:t>Performance Evaluation</w:t>
            </w:r>
            <w:r>
              <w:rPr>
                <w:noProof/>
                <w:webHidden/>
              </w:rPr>
              <w:tab/>
            </w:r>
            <w:r>
              <w:rPr>
                <w:noProof/>
                <w:webHidden/>
              </w:rPr>
              <w:fldChar w:fldCharType="begin"/>
            </w:r>
            <w:r>
              <w:rPr>
                <w:noProof/>
                <w:webHidden/>
              </w:rPr>
              <w:instrText xml:space="preserve"> PAGEREF _Toc210048394 \h </w:instrText>
            </w:r>
            <w:r>
              <w:rPr>
                <w:noProof/>
                <w:webHidden/>
              </w:rPr>
            </w:r>
            <w:r>
              <w:rPr>
                <w:noProof/>
                <w:webHidden/>
              </w:rPr>
              <w:fldChar w:fldCharType="separate"/>
            </w:r>
            <w:r>
              <w:rPr>
                <w:noProof/>
                <w:webHidden/>
              </w:rPr>
              <w:t>15</w:t>
            </w:r>
            <w:r>
              <w:rPr>
                <w:noProof/>
                <w:webHidden/>
              </w:rPr>
              <w:fldChar w:fldCharType="end"/>
            </w:r>
          </w:hyperlink>
        </w:p>
        <w:p w14:paraId="38F96F5A"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95" w:history="1">
            <w:r w:rsidRPr="00F141AB">
              <w:rPr>
                <w:rStyle w:val="Hyperlink"/>
                <w:noProof/>
              </w:rPr>
              <w:t>Model Accuracy Metrics</w:t>
            </w:r>
            <w:r>
              <w:rPr>
                <w:noProof/>
                <w:webHidden/>
              </w:rPr>
              <w:tab/>
            </w:r>
            <w:r>
              <w:rPr>
                <w:noProof/>
                <w:webHidden/>
              </w:rPr>
              <w:fldChar w:fldCharType="begin"/>
            </w:r>
            <w:r>
              <w:rPr>
                <w:noProof/>
                <w:webHidden/>
              </w:rPr>
              <w:instrText xml:space="preserve"> PAGEREF _Toc210048395 \h </w:instrText>
            </w:r>
            <w:r>
              <w:rPr>
                <w:noProof/>
                <w:webHidden/>
              </w:rPr>
            </w:r>
            <w:r>
              <w:rPr>
                <w:noProof/>
                <w:webHidden/>
              </w:rPr>
              <w:fldChar w:fldCharType="separate"/>
            </w:r>
            <w:r>
              <w:rPr>
                <w:noProof/>
                <w:webHidden/>
              </w:rPr>
              <w:t>15</w:t>
            </w:r>
            <w:r>
              <w:rPr>
                <w:noProof/>
                <w:webHidden/>
              </w:rPr>
              <w:fldChar w:fldCharType="end"/>
            </w:r>
          </w:hyperlink>
        </w:p>
        <w:p w14:paraId="5431A842"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0048396" w:history="1">
            <w:r w:rsidRPr="00F141AB">
              <w:rPr>
                <w:rStyle w:val="Hyperlink"/>
                <w:noProof/>
              </w:rPr>
              <w:t>Business Implications</w:t>
            </w:r>
            <w:r>
              <w:rPr>
                <w:noProof/>
                <w:webHidden/>
              </w:rPr>
              <w:tab/>
            </w:r>
            <w:r>
              <w:rPr>
                <w:noProof/>
                <w:webHidden/>
              </w:rPr>
              <w:fldChar w:fldCharType="begin"/>
            </w:r>
            <w:r>
              <w:rPr>
                <w:noProof/>
                <w:webHidden/>
              </w:rPr>
              <w:instrText xml:space="preserve"> PAGEREF _Toc210048396 \h </w:instrText>
            </w:r>
            <w:r>
              <w:rPr>
                <w:noProof/>
                <w:webHidden/>
              </w:rPr>
            </w:r>
            <w:r>
              <w:rPr>
                <w:noProof/>
                <w:webHidden/>
              </w:rPr>
              <w:fldChar w:fldCharType="separate"/>
            </w:r>
            <w:r>
              <w:rPr>
                <w:noProof/>
                <w:webHidden/>
              </w:rPr>
              <w:t>15</w:t>
            </w:r>
            <w:r>
              <w:rPr>
                <w:noProof/>
                <w:webHidden/>
              </w:rPr>
              <w:fldChar w:fldCharType="end"/>
            </w:r>
          </w:hyperlink>
        </w:p>
        <w:p w14:paraId="1010E0A5"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97" w:history="1">
            <w:r w:rsidRPr="00F141AB">
              <w:rPr>
                <w:rStyle w:val="Hyperlink"/>
                <w:noProof/>
              </w:rPr>
              <w:t>Strategic Value Proposition</w:t>
            </w:r>
            <w:r>
              <w:rPr>
                <w:noProof/>
                <w:webHidden/>
              </w:rPr>
              <w:tab/>
            </w:r>
            <w:r>
              <w:rPr>
                <w:noProof/>
                <w:webHidden/>
              </w:rPr>
              <w:fldChar w:fldCharType="begin"/>
            </w:r>
            <w:r>
              <w:rPr>
                <w:noProof/>
                <w:webHidden/>
              </w:rPr>
              <w:instrText xml:space="preserve"> PAGEREF _Toc210048397 \h </w:instrText>
            </w:r>
            <w:r>
              <w:rPr>
                <w:noProof/>
                <w:webHidden/>
              </w:rPr>
            </w:r>
            <w:r>
              <w:rPr>
                <w:noProof/>
                <w:webHidden/>
              </w:rPr>
              <w:fldChar w:fldCharType="separate"/>
            </w:r>
            <w:r>
              <w:rPr>
                <w:noProof/>
                <w:webHidden/>
              </w:rPr>
              <w:t>15</w:t>
            </w:r>
            <w:r>
              <w:rPr>
                <w:noProof/>
                <w:webHidden/>
              </w:rPr>
              <w:fldChar w:fldCharType="end"/>
            </w:r>
          </w:hyperlink>
        </w:p>
        <w:p w14:paraId="7286C64C"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0048398" w:history="1">
            <w:r w:rsidRPr="00F141AB">
              <w:rPr>
                <w:rStyle w:val="Hyperlink"/>
                <w:noProof/>
              </w:rPr>
              <w:t>Recommendations</w:t>
            </w:r>
            <w:r>
              <w:rPr>
                <w:noProof/>
                <w:webHidden/>
              </w:rPr>
              <w:tab/>
            </w:r>
            <w:r>
              <w:rPr>
                <w:noProof/>
                <w:webHidden/>
              </w:rPr>
              <w:fldChar w:fldCharType="begin"/>
            </w:r>
            <w:r>
              <w:rPr>
                <w:noProof/>
                <w:webHidden/>
              </w:rPr>
              <w:instrText xml:space="preserve"> PAGEREF _Toc210048398 \h </w:instrText>
            </w:r>
            <w:r>
              <w:rPr>
                <w:noProof/>
                <w:webHidden/>
              </w:rPr>
            </w:r>
            <w:r>
              <w:rPr>
                <w:noProof/>
                <w:webHidden/>
              </w:rPr>
              <w:fldChar w:fldCharType="separate"/>
            </w:r>
            <w:r>
              <w:rPr>
                <w:noProof/>
                <w:webHidden/>
              </w:rPr>
              <w:t>16</w:t>
            </w:r>
            <w:r>
              <w:rPr>
                <w:noProof/>
                <w:webHidden/>
              </w:rPr>
              <w:fldChar w:fldCharType="end"/>
            </w:r>
          </w:hyperlink>
        </w:p>
        <w:p w14:paraId="37723FD4"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0048399" w:history="1">
            <w:r w:rsidRPr="00F141AB">
              <w:rPr>
                <w:rStyle w:val="Hyperlink"/>
                <w:noProof/>
              </w:rPr>
              <w:t>Immediate Implementation</w:t>
            </w:r>
            <w:r>
              <w:rPr>
                <w:noProof/>
                <w:webHidden/>
              </w:rPr>
              <w:tab/>
            </w:r>
            <w:r>
              <w:rPr>
                <w:noProof/>
                <w:webHidden/>
              </w:rPr>
              <w:fldChar w:fldCharType="begin"/>
            </w:r>
            <w:r>
              <w:rPr>
                <w:noProof/>
                <w:webHidden/>
              </w:rPr>
              <w:instrText xml:space="preserve"> PAGEREF _Toc210048399 \h </w:instrText>
            </w:r>
            <w:r>
              <w:rPr>
                <w:noProof/>
                <w:webHidden/>
              </w:rPr>
            </w:r>
            <w:r>
              <w:rPr>
                <w:noProof/>
                <w:webHidden/>
              </w:rPr>
              <w:fldChar w:fldCharType="separate"/>
            </w:r>
            <w:r>
              <w:rPr>
                <w:noProof/>
                <w:webHidden/>
              </w:rPr>
              <w:t>16</w:t>
            </w:r>
            <w:r>
              <w:rPr>
                <w:noProof/>
                <w:webHidden/>
              </w:rPr>
              <w:fldChar w:fldCharType="end"/>
            </w:r>
          </w:hyperlink>
        </w:p>
        <w:p w14:paraId="35078959" w14:textId="77777777" w:rsidR="004F189C" w:rsidRPr="00041DD2" w:rsidRDefault="004F189C" w:rsidP="004F189C">
          <w:pPr>
            <w:rPr>
              <w:rFonts w:ascii="Times New Roman" w:hAnsi="Times New Roman" w:cs="Times New Roman"/>
            </w:rPr>
          </w:pPr>
          <w:r w:rsidRPr="00041DD2">
            <w:rPr>
              <w:rFonts w:ascii="Times New Roman" w:hAnsi="Times New Roman" w:cs="Times New Roman"/>
              <w:noProof/>
            </w:rPr>
            <w:fldChar w:fldCharType="end"/>
          </w:r>
        </w:p>
      </w:sdtContent>
    </w:sdt>
    <w:p w14:paraId="7D2CF34B" w14:textId="77777777" w:rsidR="004F189C" w:rsidRPr="00041DD2" w:rsidRDefault="004F189C" w:rsidP="004F189C">
      <w:pPr>
        <w:pStyle w:val="Heading2"/>
      </w:pPr>
      <w:bookmarkStart w:id="260" w:name="_Toc210048368"/>
      <w:bookmarkStart w:id="261" w:name="_Toc211587207"/>
      <w:bookmarkStart w:id="262" w:name="_Toc211595223"/>
      <w:r w:rsidRPr="00041DD2">
        <w:t>Executive Summary</w:t>
      </w:r>
      <w:bookmarkEnd w:id="260"/>
      <w:bookmarkEnd w:id="261"/>
      <w:bookmarkEnd w:id="262"/>
    </w:p>
    <w:p w14:paraId="407E8DE4" w14:textId="77777777" w:rsidR="004F189C" w:rsidRPr="00041DD2" w:rsidRDefault="004F189C" w:rsidP="004F189C">
      <w:pPr>
        <w:jc w:val="both"/>
        <w:rPr>
          <w:rFonts w:ascii="Times New Roman" w:hAnsi="Times New Roman" w:cs="Times New Roman"/>
          <w:sz w:val="24"/>
          <w:szCs w:val="24"/>
        </w:rPr>
      </w:pPr>
      <w:r w:rsidRPr="004C0F9C">
        <w:rPr>
          <w:rFonts w:ascii="Times New Roman" w:hAnsi="Times New Roman" w:cs="Times New Roman"/>
          <w:sz w:val="24"/>
          <w:szCs w:val="24"/>
        </w:rPr>
        <w:t>This capstone project implements an advanced machine learning solution using Random Forest regression for time series forecasting of New Zealand tourism spending patterns. The project demonstrates the application of ensemble learning methods combined with sophisticated feature engineering techniques to predict both domestic and international tourism expenditure with high accuracy and statistical confidence.</w:t>
      </w:r>
    </w:p>
    <w:p w14:paraId="5216313A" w14:textId="77777777" w:rsidR="004F189C" w:rsidRPr="004C0F9C" w:rsidRDefault="004F189C" w:rsidP="004F189C">
      <w:pPr>
        <w:jc w:val="both"/>
        <w:rPr>
          <w:rFonts w:ascii="Times New Roman" w:hAnsi="Times New Roman" w:cs="Times New Roman"/>
          <w:sz w:val="24"/>
          <w:szCs w:val="24"/>
        </w:rPr>
      </w:pPr>
    </w:p>
    <w:p w14:paraId="386B7043" w14:textId="77777777" w:rsidR="004F189C" w:rsidRPr="004C0F9C" w:rsidRDefault="004F189C" w:rsidP="004F189C">
      <w:pPr>
        <w:jc w:val="both"/>
        <w:rPr>
          <w:rFonts w:ascii="Times New Roman" w:hAnsi="Times New Roman" w:cs="Times New Roman"/>
          <w:sz w:val="24"/>
          <w:szCs w:val="24"/>
        </w:rPr>
      </w:pPr>
      <w:r w:rsidRPr="004C0F9C">
        <w:rPr>
          <w:rFonts w:ascii="Times New Roman" w:hAnsi="Times New Roman" w:cs="Times New Roman"/>
          <w:sz w:val="24"/>
          <w:szCs w:val="24"/>
        </w:rPr>
        <w:t xml:space="preserve">The implementation successfully processes historical tourism data from the Tourism Evidence and Insights Centre (TEIC-MBIE), creates lagged features for temporal pattern recognition, and generates reliable forecasts with comprehensive performance metrics including RMSE, MAE, MAPE, and </w:t>
      </w:r>
      <w:proofErr w:type="spellStart"/>
      <w:r w:rsidRPr="004C0F9C">
        <w:rPr>
          <w:rFonts w:ascii="Times New Roman" w:hAnsi="Times New Roman" w:cs="Times New Roman"/>
          <w:sz w:val="24"/>
          <w:szCs w:val="24"/>
        </w:rPr>
        <w:t>sMAPE</w:t>
      </w:r>
      <w:proofErr w:type="spellEnd"/>
      <w:r w:rsidRPr="004C0F9C">
        <w:rPr>
          <w:rFonts w:ascii="Times New Roman" w:hAnsi="Times New Roman" w:cs="Times New Roman"/>
          <w:sz w:val="24"/>
          <w:szCs w:val="24"/>
        </w:rPr>
        <w:t xml:space="preserve"> evaluations.</w:t>
      </w:r>
    </w:p>
    <w:p w14:paraId="0CBE8D4A" w14:textId="77777777" w:rsidR="004F189C" w:rsidRPr="00041DD2" w:rsidRDefault="004F189C" w:rsidP="004F189C">
      <w:pPr>
        <w:jc w:val="both"/>
        <w:rPr>
          <w:rFonts w:ascii="Times New Roman" w:hAnsi="Times New Roman" w:cs="Times New Roman"/>
          <w:sz w:val="24"/>
          <w:szCs w:val="24"/>
        </w:rPr>
      </w:pPr>
    </w:p>
    <w:p w14:paraId="053F0649" w14:textId="77777777" w:rsidR="004F189C" w:rsidRPr="00041DD2" w:rsidRDefault="004F189C" w:rsidP="004F189C">
      <w:pPr>
        <w:pStyle w:val="Heading2"/>
      </w:pPr>
      <w:bookmarkStart w:id="263" w:name="_Toc210048369"/>
      <w:bookmarkStart w:id="264" w:name="_Toc211587208"/>
      <w:bookmarkStart w:id="265" w:name="_Toc211595224"/>
      <w:r w:rsidRPr="00041DD2">
        <w:t>Project Overview</w:t>
      </w:r>
      <w:bookmarkEnd w:id="263"/>
      <w:bookmarkEnd w:id="264"/>
      <w:bookmarkEnd w:id="265"/>
    </w:p>
    <w:p w14:paraId="5DE0CD0C" w14:textId="77777777" w:rsidR="004F189C" w:rsidRPr="00964768" w:rsidRDefault="004F189C" w:rsidP="004F189C">
      <w:pPr>
        <w:jc w:val="both"/>
        <w:rPr>
          <w:rFonts w:ascii="Times New Roman" w:hAnsi="Times New Roman" w:cs="Times New Roman"/>
          <w:sz w:val="24"/>
          <w:szCs w:val="24"/>
        </w:rPr>
      </w:pPr>
      <w:r w:rsidRPr="00964768">
        <w:rPr>
          <w:rFonts w:ascii="Times New Roman" w:hAnsi="Times New Roman" w:cs="Times New Roman"/>
          <w:sz w:val="24"/>
          <w:szCs w:val="24"/>
        </w:rPr>
        <w:t>Goal: Create a strong machine learning forecasting system for New Zealand tourism spending data to aid in the industry's strategic planning and policy-making.</w:t>
      </w:r>
    </w:p>
    <w:p w14:paraId="14273DD9" w14:textId="77777777" w:rsidR="004F189C" w:rsidRPr="00964768" w:rsidRDefault="004F189C" w:rsidP="004F189C">
      <w:pPr>
        <w:jc w:val="both"/>
        <w:rPr>
          <w:rFonts w:ascii="Times New Roman" w:hAnsi="Times New Roman" w:cs="Times New Roman"/>
          <w:sz w:val="24"/>
          <w:szCs w:val="24"/>
        </w:rPr>
      </w:pPr>
    </w:p>
    <w:p w14:paraId="407C644E" w14:textId="77777777" w:rsidR="004F189C" w:rsidRPr="00964768" w:rsidRDefault="004F189C" w:rsidP="004F189C">
      <w:pPr>
        <w:jc w:val="both"/>
        <w:rPr>
          <w:rFonts w:ascii="Times New Roman" w:hAnsi="Times New Roman" w:cs="Times New Roman"/>
          <w:sz w:val="24"/>
          <w:szCs w:val="24"/>
        </w:rPr>
      </w:pPr>
      <w:r w:rsidRPr="00964768">
        <w:rPr>
          <w:rFonts w:ascii="Times New Roman" w:hAnsi="Times New Roman" w:cs="Times New Roman"/>
          <w:sz w:val="24"/>
          <w:szCs w:val="24"/>
        </w:rPr>
        <w:t xml:space="preserve"> Time Period: Analysis of historical data from 2018–2025 with the ability to forecast several steps in advance</w:t>
      </w:r>
    </w:p>
    <w:p w14:paraId="7F20E032" w14:textId="77777777" w:rsidR="004F189C" w:rsidRPr="00964768" w:rsidRDefault="004F189C" w:rsidP="004F189C">
      <w:pPr>
        <w:jc w:val="both"/>
        <w:rPr>
          <w:rFonts w:ascii="Times New Roman" w:hAnsi="Times New Roman" w:cs="Times New Roman"/>
          <w:sz w:val="24"/>
          <w:szCs w:val="24"/>
        </w:rPr>
      </w:pPr>
    </w:p>
    <w:p w14:paraId="2B45D287" w14:textId="77777777" w:rsidR="004F189C" w:rsidRDefault="004F189C" w:rsidP="004F189C">
      <w:pPr>
        <w:jc w:val="both"/>
        <w:rPr>
          <w:rFonts w:ascii="Times New Roman" w:hAnsi="Times New Roman" w:cs="Times New Roman"/>
          <w:sz w:val="24"/>
          <w:szCs w:val="24"/>
        </w:rPr>
      </w:pPr>
      <w:r w:rsidRPr="00964768">
        <w:rPr>
          <w:rFonts w:ascii="Times New Roman" w:hAnsi="Times New Roman" w:cs="Times New Roman"/>
          <w:sz w:val="24"/>
          <w:szCs w:val="24"/>
        </w:rPr>
        <w:t xml:space="preserve"> Target variables include:</w:t>
      </w:r>
    </w:p>
    <w:p w14:paraId="30AA6254" w14:textId="77777777" w:rsidR="004F189C" w:rsidRDefault="004F189C" w:rsidP="004F189C">
      <w:pPr>
        <w:jc w:val="both"/>
        <w:rPr>
          <w:rFonts w:ascii="Times New Roman" w:hAnsi="Times New Roman" w:cs="Times New Roman"/>
          <w:sz w:val="24"/>
          <w:szCs w:val="24"/>
        </w:rPr>
      </w:pPr>
      <w:r w:rsidRPr="00964768">
        <w:rPr>
          <w:rFonts w:ascii="Times New Roman" w:hAnsi="Times New Roman" w:cs="Times New Roman"/>
          <w:sz w:val="24"/>
          <w:szCs w:val="24"/>
        </w:rPr>
        <w:t xml:space="preserve">• Annual domestic tourism spending (in millions of NZD) </w:t>
      </w:r>
    </w:p>
    <w:p w14:paraId="138B0FD4" w14:textId="77777777" w:rsidR="004F189C" w:rsidRPr="00964768" w:rsidRDefault="004F189C" w:rsidP="004F189C">
      <w:pPr>
        <w:jc w:val="both"/>
        <w:rPr>
          <w:rFonts w:ascii="Times New Roman" w:hAnsi="Times New Roman" w:cs="Times New Roman"/>
          <w:sz w:val="24"/>
          <w:szCs w:val="24"/>
        </w:rPr>
      </w:pPr>
      <w:r w:rsidRPr="00964768">
        <w:rPr>
          <w:rFonts w:ascii="Times New Roman" w:hAnsi="Times New Roman" w:cs="Times New Roman"/>
          <w:sz w:val="24"/>
          <w:szCs w:val="24"/>
        </w:rPr>
        <w:t>• Annual foreign tourism spending (in millions of NZD)</w:t>
      </w:r>
    </w:p>
    <w:p w14:paraId="58EAED4A" w14:textId="77777777" w:rsidR="004F189C" w:rsidRPr="00964768" w:rsidRDefault="004F189C" w:rsidP="004F189C">
      <w:pPr>
        <w:jc w:val="both"/>
        <w:rPr>
          <w:rFonts w:ascii="Times New Roman" w:hAnsi="Times New Roman" w:cs="Times New Roman"/>
          <w:sz w:val="24"/>
          <w:szCs w:val="24"/>
        </w:rPr>
      </w:pPr>
    </w:p>
    <w:p w14:paraId="479E0F57" w14:textId="77777777" w:rsidR="004F189C" w:rsidRDefault="004F189C" w:rsidP="004F189C">
      <w:pPr>
        <w:jc w:val="both"/>
        <w:rPr>
          <w:rFonts w:ascii="Times New Roman" w:hAnsi="Times New Roman" w:cs="Times New Roman"/>
          <w:sz w:val="24"/>
          <w:szCs w:val="24"/>
        </w:rPr>
      </w:pPr>
      <w:r w:rsidRPr="00964768">
        <w:rPr>
          <w:rFonts w:ascii="Times New Roman" w:hAnsi="Times New Roman" w:cs="Times New Roman"/>
          <w:sz w:val="24"/>
          <w:szCs w:val="24"/>
        </w:rPr>
        <w:t xml:space="preserve"> Forecasting Horizon: using a recursive forecasting methodology to make predictions for the next three months</w:t>
      </w:r>
      <w:r>
        <w:rPr>
          <w:rFonts w:ascii="Times New Roman" w:hAnsi="Times New Roman" w:cs="Times New Roman"/>
          <w:sz w:val="24"/>
          <w:szCs w:val="24"/>
        </w:rPr>
        <w:t>.</w:t>
      </w:r>
      <w:r w:rsidRPr="00964768">
        <w:rPr>
          <w:rFonts w:ascii="Times New Roman" w:hAnsi="Times New Roman" w:cs="Times New Roman"/>
          <w:sz w:val="24"/>
          <w:szCs w:val="24"/>
        </w:rPr>
        <w:t xml:space="preserve"> </w:t>
      </w:r>
    </w:p>
    <w:p w14:paraId="15BF662F" w14:textId="77777777" w:rsidR="004F189C" w:rsidRPr="00041DD2" w:rsidRDefault="004F189C" w:rsidP="004F189C">
      <w:pPr>
        <w:jc w:val="both"/>
        <w:rPr>
          <w:rFonts w:ascii="Times New Roman" w:hAnsi="Times New Roman" w:cs="Times New Roman"/>
          <w:sz w:val="24"/>
          <w:szCs w:val="24"/>
        </w:rPr>
      </w:pPr>
      <w:r>
        <w:rPr>
          <w:rFonts w:ascii="Times New Roman" w:hAnsi="Times New Roman" w:cs="Times New Roman"/>
          <w:sz w:val="24"/>
          <w:szCs w:val="24"/>
        </w:rPr>
        <w:t>Data Source :</w:t>
      </w:r>
      <w:r w:rsidRPr="00964768">
        <w:rPr>
          <w:rFonts w:ascii="Times New Roman" w:hAnsi="Times New Roman" w:cs="Times New Roman"/>
          <w:sz w:val="24"/>
          <w:szCs w:val="24"/>
        </w:rPr>
        <w:t>The Ministry of Business, Innovation, and Employment in New Zealand's Tourism Evidence and Insights Centre.</w:t>
      </w:r>
    </w:p>
    <w:p w14:paraId="6ABFC9ED" w14:textId="77777777" w:rsidR="004F189C" w:rsidRPr="00041DD2" w:rsidRDefault="004F189C" w:rsidP="004F189C">
      <w:pPr>
        <w:jc w:val="both"/>
        <w:rPr>
          <w:rFonts w:ascii="Times New Roman" w:hAnsi="Times New Roman" w:cs="Times New Roman"/>
          <w:sz w:val="24"/>
          <w:szCs w:val="24"/>
        </w:rPr>
      </w:pPr>
    </w:p>
    <w:p w14:paraId="5AB2736B" w14:textId="77777777" w:rsidR="004F189C" w:rsidRPr="00041DD2" w:rsidRDefault="004F189C" w:rsidP="004F189C">
      <w:pPr>
        <w:jc w:val="both"/>
        <w:rPr>
          <w:rFonts w:ascii="Times New Roman" w:hAnsi="Times New Roman" w:cs="Times New Roman"/>
          <w:sz w:val="24"/>
          <w:szCs w:val="24"/>
        </w:rPr>
      </w:pPr>
    </w:p>
    <w:p w14:paraId="0B02C669" w14:textId="77777777" w:rsidR="004F189C" w:rsidRPr="00041DD2" w:rsidRDefault="004F189C" w:rsidP="004F189C">
      <w:pPr>
        <w:jc w:val="both"/>
        <w:rPr>
          <w:rFonts w:ascii="Times New Roman" w:hAnsi="Times New Roman" w:cs="Times New Roman"/>
          <w:sz w:val="24"/>
          <w:szCs w:val="24"/>
        </w:rPr>
      </w:pPr>
    </w:p>
    <w:p w14:paraId="04826B43" w14:textId="77777777" w:rsidR="004F189C" w:rsidRPr="00041DD2" w:rsidRDefault="004F189C" w:rsidP="004F189C">
      <w:pPr>
        <w:jc w:val="both"/>
        <w:rPr>
          <w:rFonts w:ascii="Times New Roman" w:hAnsi="Times New Roman" w:cs="Times New Roman"/>
          <w:sz w:val="24"/>
          <w:szCs w:val="24"/>
        </w:rPr>
      </w:pPr>
    </w:p>
    <w:p w14:paraId="1A5996E6" w14:textId="77777777" w:rsidR="004F189C" w:rsidRPr="00041DD2" w:rsidRDefault="004F189C" w:rsidP="004F189C">
      <w:pPr>
        <w:jc w:val="both"/>
        <w:rPr>
          <w:rFonts w:ascii="Times New Roman" w:hAnsi="Times New Roman" w:cs="Times New Roman"/>
          <w:sz w:val="24"/>
          <w:szCs w:val="24"/>
        </w:rPr>
      </w:pPr>
    </w:p>
    <w:p w14:paraId="79FEB9D0" w14:textId="77777777" w:rsidR="004F189C" w:rsidRPr="00041DD2" w:rsidRDefault="004F189C" w:rsidP="004F189C">
      <w:pPr>
        <w:jc w:val="both"/>
        <w:rPr>
          <w:rFonts w:ascii="Times New Roman" w:hAnsi="Times New Roman" w:cs="Times New Roman"/>
          <w:sz w:val="24"/>
          <w:szCs w:val="24"/>
        </w:rPr>
      </w:pPr>
    </w:p>
    <w:p w14:paraId="3C2B4C9C" w14:textId="77777777" w:rsidR="004F189C" w:rsidRPr="00041DD2" w:rsidRDefault="004F189C" w:rsidP="004F189C">
      <w:pPr>
        <w:jc w:val="both"/>
        <w:rPr>
          <w:rFonts w:ascii="Times New Roman" w:hAnsi="Times New Roman" w:cs="Times New Roman"/>
          <w:sz w:val="24"/>
          <w:szCs w:val="24"/>
        </w:rPr>
      </w:pPr>
    </w:p>
    <w:p w14:paraId="6426D3D0" w14:textId="77777777" w:rsidR="004F189C" w:rsidRPr="00041DD2" w:rsidRDefault="004F189C" w:rsidP="004F189C">
      <w:pPr>
        <w:jc w:val="both"/>
        <w:rPr>
          <w:rFonts w:ascii="Times New Roman" w:hAnsi="Times New Roman" w:cs="Times New Roman"/>
          <w:sz w:val="24"/>
          <w:szCs w:val="24"/>
        </w:rPr>
      </w:pPr>
    </w:p>
    <w:p w14:paraId="4098B5EB" w14:textId="77777777" w:rsidR="004F189C" w:rsidRPr="00041DD2" w:rsidRDefault="004F189C" w:rsidP="004F189C">
      <w:pPr>
        <w:jc w:val="both"/>
        <w:rPr>
          <w:rFonts w:ascii="Times New Roman" w:hAnsi="Times New Roman" w:cs="Times New Roman"/>
          <w:sz w:val="24"/>
          <w:szCs w:val="24"/>
        </w:rPr>
      </w:pPr>
    </w:p>
    <w:p w14:paraId="3D87CCAA" w14:textId="77777777" w:rsidR="004F189C" w:rsidRPr="00041DD2" w:rsidRDefault="004F189C" w:rsidP="004F189C">
      <w:pPr>
        <w:jc w:val="both"/>
        <w:rPr>
          <w:rFonts w:ascii="Times New Roman" w:hAnsi="Times New Roman" w:cs="Times New Roman"/>
          <w:sz w:val="24"/>
          <w:szCs w:val="24"/>
        </w:rPr>
      </w:pPr>
    </w:p>
    <w:p w14:paraId="1DC37CDD" w14:textId="77777777" w:rsidR="004F189C" w:rsidRPr="00041DD2" w:rsidRDefault="004F189C" w:rsidP="004F189C">
      <w:pPr>
        <w:jc w:val="both"/>
        <w:rPr>
          <w:rFonts w:ascii="Times New Roman" w:hAnsi="Times New Roman" w:cs="Times New Roman"/>
          <w:sz w:val="24"/>
          <w:szCs w:val="24"/>
        </w:rPr>
      </w:pPr>
    </w:p>
    <w:p w14:paraId="6F99DB5C" w14:textId="77777777" w:rsidR="004F189C" w:rsidRPr="00041DD2" w:rsidRDefault="004F189C" w:rsidP="004F189C">
      <w:pPr>
        <w:jc w:val="both"/>
        <w:rPr>
          <w:rFonts w:ascii="Times New Roman" w:hAnsi="Times New Roman" w:cs="Times New Roman"/>
          <w:sz w:val="24"/>
          <w:szCs w:val="24"/>
        </w:rPr>
      </w:pPr>
    </w:p>
    <w:p w14:paraId="7C8157A6" w14:textId="77777777" w:rsidR="004F189C" w:rsidRPr="00041DD2" w:rsidRDefault="004F189C" w:rsidP="004F189C">
      <w:pPr>
        <w:jc w:val="both"/>
        <w:rPr>
          <w:rFonts w:ascii="Times New Roman" w:hAnsi="Times New Roman" w:cs="Times New Roman"/>
          <w:sz w:val="24"/>
          <w:szCs w:val="24"/>
        </w:rPr>
      </w:pPr>
    </w:p>
    <w:p w14:paraId="090C65A2" w14:textId="77777777" w:rsidR="004F189C" w:rsidRPr="00041DD2" w:rsidRDefault="004F189C" w:rsidP="004F189C">
      <w:pPr>
        <w:pStyle w:val="Heading2"/>
      </w:pPr>
      <w:bookmarkStart w:id="266" w:name="_Toc210048370"/>
      <w:bookmarkStart w:id="267" w:name="_Toc211587209"/>
      <w:bookmarkStart w:id="268" w:name="_Toc211595225"/>
      <w:r w:rsidRPr="00041DD2">
        <w:t>Methodology</w:t>
      </w:r>
      <w:bookmarkEnd w:id="266"/>
      <w:bookmarkEnd w:id="267"/>
      <w:bookmarkEnd w:id="268"/>
    </w:p>
    <w:p w14:paraId="3BA3A1BD" w14:textId="77777777" w:rsidR="004F189C" w:rsidRPr="00491461" w:rsidRDefault="004F189C" w:rsidP="004F189C">
      <w:pPr>
        <w:jc w:val="both"/>
        <w:rPr>
          <w:rFonts w:ascii="Times New Roman" w:hAnsi="Times New Roman" w:cs="Times New Roman"/>
          <w:sz w:val="24"/>
          <w:szCs w:val="24"/>
        </w:rPr>
      </w:pPr>
      <w:r w:rsidRPr="00491461">
        <w:rPr>
          <w:rFonts w:ascii="Times New Roman" w:hAnsi="Times New Roman" w:cs="Times New Roman"/>
          <w:sz w:val="24"/>
          <w:szCs w:val="24"/>
        </w:rPr>
        <w:t>Random Forest Ensemble Approach</w:t>
      </w:r>
    </w:p>
    <w:p w14:paraId="0F8097BF" w14:textId="77777777" w:rsidR="004F189C" w:rsidRPr="00491461" w:rsidRDefault="004F189C" w:rsidP="004F189C">
      <w:pPr>
        <w:jc w:val="both"/>
        <w:rPr>
          <w:rFonts w:ascii="Times New Roman" w:hAnsi="Times New Roman" w:cs="Times New Roman"/>
          <w:sz w:val="24"/>
          <w:szCs w:val="24"/>
        </w:rPr>
      </w:pPr>
      <w:r w:rsidRPr="00491461">
        <w:rPr>
          <w:rFonts w:ascii="Times New Roman" w:hAnsi="Times New Roman" w:cs="Times New Roman"/>
          <w:sz w:val="24"/>
          <w:szCs w:val="24"/>
        </w:rPr>
        <w:t>The Random Forest methodology combines multiple decision trees to create a robust prediction system that:</w:t>
      </w:r>
    </w:p>
    <w:p w14:paraId="534A23D2" w14:textId="77777777" w:rsidR="004F189C" w:rsidRPr="00491461" w:rsidRDefault="004F189C" w:rsidP="00414796">
      <w:pPr>
        <w:numPr>
          <w:ilvl w:val="0"/>
          <w:numId w:val="21"/>
        </w:numPr>
        <w:jc w:val="both"/>
        <w:rPr>
          <w:rFonts w:ascii="Times New Roman" w:hAnsi="Times New Roman" w:cs="Times New Roman"/>
          <w:sz w:val="24"/>
          <w:szCs w:val="24"/>
        </w:rPr>
      </w:pPr>
      <w:r w:rsidRPr="00491461">
        <w:rPr>
          <w:rFonts w:ascii="Times New Roman" w:hAnsi="Times New Roman" w:cs="Times New Roman"/>
          <w:sz w:val="24"/>
          <w:szCs w:val="24"/>
        </w:rPr>
        <w:t>Reduces Overfitting: Through bootstrap aggregating (bagging) of multiple trees</w:t>
      </w:r>
    </w:p>
    <w:p w14:paraId="5E4D1A49" w14:textId="77777777" w:rsidR="004F189C" w:rsidRPr="00491461" w:rsidRDefault="004F189C" w:rsidP="00414796">
      <w:pPr>
        <w:numPr>
          <w:ilvl w:val="0"/>
          <w:numId w:val="21"/>
        </w:numPr>
        <w:jc w:val="both"/>
        <w:rPr>
          <w:rFonts w:ascii="Times New Roman" w:hAnsi="Times New Roman" w:cs="Times New Roman"/>
          <w:sz w:val="24"/>
          <w:szCs w:val="24"/>
        </w:rPr>
      </w:pPr>
      <w:r w:rsidRPr="00491461">
        <w:rPr>
          <w:rFonts w:ascii="Times New Roman" w:hAnsi="Times New Roman" w:cs="Times New Roman"/>
          <w:sz w:val="24"/>
          <w:szCs w:val="24"/>
        </w:rPr>
        <w:t>Handles Non-linearity: Captures complex temporal relationships in tourism data</w:t>
      </w:r>
    </w:p>
    <w:p w14:paraId="4EF64B0B" w14:textId="77777777" w:rsidR="004F189C" w:rsidRPr="00491461" w:rsidRDefault="004F189C" w:rsidP="00414796">
      <w:pPr>
        <w:numPr>
          <w:ilvl w:val="0"/>
          <w:numId w:val="21"/>
        </w:numPr>
        <w:jc w:val="both"/>
        <w:rPr>
          <w:rFonts w:ascii="Times New Roman" w:hAnsi="Times New Roman" w:cs="Times New Roman"/>
          <w:sz w:val="24"/>
          <w:szCs w:val="24"/>
        </w:rPr>
      </w:pPr>
      <w:r w:rsidRPr="00491461">
        <w:rPr>
          <w:rFonts w:ascii="Times New Roman" w:hAnsi="Times New Roman" w:cs="Times New Roman"/>
          <w:sz w:val="24"/>
          <w:szCs w:val="24"/>
        </w:rPr>
        <w:t>Provides Feature Importance: Identifies key predictive variables</w:t>
      </w:r>
    </w:p>
    <w:p w14:paraId="59A9CDBF" w14:textId="77777777" w:rsidR="004F189C" w:rsidRPr="00491461" w:rsidRDefault="004F189C" w:rsidP="00414796">
      <w:pPr>
        <w:numPr>
          <w:ilvl w:val="0"/>
          <w:numId w:val="21"/>
        </w:numPr>
        <w:jc w:val="both"/>
        <w:rPr>
          <w:rFonts w:ascii="Times New Roman" w:hAnsi="Times New Roman" w:cs="Times New Roman"/>
          <w:sz w:val="24"/>
          <w:szCs w:val="24"/>
        </w:rPr>
      </w:pPr>
      <w:r w:rsidRPr="00491461">
        <w:rPr>
          <w:rFonts w:ascii="Times New Roman" w:hAnsi="Times New Roman" w:cs="Times New Roman"/>
          <w:sz w:val="24"/>
          <w:szCs w:val="24"/>
        </w:rPr>
        <w:t>Offers Uncertainty Quantification: Through ensemble variance estimation</w:t>
      </w:r>
    </w:p>
    <w:p w14:paraId="6246EFAD" w14:textId="77777777" w:rsidR="004F189C" w:rsidRPr="00491461" w:rsidRDefault="004F189C" w:rsidP="00414796">
      <w:pPr>
        <w:numPr>
          <w:ilvl w:val="0"/>
          <w:numId w:val="21"/>
        </w:numPr>
        <w:jc w:val="both"/>
        <w:rPr>
          <w:rFonts w:ascii="Times New Roman" w:hAnsi="Times New Roman" w:cs="Times New Roman"/>
          <w:sz w:val="24"/>
          <w:szCs w:val="24"/>
        </w:rPr>
      </w:pPr>
      <w:r w:rsidRPr="00491461">
        <w:rPr>
          <w:rFonts w:ascii="Times New Roman" w:hAnsi="Times New Roman" w:cs="Times New Roman"/>
          <w:sz w:val="24"/>
          <w:szCs w:val="24"/>
        </w:rPr>
        <w:t>Manages Missing Data: Robust handling of incomplete observations</w:t>
      </w:r>
    </w:p>
    <w:p w14:paraId="5665B123" w14:textId="77777777" w:rsidR="004F189C" w:rsidRPr="00491461" w:rsidRDefault="004F189C" w:rsidP="004F189C">
      <w:pPr>
        <w:jc w:val="both"/>
        <w:rPr>
          <w:rFonts w:ascii="Times New Roman" w:hAnsi="Times New Roman" w:cs="Times New Roman"/>
          <w:sz w:val="24"/>
          <w:szCs w:val="24"/>
        </w:rPr>
      </w:pPr>
      <w:r w:rsidRPr="00491461">
        <w:rPr>
          <w:rFonts w:ascii="Times New Roman" w:hAnsi="Times New Roman" w:cs="Times New Roman"/>
          <w:sz w:val="24"/>
          <w:szCs w:val="24"/>
        </w:rPr>
        <w:t>Feature Engineering Strategy</w:t>
      </w:r>
    </w:p>
    <w:p w14:paraId="16497E22" w14:textId="77777777" w:rsidR="004F189C" w:rsidRPr="00491461" w:rsidRDefault="004F189C" w:rsidP="004F189C">
      <w:pPr>
        <w:jc w:val="both"/>
        <w:rPr>
          <w:rFonts w:ascii="Times New Roman" w:hAnsi="Times New Roman" w:cs="Times New Roman"/>
          <w:sz w:val="24"/>
          <w:szCs w:val="24"/>
        </w:rPr>
      </w:pPr>
      <w:r w:rsidRPr="00491461">
        <w:rPr>
          <w:rFonts w:ascii="Times New Roman" w:hAnsi="Times New Roman" w:cs="Times New Roman"/>
          <w:sz w:val="24"/>
          <w:szCs w:val="24"/>
        </w:rPr>
        <w:t>The model incorporates sophisticated time series feature engineering:</w:t>
      </w:r>
    </w:p>
    <w:p w14:paraId="1C789FD7" w14:textId="77777777" w:rsidR="004F189C" w:rsidRPr="00491461" w:rsidRDefault="004F189C" w:rsidP="00414796">
      <w:pPr>
        <w:numPr>
          <w:ilvl w:val="0"/>
          <w:numId w:val="22"/>
        </w:numPr>
        <w:jc w:val="both"/>
        <w:rPr>
          <w:rFonts w:ascii="Times New Roman" w:hAnsi="Times New Roman" w:cs="Times New Roman"/>
          <w:sz w:val="24"/>
          <w:szCs w:val="24"/>
        </w:rPr>
      </w:pPr>
      <w:r w:rsidRPr="00491461">
        <w:rPr>
          <w:rFonts w:ascii="Times New Roman" w:hAnsi="Times New Roman" w:cs="Times New Roman"/>
          <w:sz w:val="24"/>
          <w:szCs w:val="24"/>
        </w:rPr>
        <w:t>Lagged Variables: Up to 24 months of historical spending data</w:t>
      </w:r>
    </w:p>
    <w:p w14:paraId="5A98CB81" w14:textId="77777777" w:rsidR="004F189C" w:rsidRPr="00491461" w:rsidRDefault="004F189C" w:rsidP="00414796">
      <w:pPr>
        <w:numPr>
          <w:ilvl w:val="0"/>
          <w:numId w:val="22"/>
        </w:numPr>
        <w:jc w:val="both"/>
        <w:rPr>
          <w:rFonts w:ascii="Times New Roman" w:hAnsi="Times New Roman" w:cs="Times New Roman"/>
          <w:sz w:val="24"/>
          <w:szCs w:val="24"/>
        </w:rPr>
      </w:pPr>
      <w:r w:rsidRPr="00491461">
        <w:rPr>
          <w:rFonts w:ascii="Times New Roman" w:hAnsi="Times New Roman" w:cs="Times New Roman"/>
          <w:sz w:val="24"/>
          <w:szCs w:val="24"/>
        </w:rPr>
        <w:t>Seasonal Indicators: Monthly dummy variables (1-12)</w:t>
      </w:r>
    </w:p>
    <w:p w14:paraId="32C3E9E2" w14:textId="77777777" w:rsidR="004F189C" w:rsidRPr="00491461" w:rsidRDefault="004F189C" w:rsidP="00414796">
      <w:pPr>
        <w:numPr>
          <w:ilvl w:val="0"/>
          <w:numId w:val="22"/>
        </w:numPr>
        <w:jc w:val="both"/>
        <w:rPr>
          <w:rFonts w:ascii="Times New Roman" w:hAnsi="Times New Roman" w:cs="Times New Roman"/>
          <w:sz w:val="24"/>
          <w:szCs w:val="24"/>
        </w:rPr>
      </w:pPr>
      <w:r w:rsidRPr="00491461">
        <w:rPr>
          <w:rFonts w:ascii="Times New Roman" w:hAnsi="Times New Roman" w:cs="Times New Roman"/>
          <w:sz w:val="24"/>
          <w:szCs w:val="24"/>
        </w:rPr>
        <w:t>Trend Components: Linear time trend features</w:t>
      </w:r>
    </w:p>
    <w:p w14:paraId="20F04AA9" w14:textId="77777777" w:rsidR="004F189C" w:rsidRPr="00491461" w:rsidRDefault="004F189C" w:rsidP="00414796">
      <w:pPr>
        <w:numPr>
          <w:ilvl w:val="0"/>
          <w:numId w:val="22"/>
        </w:numPr>
        <w:jc w:val="both"/>
        <w:rPr>
          <w:rFonts w:ascii="Times New Roman" w:hAnsi="Times New Roman" w:cs="Times New Roman"/>
          <w:sz w:val="24"/>
          <w:szCs w:val="24"/>
        </w:rPr>
      </w:pPr>
      <w:r w:rsidRPr="00491461">
        <w:rPr>
          <w:rFonts w:ascii="Times New Roman" w:hAnsi="Times New Roman" w:cs="Times New Roman"/>
          <w:sz w:val="24"/>
          <w:szCs w:val="24"/>
        </w:rPr>
        <w:t>Univariate Lags: Historical values as predictive features</w:t>
      </w:r>
    </w:p>
    <w:p w14:paraId="3D6CFAC7" w14:textId="77777777" w:rsidR="004F189C" w:rsidRPr="00041DD2" w:rsidRDefault="004F189C" w:rsidP="004F189C">
      <w:pPr>
        <w:jc w:val="both"/>
        <w:rPr>
          <w:rFonts w:ascii="Times New Roman" w:hAnsi="Times New Roman" w:cs="Times New Roman"/>
          <w:sz w:val="24"/>
          <w:szCs w:val="24"/>
        </w:rPr>
      </w:pPr>
    </w:p>
    <w:p w14:paraId="18DD85C7" w14:textId="77777777" w:rsidR="004F189C" w:rsidRPr="00041DD2" w:rsidRDefault="004F189C" w:rsidP="004F189C">
      <w:pPr>
        <w:pStyle w:val="Heading2"/>
      </w:pPr>
      <w:bookmarkStart w:id="269" w:name="_Toc210048371"/>
      <w:bookmarkStart w:id="270" w:name="_Toc211587210"/>
      <w:bookmarkStart w:id="271" w:name="_Toc211595226"/>
      <w:r w:rsidRPr="00041DD2">
        <w:t>Model Architecture</w:t>
      </w:r>
      <w:bookmarkEnd w:id="269"/>
      <w:bookmarkEnd w:id="270"/>
      <w:bookmarkEnd w:id="271"/>
    </w:p>
    <w:p w14:paraId="0561E2D6" w14:textId="77777777" w:rsidR="004F189C" w:rsidRDefault="004F189C" w:rsidP="004F189C">
      <w:pPr>
        <w:pStyle w:val="Heading2"/>
      </w:pPr>
      <w:bookmarkStart w:id="272" w:name="_Toc210048372"/>
      <w:bookmarkStart w:id="273" w:name="_Toc211587211"/>
      <w:bookmarkStart w:id="274" w:name="_Toc211595227"/>
      <w:r w:rsidRPr="00041DD2">
        <w:t>Random Forest Configuration</w:t>
      </w:r>
      <w:bookmarkEnd w:id="272"/>
      <w:bookmarkEnd w:id="273"/>
      <w:bookmarkEnd w:id="274"/>
    </w:p>
    <w:p w14:paraId="1747E06B" w14:textId="77777777" w:rsidR="004F189C" w:rsidRDefault="004F189C" w:rsidP="004F189C"/>
    <w:p w14:paraId="3B7936F2" w14:textId="77777777" w:rsidR="004F189C" w:rsidRPr="005E586B" w:rsidRDefault="004F189C" w:rsidP="004F189C">
      <w:r w:rsidRPr="005E586B">
        <w:rPr>
          <w:noProof/>
        </w:rPr>
        <w:drawing>
          <wp:inline distT="0" distB="0" distL="0" distR="0" wp14:anchorId="55A10F50" wp14:editId="1ED5536B">
            <wp:extent cx="5731510" cy="1554556"/>
            <wp:effectExtent l="0" t="0" r="2540" b="7620"/>
            <wp:docPr id="221812907" name="Picture 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12907" name="Picture 4" descr="A computer screen shot of a program&#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t="68714"/>
                    <a:stretch>
                      <a:fillRect/>
                    </a:stretch>
                  </pic:blipFill>
                  <pic:spPr bwMode="auto">
                    <a:xfrm>
                      <a:off x="0" y="0"/>
                      <a:ext cx="5731510" cy="1554556"/>
                    </a:xfrm>
                    <a:prstGeom prst="rect">
                      <a:avLst/>
                    </a:prstGeom>
                    <a:noFill/>
                    <a:ln>
                      <a:noFill/>
                    </a:ln>
                    <a:extLst>
                      <a:ext uri="{53640926-AAD7-44D8-BBD7-CCE9431645EC}">
                        <a14:shadowObscured xmlns:a14="http://schemas.microsoft.com/office/drawing/2010/main"/>
                      </a:ext>
                    </a:extLst>
                  </pic:spPr>
                </pic:pic>
              </a:graphicData>
            </a:graphic>
          </wp:inline>
        </w:drawing>
      </w:r>
    </w:p>
    <w:p w14:paraId="343DC618" w14:textId="77777777" w:rsidR="004F189C" w:rsidRPr="005E586B" w:rsidRDefault="004F189C" w:rsidP="004F189C"/>
    <w:p w14:paraId="40E55AF0" w14:textId="77777777" w:rsidR="004F189C" w:rsidRPr="00041DD2" w:rsidRDefault="004F189C" w:rsidP="004F189C">
      <w:pPr>
        <w:jc w:val="both"/>
        <w:rPr>
          <w:rFonts w:ascii="Times New Roman" w:hAnsi="Times New Roman" w:cs="Times New Roman"/>
          <w:sz w:val="24"/>
          <w:szCs w:val="24"/>
        </w:rPr>
      </w:pPr>
      <w:r w:rsidRPr="00206DBE">
        <w:rPr>
          <w:rFonts w:ascii="Times New Roman" w:hAnsi="Times New Roman" w:cs="Times New Roman"/>
          <w:sz w:val="24"/>
          <w:szCs w:val="24"/>
        </w:rPr>
        <w:t xml:space="preserve">The Random Forest model configuration incorporates carefully tuned hyperparameters optimized for time series forecasting applications. The ensemble approach utilizes 600 individual decision trees to create robust predictions that minimize overfitting while maintaining high accuracy. The unlimited tree depth allows the model to capture complex non-linear relationships in tourism spending patterns, while the minimum sample requirements ensure statistical reliability at each decision node. </w:t>
      </w:r>
    </w:p>
    <w:p w14:paraId="39DE8952" w14:textId="77777777" w:rsidR="004F189C" w:rsidRPr="00041DD2" w:rsidRDefault="004F189C" w:rsidP="004F189C">
      <w:pPr>
        <w:jc w:val="both"/>
        <w:rPr>
          <w:rFonts w:ascii="Times New Roman" w:hAnsi="Times New Roman" w:cs="Times New Roman"/>
          <w:sz w:val="24"/>
          <w:szCs w:val="24"/>
        </w:rPr>
      </w:pPr>
    </w:p>
    <w:p w14:paraId="2946EA5A" w14:textId="77777777" w:rsidR="004F189C" w:rsidRPr="00041DD2" w:rsidRDefault="004F189C" w:rsidP="004F189C">
      <w:pPr>
        <w:jc w:val="both"/>
        <w:rPr>
          <w:rFonts w:ascii="Times New Roman" w:hAnsi="Times New Roman" w:cs="Times New Roman"/>
          <w:sz w:val="24"/>
          <w:szCs w:val="24"/>
        </w:rPr>
      </w:pPr>
    </w:p>
    <w:p w14:paraId="20995730" w14:textId="77777777" w:rsidR="004F189C" w:rsidRPr="00041DD2" w:rsidRDefault="004F189C" w:rsidP="004F189C">
      <w:pPr>
        <w:jc w:val="both"/>
        <w:rPr>
          <w:rFonts w:ascii="Times New Roman" w:hAnsi="Times New Roman" w:cs="Times New Roman"/>
          <w:sz w:val="24"/>
          <w:szCs w:val="24"/>
        </w:rPr>
      </w:pPr>
    </w:p>
    <w:p w14:paraId="35B293C5" w14:textId="77777777" w:rsidR="004F189C" w:rsidRPr="00041DD2" w:rsidRDefault="004F189C" w:rsidP="004F189C">
      <w:pPr>
        <w:jc w:val="both"/>
        <w:rPr>
          <w:rFonts w:ascii="Times New Roman" w:hAnsi="Times New Roman" w:cs="Times New Roman"/>
          <w:sz w:val="24"/>
          <w:szCs w:val="24"/>
        </w:rPr>
      </w:pPr>
    </w:p>
    <w:p w14:paraId="1EDBC369" w14:textId="77777777" w:rsidR="004F189C" w:rsidRPr="00041DD2" w:rsidRDefault="004F189C" w:rsidP="004F189C">
      <w:pPr>
        <w:jc w:val="both"/>
        <w:rPr>
          <w:rFonts w:ascii="Times New Roman" w:hAnsi="Times New Roman" w:cs="Times New Roman"/>
          <w:sz w:val="24"/>
          <w:szCs w:val="24"/>
        </w:rPr>
      </w:pPr>
    </w:p>
    <w:p w14:paraId="6FE45AA0" w14:textId="77777777" w:rsidR="004F189C" w:rsidRPr="00041DD2" w:rsidRDefault="004F189C" w:rsidP="004F189C">
      <w:pPr>
        <w:jc w:val="both"/>
        <w:rPr>
          <w:rFonts w:ascii="Times New Roman" w:hAnsi="Times New Roman" w:cs="Times New Roman"/>
          <w:sz w:val="24"/>
          <w:szCs w:val="24"/>
        </w:rPr>
      </w:pPr>
    </w:p>
    <w:p w14:paraId="267590E8" w14:textId="77777777" w:rsidR="004F189C" w:rsidRPr="00041DD2" w:rsidRDefault="004F189C" w:rsidP="004F189C">
      <w:pPr>
        <w:pStyle w:val="Heading2"/>
      </w:pPr>
      <w:bookmarkStart w:id="275" w:name="_Toc210048373"/>
      <w:bookmarkStart w:id="276" w:name="_Toc211587212"/>
      <w:bookmarkStart w:id="277" w:name="_Toc211595228"/>
      <w:r w:rsidRPr="00041DD2">
        <w:t>Technologies and Libraries</w:t>
      </w:r>
      <w:bookmarkEnd w:id="275"/>
      <w:bookmarkEnd w:id="276"/>
      <w:bookmarkEnd w:id="277"/>
    </w:p>
    <w:p w14:paraId="0744D399" w14:textId="77777777" w:rsidR="004F189C" w:rsidRPr="00964768" w:rsidRDefault="004F189C" w:rsidP="004F189C">
      <w:bookmarkStart w:id="278" w:name="_Toc210048374"/>
      <w:r w:rsidRPr="00964768">
        <w:t>Python 3.x: The fundamental programming language that drives workflows for data processing, analysis, and machine learning.</w:t>
      </w:r>
    </w:p>
    <w:p w14:paraId="76765AB6" w14:textId="77777777" w:rsidR="004F189C" w:rsidRPr="00964768" w:rsidRDefault="004F189C" w:rsidP="004F189C"/>
    <w:p w14:paraId="3582F8EB" w14:textId="77777777" w:rsidR="004F189C" w:rsidRPr="00964768" w:rsidRDefault="004F189C" w:rsidP="004F189C">
      <w:r w:rsidRPr="00964768">
        <w:t xml:space="preserve">Scikit-learn </w:t>
      </w:r>
      <w:r>
        <w:t xml:space="preserve">: it </w:t>
      </w:r>
      <w:r w:rsidRPr="00964768">
        <w:t>is a machine learning library used for preprocessing, evaluation, and model construction.</w:t>
      </w:r>
    </w:p>
    <w:p w14:paraId="7C94327F" w14:textId="77777777" w:rsidR="004F189C" w:rsidRPr="00964768" w:rsidRDefault="004F189C" w:rsidP="004F189C"/>
    <w:p w14:paraId="5C623E40" w14:textId="77777777" w:rsidR="004F189C" w:rsidRPr="00964768" w:rsidRDefault="004F189C" w:rsidP="004F189C">
      <w:r w:rsidRPr="00964768">
        <w:t>Pandas: A data manipulation tool for effective transformation and management of time series.</w:t>
      </w:r>
    </w:p>
    <w:p w14:paraId="3FFB10DD" w14:textId="77777777" w:rsidR="004F189C" w:rsidRPr="00964768" w:rsidRDefault="004F189C" w:rsidP="004F189C"/>
    <w:p w14:paraId="1DC2D28B" w14:textId="77777777" w:rsidR="004F189C" w:rsidRPr="00964768" w:rsidRDefault="004F189C" w:rsidP="004F189C">
      <w:r w:rsidRPr="00964768">
        <w:t>NumPy: A library for numerical computing that facilitates quick array operations and mathematical computations.</w:t>
      </w:r>
    </w:p>
    <w:p w14:paraId="5613D352" w14:textId="77777777" w:rsidR="004F189C" w:rsidRPr="00964768" w:rsidRDefault="004F189C" w:rsidP="004F189C"/>
    <w:p w14:paraId="519ECCCD" w14:textId="77777777" w:rsidR="004F189C" w:rsidRDefault="004F189C" w:rsidP="004F189C">
      <w:r w:rsidRPr="00964768">
        <w:t xml:space="preserve">Matplotlib </w:t>
      </w:r>
      <w:r>
        <w:t xml:space="preserve">: it </w:t>
      </w:r>
      <w:r w:rsidRPr="00964768">
        <w:t>is a visualisation tool for making professional, lucid time series and forecast plots</w:t>
      </w:r>
    </w:p>
    <w:p w14:paraId="5423B069" w14:textId="77777777" w:rsidR="004F189C" w:rsidRPr="00041DD2" w:rsidRDefault="004F189C" w:rsidP="004F189C">
      <w:pPr>
        <w:pStyle w:val="Heading3"/>
      </w:pPr>
      <w:bookmarkStart w:id="279" w:name="_Toc211587213"/>
      <w:bookmarkStart w:id="280" w:name="_Toc211595229"/>
      <w:r w:rsidRPr="00964768">
        <w:rPr>
          <w:rFonts w:eastAsia="Arial" w:cs="Times New Roman"/>
          <w:color w:val="auto"/>
          <w:sz w:val="24"/>
          <w:szCs w:val="24"/>
        </w:rPr>
        <w:t>.</w:t>
      </w:r>
      <w:r w:rsidRPr="00041DD2">
        <w:t>Key Libraries and Modules</w:t>
      </w:r>
      <w:bookmarkEnd w:id="278"/>
      <w:bookmarkEnd w:id="279"/>
      <w:bookmarkEnd w:id="280"/>
    </w:p>
    <w:p w14:paraId="7833811C" w14:textId="77777777" w:rsidR="004F189C" w:rsidRPr="00337BB0" w:rsidRDefault="004F189C" w:rsidP="004F189C">
      <w:pPr>
        <w:jc w:val="both"/>
        <w:rPr>
          <w:rFonts w:ascii="Times New Roman" w:hAnsi="Times New Roman" w:cs="Times New Roman"/>
          <w:sz w:val="24"/>
          <w:szCs w:val="24"/>
        </w:rPr>
      </w:pPr>
      <w:r w:rsidRPr="00041DD2">
        <w:rPr>
          <w:rFonts w:ascii="Times New Roman" w:hAnsi="Times New Roman" w:cs="Times New Roman"/>
          <w:noProof/>
          <w:sz w:val="24"/>
          <w:szCs w:val="24"/>
        </w:rPr>
        <w:drawing>
          <wp:inline distT="0" distB="0" distL="0" distR="0" wp14:anchorId="78EE042A" wp14:editId="5E22A65C">
            <wp:extent cx="5731510" cy="4968875"/>
            <wp:effectExtent l="0" t="0" r="2540" b="3175"/>
            <wp:docPr id="892873741" name="Picture 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3741" name="Picture 2" descr="A computer screen shot of a pro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968875"/>
                    </a:xfrm>
                    <a:prstGeom prst="rect">
                      <a:avLst/>
                    </a:prstGeom>
                    <a:noFill/>
                    <a:ln>
                      <a:noFill/>
                    </a:ln>
                  </pic:spPr>
                </pic:pic>
              </a:graphicData>
            </a:graphic>
          </wp:inline>
        </w:drawing>
      </w:r>
    </w:p>
    <w:p w14:paraId="6AED0E9F" w14:textId="77777777" w:rsidR="004F189C" w:rsidRPr="00C3515C" w:rsidRDefault="004F189C" w:rsidP="004F189C">
      <w:pPr>
        <w:jc w:val="both"/>
        <w:rPr>
          <w:rFonts w:ascii="Times New Roman" w:hAnsi="Times New Roman" w:cs="Times New Roman"/>
          <w:sz w:val="24"/>
          <w:szCs w:val="24"/>
        </w:rPr>
      </w:pPr>
    </w:p>
    <w:p w14:paraId="2356E8EB" w14:textId="77777777" w:rsidR="004F189C" w:rsidRPr="00041DD2" w:rsidRDefault="004F189C" w:rsidP="004F189C">
      <w:pPr>
        <w:jc w:val="both"/>
        <w:rPr>
          <w:rFonts w:ascii="Times New Roman" w:hAnsi="Times New Roman" w:cs="Times New Roman"/>
          <w:sz w:val="24"/>
          <w:szCs w:val="24"/>
        </w:rPr>
      </w:pPr>
      <w:r w:rsidRPr="00527EDE">
        <w:rPr>
          <w:rFonts w:ascii="Times New Roman" w:hAnsi="Times New Roman" w:cs="Times New Roman"/>
          <w:sz w:val="24"/>
          <w:szCs w:val="24"/>
        </w:rPr>
        <w:t>The approach relies on a well selected subset of specialized libraries that have strong capabilities to deal with each layer of the forecast pipeline. These imports will form the basis of all our needs for data processing, feature engineering, model training and result visualisation.</w:t>
      </w:r>
    </w:p>
    <w:p w14:paraId="58323C49" w14:textId="77777777" w:rsidR="004F189C" w:rsidRPr="00041DD2" w:rsidRDefault="004F189C" w:rsidP="004F189C">
      <w:pPr>
        <w:jc w:val="both"/>
        <w:rPr>
          <w:rFonts w:ascii="Times New Roman" w:hAnsi="Times New Roman" w:cs="Times New Roman"/>
          <w:sz w:val="24"/>
          <w:szCs w:val="24"/>
        </w:rPr>
      </w:pPr>
      <w:r w:rsidRPr="00041DD2">
        <w:rPr>
          <w:rFonts w:ascii="Times New Roman" w:hAnsi="Times New Roman" w:cs="Times New Roman"/>
          <w:sz w:val="24"/>
          <w:szCs w:val="24"/>
        </w:rPr>
        <w:t>Development Environment</w:t>
      </w:r>
    </w:p>
    <w:p w14:paraId="1A3FB036" w14:textId="77777777" w:rsidR="004F189C" w:rsidRPr="00041DD2" w:rsidRDefault="004F189C" w:rsidP="004F189C">
      <w:pPr>
        <w:jc w:val="both"/>
        <w:rPr>
          <w:rFonts w:ascii="Times New Roman" w:hAnsi="Times New Roman" w:cs="Times New Roman"/>
          <w:sz w:val="24"/>
          <w:szCs w:val="24"/>
        </w:rPr>
      </w:pPr>
    </w:p>
    <w:p w14:paraId="1857CC7B" w14:textId="77777777" w:rsidR="004F189C" w:rsidRPr="00041DD2" w:rsidRDefault="004F189C" w:rsidP="00414796">
      <w:pPr>
        <w:pStyle w:val="ListParagraph"/>
        <w:numPr>
          <w:ilvl w:val="0"/>
          <w:numId w:val="23"/>
        </w:numPr>
        <w:spacing w:after="0" w:line="276" w:lineRule="auto"/>
        <w:jc w:val="both"/>
        <w:rPr>
          <w:rFonts w:ascii="Times New Roman" w:hAnsi="Times New Roman" w:cs="Times New Roman"/>
          <w:sz w:val="24"/>
          <w:szCs w:val="24"/>
        </w:rPr>
      </w:pPr>
      <w:r w:rsidRPr="00041DD2">
        <w:rPr>
          <w:rFonts w:ascii="Times New Roman" w:hAnsi="Times New Roman" w:cs="Times New Roman"/>
          <w:sz w:val="24"/>
          <w:szCs w:val="24"/>
        </w:rPr>
        <w:t>Data Source: CSV files from TEIC-MBIE regional tourism database</w:t>
      </w:r>
    </w:p>
    <w:p w14:paraId="7B4C3B62" w14:textId="77777777" w:rsidR="004F189C" w:rsidRPr="00041DD2" w:rsidRDefault="004F189C" w:rsidP="00414796">
      <w:pPr>
        <w:pStyle w:val="ListParagraph"/>
        <w:numPr>
          <w:ilvl w:val="0"/>
          <w:numId w:val="23"/>
        </w:numPr>
        <w:spacing w:after="0" w:line="276" w:lineRule="auto"/>
        <w:jc w:val="both"/>
        <w:rPr>
          <w:rFonts w:ascii="Times New Roman" w:hAnsi="Times New Roman" w:cs="Times New Roman"/>
          <w:sz w:val="24"/>
          <w:szCs w:val="24"/>
        </w:rPr>
      </w:pPr>
      <w:r w:rsidRPr="00041DD2">
        <w:rPr>
          <w:rFonts w:ascii="Times New Roman" w:hAnsi="Times New Roman" w:cs="Times New Roman"/>
          <w:sz w:val="24"/>
          <w:szCs w:val="24"/>
        </w:rPr>
        <w:t>Processing: Automated monthly aggregation and resampling</w:t>
      </w:r>
    </w:p>
    <w:p w14:paraId="368F215A" w14:textId="77777777" w:rsidR="004F189C" w:rsidRPr="00041DD2" w:rsidRDefault="004F189C" w:rsidP="00414796">
      <w:pPr>
        <w:pStyle w:val="ListParagraph"/>
        <w:numPr>
          <w:ilvl w:val="0"/>
          <w:numId w:val="23"/>
        </w:numPr>
        <w:spacing w:after="0" w:line="276" w:lineRule="auto"/>
        <w:jc w:val="both"/>
        <w:rPr>
          <w:rFonts w:ascii="Times New Roman" w:hAnsi="Times New Roman" w:cs="Times New Roman"/>
          <w:sz w:val="24"/>
          <w:szCs w:val="24"/>
        </w:rPr>
      </w:pPr>
      <w:r w:rsidRPr="00041DD2">
        <w:rPr>
          <w:rFonts w:ascii="Times New Roman" w:hAnsi="Times New Roman" w:cs="Times New Roman"/>
          <w:sz w:val="24"/>
          <w:szCs w:val="24"/>
        </w:rPr>
        <w:t>Output: CSV forecast files with confidence metrics</w:t>
      </w:r>
    </w:p>
    <w:p w14:paraId="2BFF5230" w14:textId="77777777" w:rsidR="004F189C" w:rsidRPr="00041DD2" w:rsidRDefault="004F189C" w:rsidP="00414796">
      <w:pPr>
        <w:pStyle w:val="ListParagraph"/>
        <w:numPr>
          <w:ilvl w:val="0"/>
          <w:numId w:val="23"/>
        </w:numPr>
        <w:spacing w:after="0" w:line="276" w:lineRule="auto"/>
        <w:jc w:val="both"/>
        <w:rPr>
          <w:rFonts w:ascii="Times New Roman" w:hAnsi="Times New Roman" w:cs="Times New Roman"/>
          <w:sz w:val="24"/>
          <w:szCs w:val="24"/>
        </w:rPr>
      </w:pPr>
      <w:r w:rsidRPr="00041DD2">
        <w:rPr>
          <w:rFonts w:ascii="Times New Roman" w:hAnsi="Times New Roman" w:cs="Times New Roman"/>
          <w:sz w:val="24"/>
          <w:szCs w:val="24"/>
        </w:rPr>
        <w:t>Visualization: Professional time series plots with forecast intervals</w:t>
      </w:r>
    </w:p>
    <w:p w14:paraId="7D00C2C4" w14:textId="77777777" w:rsidR="004F189C" w:rsidRPr="00041DD2" w:rsidRDefault="004F189C" w:rsidP="004F189C">
      <w:pPr>
        <w:jc w:val="both"/>
        <w:rPr>
          <w:rFonts w:ascii="Times New Roman" w:hAnsi="Times New Roman" w:cs="Times New Roman"/>
          <w:sz w:val="24"/>
          <w:szCs w:val="24"/>
        </w:rPr>
      </w:pPr>
    </w:p>
    <w:p w14:paraId="213CD669" w14:textId="77777777" w:rsidR="004F189C" w:rsidRPr="00041DD2" w:rsidRDefault="004F189C" w:rsidP="004F189C">
      <w:pPr>
        <w:jc w:val="both"/>
        <w:rPr>
          <w:rFonts w:ascii="Times New Roman" w:hAnsi="Times New Roman" w:cs="Times New Roman"/>
          <w:sz w:val="24"/>
          <w:szCs w:val="24"/>
        </w:rPr>
      </w:pPr>
    </w:p>
    <w:p w14:paraId="35FA41B4" w14:textId="77777777" w:rsidR="004F189C" w:rsidRDefault="004F189C" w:rsidP="004F189C">
      <w:pPr>
        <w:jc w:val="both"/>
        <w:rPr>
          <w:rFonts w:ascii="Times New Roman" w:hAnsi="Times New Roman" w:cs="Times New Roman"/>
          <w:sz w:val="24"/>
          <w:szCs w:val="24"/>
        </w:rPr>
      </w:pPr>
    </w:p>
    <w:p w14:paraId="5CB75BC6" w14:textId="77777777" w:rsidR="004F189C" w:rsidRDefault="004F189C" w:rsidP="004F189C">
      <w:pPr>
        <w:jc w:val="both"/>
        <w:rPr>
          <w:rFonts w:ascii="Times New Roman" w:hAnsi="Times New Roman" w:cs="Times New Roman"/>
          <w:sz w:val="24"/>
          <w:szCs w:val="24"/>
        </w:rPr>
      </w:pPr>
    </w:p>
    <w:p w14:paraId="01489C6A" w14:textId="77777777" w:rsidR="004F189C" w:rsidRDefault="004F189C" w:rsidP="004F189C">
      <w:pPr>
        <w:jc w:val="both"/>
        <w:rPr>
          <w:rFonts w:ascii="Times New Roman" w:hAnsi="Times New Roman" w:cs="Times New Roman"/>
          <w:sz w:val="24"/>
          <w:szCs w:val="24"/>
        </w:rPr>
      </w:pPr>
    </w:p>
    <w:p w14:paraId="59A54E0C" w14:textId="77777777" w:rsidR="004F189C" w:rsidRDefault="004F189C" w:rsidP="004F189C">
      <w:pPr>
        <w:jc w:val="both"/>
        <w:rPr>
          <w:rFonts w:ascii="Times New Roman" w:hAnsi="Times New Roman" w:cs="Times New Roman"/>
          <w:sz w:val="24"/>
          <w:szCs w:val="24"/>
        </w:rPr>
      </w:pPr>
    </w:p>
    <w:p w14:paraId="35AFFD66" w14:textId="77777777" w:rsidR="004F189C" w:rsidRDefault="004F189C" w:rsidP="004F189C">
      <w:pPr>
        <w:jc w:val="both"/>
        <w:rPr>
          <w:rFonts w:ascii="Times New Roman" w:hAnsi="Times New Roman" w:cs="Times New Roman"/>
          <w:sz w:val="24"/>
          <w:szCs w:val="24"/>
        </w:rPr>
      </w:pPr>
    </w:p>
    <w:p w14:paraId="3B990B98" w14:textId="77777777" w:rsidR="004F189C" w:rsidRDefault="004F189C" w:rsidP="004F189C">
      <w:pPr>
        <w:jc w:val="both"/>
        <w:rPr>
          <w:rFonts w:ascii="Times New Roman" w:hAnsi="Times New Roman" w:cs="Times New Roman"/>
          <w:sz w:val="24"/>
          <w:szCs w:val="24"/>
        </w:rPr>
      </w:pPr>
    </w:p>
    <w:p w14:paraId="795EA261" w14:textId="77777777" w:rsidR="004F189C" w:rsidRDefault="004F189C" w:rsidP="004F189C">
      <w:pPr>
        <w:jc w:val="both"/>
        <w:rPr>
          <w:rFonts w:ascii="Times New Roman" w:hAnsi="Times New Roman" w:cs="Times New Roman"/>
          <w:sz w:val="24"/>
          <w:szCs w:val="24"/>
        </w:rPr>
      </w:pPr>
    </w:p>
    <w:p w14:paraId="3E884D1D" w14:textId="77777777" w:rsidR="004F189C" w:rsidRDefault="004F189C" w:rsidP="004F189C">
      <w:pPr>
        <w:jc w:val="both"/>
        <w:rPr>
          <w:rFonts w:ascii="Times New Roman" w:hAnsi="Times New Roman" w:cs="Times New Roman"/>
          <w:sz w:val="24"/>
          <w:szCs w:val="24"/>
        </w:rPr>
      </w:pPr>
    </w:p>
    <w:p w14:paraId="0E031E57" w14:textId="77777777" w:rsidR="004F189C" w:rsidRDefault="004F189C" w:rsidP="004F189C">
      <w:pPr>
        <w:jc w:val="both"/>
        <w:rPr>
          <w:rFonts w:ascii="Times New Roman" w:hAnsi="Times New Roman" w:cs="Times New Roman"/>
          <w:sz w:val="24"/>
          <w:szCs w:val="24"/>
        </w:rPr>
      </w:pPr>
    </w:p>
    <w:p w14:paraId="28AFAA0D" w14:textId="77777777" w:rsidR="004F189C" w:rsidRDefault="004F189C" w:rsidP="004F189C">
      <w:pPr>
        <w:jc w:val="both"/>
        <w:rPr>
          <w:rFonts w:ascii="Times New Roman" w:hAnsi="Times New Roman" w:cs="Times New Roman"/>
          <w:sz w:val="24"/>
          <w:szCs w:val="24"/>
        </w:rPr>
      </w:pPr>
    </w:p>
    <w:p w14:paraId="761B8245" w14:textId="77777777" w:rsidR="004F189C" w:rsidRDefault="004F189C" w:rsidP="004F189C">
      <w:pPr>
        <w:jc w:val="both"/>
        <w:rPr>
          <w:rFonts w:ascii="Times New Roman" w:hAnsi="Times New Roman" w:cs="Times New Roman"/>
          <w:sz w:val="24"/>
          <w:szCs w:val="24"/>
        </w:rPr>
      </w:pPr>
    </w:p>
    <w:p w14:paraId="18619132" w14:textId="77777777" w:rsidR="004F189C" w:rsidRDefault="004F189C" w:rsidP="004F189C">
      <w:pPr>
        <w:jc w:val="both"/>
        <w:rPr>
          <w:rFonts w:ascii="Times New Roman" w:hAnsi="Times New Roman" w:cs="Times New Roman"/>
          <w:sz w:val="24"/>
          <w:szCs w:val="24"/>
        </w:rPr>
      </w:pPr>
    </w:p>
    <w:p w14:paraId="720BF604" w14:textId="77777777" w:rsidR="004F189C" w:rsidRDefault="004F189C" w:rsidP="004F189C">
      <w:pPr>
        <w:jc w:val="both"/>
        <w:rPr>
          <w:rFonts w:ascii="Times New Roman" w:hAnsi="Times New Roman" w:cs="Times New Roman"/>
          <w:sz w:val="24"/>
          <w:szCs w:val="24"/>
        </w:rPr>
      </w:pPr>
    </w:p>
    <w:p w14:paraId="4FE9E2E6" w14:textId="77777777" w:rsidR="004F189C" w:rsidRDefault="004F189C" w:rsidP="004F189C">
      <w:pPr>
        <w:jc w:val="both"/>
        <w:rPr>
          <w:rFonts w:ascii="Times New Roman" w:hAnsi="Times New Roman" w:cs="Times New Roman"/>
          <w:sz w:val="24"/>
          <w:szCs w:val="24"/>
        </w:rPr>
      </w:pPr>
    </w:p>
    <w:p w14:paraId="5AB27DAD" w14:textId="77777777" w:rsidR="004F189C" w:rsidRDefault="004F189C" w:rsidP="004F189C">
      <w:pPr>
        <w:jc w:val="both"/>
        <w:rPr>
          <w:rFonts w:ascii="Times New Roman" w:hAnsi="Times New Roman" w:cs="Times New Roman"/>
          <w:sz w:val="24"/>
          <w:szCs w:val="24"/>
        </w:rPr>
      </w:pPr>
    </w:p>
    <w:p w14:paraId="0C8C33D0" w14:textId="77777777" w:rsidR="004F189C" w:rsidRDefault="004F189C" w:rsidP="004F189C">
      <w:pPr>
        <w:jc w:val="both"/>
        <w:rPr>
          <w:rFonts w:ascii="Times New Roman" w:hAnsi="Times New Roman" w:cs="Times New Roman"/>
          <w:sz w:val="24"/>
          <w:szCs w:val="24"/>
        </w:rPr>
      </w:pPr>
    </w:p>
    <w:p w14:paraId="79AC5D7E" w14:textId="77777777" w:rsidR="004F189C" w:rsidRDefault="004F189C" w:rsidP="004F189C">
      <w:pPr>
        <w:jc w:val="both"/>
        <w:rPr>
          <w:rFonts w:ascii="Times New Roman" w:hAnsi="Times New Roman" w:cs="Times New Roman"/>
          <w:sz w:val="24"/>
          <w:szCs w:val="24"/>
        </w:rPr>
      </w:pPr>
    </w:p>
    <w:p w14:paraId="648BAE0C" w14:textId="77777777" w:rsidR="004F189C" w:rsidRDefault="004F189C" w:rsidP="004F189C">
      <w:pPr>
        <w:jc w:val="both"/>
        <w:rPr>
          <w:rFonts w:ascii="Times New Roman" w:hAnsi="Times New Roman" w:cs="Times New Roman"/>
          <w:sz w:val="24"/>
          <w:szCs w:val="24"/>
        </w:rPr>
      </w:pPr>
    </w:p>
    <w:p w14:paraId="5DA0E530" w14:textId="77777777" w:rsidR="004F189C" w:rsidRDefault="004F189C" w:rsidP="004F189C">
      <w:pPr>
        <w:jc w:val="both"/>
        <w:rPr>
          <w:rFonts w:ascii="Times New Roman" w:hAnsi="Times New Roman" w:cs="Times New Roman"/>
          <w:sz w:val="24"/>
          <w:szCs w:val="24"/>
        </w:rPr>
      </w:pPr>
    </w:p>
    <w:p w14:paraId="008552AF" w14:textId="77777777" w:rsidR="004F189C" w:rsidRDefault="004F189C" w:rsidP="004F189C">
      <w:pPr>
        <w:jc w:val="both"/>
        <w:rPr>
          <w:rFonts w:ascii="Times New Roman" w:hAnsi="Times New Roman" w:cs="Times New Roman"/>
          <w:sz w:val="24"/>
          <w:szCs w:val="24"/>
        </w:rPr>
      </w:pPr>
    </w:p>
    <w:p w14:paraId="15C1BACD" w14:textId="77777777" w:rsidR="004F189C" w:rsidRDefault="004F189C" w:rsidP="004F189C">
      <w:pPr>
        <w:jc w:val="both"/>
        <w:rPr>
          <w:rFonts w:ascii="Times New Roman" w:hAnsi="Times New Roman" w:cs="Times New Roman"/>
          <w:sz w:val="24"/>
          <w:szCs w:val="24"/>
        </w:rPr>
      </w:pPr>
    </w:p>
    <w:p w14:paraId="4427F8EE" w14:textId="77777777" w:rsidR="004F189C" w:rsidRDefault="004F189C" w:rsidP="004F189C">
      <w:pPr>
        <w:jc w:val="both"/>
        <w:rPr>
          <w:rFonts w:ascii="Times New Roman" w:hAnsi="Times New Roman" w:cs="Times New Roman"/>
          <w:sz w:val="24"/>
          <w:szCs w:val="24"/>
        </w:rPr>
      </w:pPr>
    </w:p>
    <w:p w14:paraId="4C85991D" w14:textId="77777777" w:rsidR="004F189C" w:rsidRDefault="004F189C" w:rsidP="004F189C">
      <w:pPr>
        <w:jc w:val="both"/>
        <w:rPr>
          <w:rFonts w:ascii="Times New Roman" w:hAnsi="Times New Roman" w:cs="Times New Roman"/>
          <w:sz w:val="24"/>
          <w:szCs w:val="24"/>
        </w:rPr>
      </w:pPr>
    </w:p>
    <w:p w14:paraId="3C4FDD2E" w14:textId="77777777" w:rsidR="004F189C" w:rsidRDefault="004F189C" w:rsidP="004F189C">
      <w:pPr>
        <w:jc w:val="both"/>
        <w:rPr>
          <w:rFonts w:ascii="Times New Roman" w:hAnsi="Times New Roman" w:cs="Times New Roman"/>
          <w:sz w:val="24"/>
          <w:szCs w:val="24"/>
        </w:rPr>
      </w:pPr>
    </w:p>
    <w:p w14:paraId="5EE4F9E9" w14:textId="77777777" w:rsidR="004F189C" w:rsidRDefault="004F189C" w:rsidP="004F189C">
      <w:pPr>
        <w:jc w:val="both"/>
        <w:rPr>
          <w:rFonts w:ascii="Times New Roman" w:hAnsi="Times New Roman" w:cs="Times New Roman"/>
          <w:sz w:val="24"/>
          <w:szCs w:val="24"/>
        </w:rPr>
      </w:pPr>
    </w:p>
    <w:p w14:paraId="1154556F" w14:textId="77777777" w:rsidR="004F189C" w:rsidRPr="00041DD2" w:rsidRDefault="004F189C" w:rsidP="004F189C">
      <w:pPr>
        <w:jc w:val="both"/>
        <w:rPr>
          <w:rFonts w:ascii="Times New Roman" w:hAnsi="Times New Roman" w:cs="Times New Roman"/>
          <w:sz w:val="24"/>
          <w:szCs w:val="24"/>
        </w:rPr>
      </w:pPr>
    </w:p>
    <w:p w14:paraId="6B5E4B7A" w14:textId="77777777" w:rsidR="004F189C" w:rsidRPr="00041DD2" w:rsidRDefault="004F189C" w:rsidP="004F189C">
      <w:pPr>
        <w:jc w:val="both"/>
        <w:rPr>
          <w:rFonts w:ascii="Times New Roman" w:hAnsi="Times New Roman" w:cs="Times New Roman"/>
          <w:sz w:val="24"/>
          <w:szCs w:val="24"/>
        </w:rPr>
      </w:pPr>
    </w:p>
    <w:p w14:paraId="1B828474" w14:textId="77777777" w:rsidR="004F189C" w:rsidRPr="00041DD2" w:rsidRDefault="004F189C" w:rsidP="004F189C">
      <w:pPr>
        <w:jc w:val="both"/>
        <w:rPr>
          <w:rFonts w:ascii="Times New Roman" w:hAnsi="Times New Roman" w:cs="Times New Roman"/>
          <w:sz w:val="24"/>
          <w:szCs w:val="24"/>
        </w:rPr>
      </w:pPr>
    </w:p>
    <w:p w14:paraId="792016CD" w14:textId="77777777" w:rsidR="004F189C" w:rsidRPr="00041DD2" w:rsidRDefault="004F189C" w:rsidP="004F189C">
      <w:pPr>
        <w:pStyle w:val="Heading2"/>
      </w:pPr>
      <w:bookmarkStart w:id="281" w:name="_Toc210048375"/>
      <w:bookmarkStart w:id="282" w:name="_Toc211587214"/>
      <w:bookmarkStart w:id="283" w:name="_Toc211595230"/>
      <w:r w:rsidRPr="00041DD2">
        <w:t>Data Processing Pipeline</w:t>
      </w:r>
      <w:bookmarkEnd w:id="281"/>
      <w:bookmarkEnd w:id="282"/>
      <w:bookmarkEnd w:id="283"/>
    </w:p>
    <w:p w14:paraId="5F17AD4F" w14:textId="77777777" w:rsidR="004F189C" w:rsidRPr="00041DD2" w:rsidRDefault="004F189C" w:rsidP="004F189C">
      <w:pPr>
        <w:pStyle w:val="Heading2"/>
      </w:pPr>
      <w:bookmarkStart w:id="284" w:name="_Toc210048376"/>
      <w:bookmarkStart w:id="285" w:name="_Toc211587215"/>
      <w:bookmarkStart w:id="286" w:name="_Toc211595231"/>
      <w:r w:rsidRPr="00041DD2">
        <w:t>Data Import and Preparation</w:t>
      </w:r>
      <w:bookmarkEnd w:id="284"/>
      <w:bookmarkEnd w:id="285"/>
      <w:bookmarkEnd w:id="286"/>
    </w:p>
    <w:p w14:paraId="2A608CD6" w14:textId="77777777" w:rsidR="004F189C" w:rsidRDefault="004F189C" w:rsidP="004F189C">
      <w:pPr>
        <w:jc w:val="both"/>
        <w:rPr>
          <w:rFonts w:ascii="Times New Roman" w:hAnsi="Times New Roman" w:cs="Times New Roman"/>
          <w:sz w:val="24"/>
          <w:szCs w:val="24"/>
        </w:rPr>
      </w:pPr>
      <w:r w:rsidRPr="00041DD2">
        <w:rPr>
          <w:rFonts w:ascii="Times New Roman" w:hAnsi="Times New Roman" w:cs="Times New Roman"/>
          <w:sz w:val="24"/>
          <w:szCs w:val="24"/>
        </w:rPr>
        <w:t>[INSERT "</w:t>
      </w:r>
      <w:proofErr w:type="spellStart"/>
      <w:r w:rsidRPr="00041DD2">
        <w:rPr>
          <w:rFonts w:ascii="Times New Roman" w:hAnsi="Times New Roman" w:cs="Times New Roman"/>
          <w:sz w:val="24"/>
          <w:szCs w:val="24"/>
        </w:rPr>
        <w:t>load_data</w:t>
      </w:r>
      <w:proofErr w:type="spellEnd"/>
      <w:r w:rsidRPr="00041DD2">
        <w:rPr>
          <w:rFonts w:ascii="Times New Roman" w:hAnsi="Times New Roman" w:cs="Times New Roman"/>
          <w:sz w:val="24"/>
          <w:szCs w:val="24"/>
        </w:rPr>
        <w:t xml:space="preserve">() Function Code" SCREENSHOT HERE - Shows def </w:t>
      </w:r>
      <w:proofErr w:type="spellStart"/>
      <w:r w:rsidRPr="00041DD2">
        <w:rPr>
          <w:rFonts w:ascii="Times New Roman" w:hAnsi="Times New Roman" w:cs="Times New Roman"/>
          <w:sz w:val="24"/>
          <w:szCs w:val="24"/>
        </w:rPr>
        <w:t>load_data</w:t>
      </w:r>
      <w:proofErr w:type="spellEnd"/>
      <w:r w:rsidRPr="00041DD2">
        <w:rPr>
          <w:rFonts w:ascii="Times New Roman" w:hAnsi="Times New Roman" w:cs="Times New Roman"/>
          <w:sz w:val="24"/>
          <w:szCs w:val="24"/>
        </w:rPr>
        <w:t xml:space="preserve">(): </w:t>
      </w:r>
      <w:proofErr w:type="spellStart"/>
      <w:r w:rsidRPr="00041DD2">
        <w:rPr>
          <w:rFonts w:ascii="Times New Roman" w:hAnsi="Times New Roman" w:cs="Times New Roman"/>
          <w:sz w:val="24"/>
          <w:szCs w:val="24"/>
        </w:rPr>
        <w:t>tect</w:t>
      </w:r>
      <w:proofErr w:type="spellEnd"/>
      <w:r w:rsidRPr="00041DD2">
        <w:rPr>
          <w:rFonts w:ascii="Times New Roman" w:hAnsi="Times New Roman" w:cs="Times New Roman"/>
          <w:sz w:val="24"/>
          <w:szCs w:val="24"/>
        </w:rPr>
        <w:t xml:space="preserve"> = </w:t>
      </w:r>
      <w:proofErr w:type="spellStart"/>
      <w:r w:rsidRPr="00041DD2">
        <w:rPr>
          <w:rFonts w:ascii="Times New Roman" w:hAnsi="Times New Roman" w:cs="Times New Roman"/>
          <w:sz w:val="24"/>
          <w:szCs w:val="24"/>
        </w:rPr>
        <w:t>pd.read_csv</w:t>
      </w:r>
      <w:proofErr w:type="spellEnd"/>
      <w:r w:rsidRPr="00041DD2">
        <w:rPr>
          <w:rFonts w:ascii="Times New Roman" w:hAnsi="Times New Roman" w:cs="Times New Roman"/>
          <w:sz w:val="24"/>
          <w:szCs w:val="24"/>
        </w:rPr>
        <w:t>(TECT_REGION_PATH...) function definition]</w:t>
      </w:r>
    </w:p>
    <w:p w14:paraId="5507BF1D" w14:textId="77777777" w:rsidR="004F189C" w:rsidRDefault="004F189C" w:rsidP="004F189C">
      <w:pPr>
        <w:jc w:val="both"/>
        <w:rPr>
          <w:rFonts w:ascii="Times New Roman" w:hAnsi="Times New Roman" w:cs="Times New Roman"/>
          <w:sz w:val="24"/>
          <w:szCs w:val="24"/>
        </w:rPr>
      </w:pPr>
    </w:p>
    <w:p w14:paraId="253B9F6B" w14:textId="77777777" w:rsidR="004F189C" w:rsidRPr="001913A3" w:rsidRDefault="004F189C" w:rsidP="004F189C">
      <w:pPr>
        <w:jc w:val="both"/>
        <w:rPr>
          <w:rFonts w:ascii="Times New Roman" w:hAnsi="Times New Roman" w:cs="Times New Roman"/>
          <w:sz w:val="24"/>
          <w:szCs w:val="24"/>
        </w:rPr>
      </w:pPr>
      <w:r w:rsidRPr="001913A3">
        <w:rPr>
          <w:rFonts w:ascii="Times New Roman" w:hAnsi="Times New Roman" w:cs="Times New Roman"/>
          <w:noProof/>
          <w:sz w:val="24"/>
          <w:szCs w:val="24"/>
        </w:rPr>
        <w:drawing>
          <wp:inline distT="0" distB="0" distL="0" distR="0" wp14:anchorId="7254EEDC" wp14:editId="3F5C6D27">
            <wp:extent cx="5731510" cy="2038524"/>
            <wp:effectExtent l="0" t="0" r="2540" b="0"/>
            <wp:docPr id="1922068834"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8834" name="Picture 6" descr="A screen shot of a computer program&#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b="52043"/>
                    <a:stretch>
                      <a:fillRect/>
                    </a:stretch>
                  </pic:blipFill>
                  <pic:spPr bwMode="auto">
                    <a:xfrm>
                      <a:off x="0" y="0"/>
                      <a:ext cx="5731510" cy="2038524"/>
                    </a:xfrm>
                    <a:prstGeom prst="rect">
                      <a:avLst/>
                    </a:prstGeom>
                    <a:noFill/>
                    <a:ln>
                      <a:noFill/>
                    </a:ln>
                    <a:extLst>
                      <a:ext uri="{53640926-AAD7-44D8-BBD7-CCE9431645EC}">
                        <a14:shadowObscured xmlns:a14="http://schemas.microsoft.com/office/drawing/2010/main"/>
                      </a:ext>
                    </a:extLst>
                  </pic:spPr>
                </pic:pic>
              </a:graphicData>
            </a:graphic>
          </wp:inline>
        </w:drawing>
      </w:r>
    </w:p>
    <w:p w14:paraId="7B5F8437" w14:textId="77777777" w:rsidR="004F189C" w:rsidRPr="00041DD2" w:rsidRDefault="004F189C" w:rsidP="004F189C">
      <w:pPr>
        <w:jc w:val="both"/>
        <w:rPr>
          <w:rFonts w:ascii="Times New Roman" w:hAnsi="Times New Roman" w:cs="Times New Roman"/>
          <w:sz w:val="24"/>
          <w:szCs w:val="24"/>
        </w:rPr>
      </w:pPr>
    </w:p>
    <w:p w14:paraId="1A60229A" w14:textId="77777777" w:rsidR="004F189C" w:rsidRPr="00C83058" w:rsidRDefault="004F189C" w:rsidP="004F189C">
      <w:bookmarkStart w:id="287" w:name="_Toc210048377"/>
      <w:r w:rsidRPr="00C83058">
        <w:t xml:space="preserve">Flow of data processing  A methodical procedure that ensures data quality and temporal consistency is followed when processing comprehensive tourism expenditure data.  All observations are brought onto the same time span by the </w:t>
      </w:r>
      <w:proofErr w:type="spellStart"/>
      <w:r w:rsidRPr="00C83058">
        <w:t>load_data</w:t>
      </w:r>
      <w:proofErr w:type="spellEnd"/>
      <w:r w:rsidRPr="00C83058">
        <w:t>() function's robust date parsing technique with month-end alignment.  Because it eliminates potential misalignment that could reduce model precision, normalisation is a crucial step in time series analysis.</w:t>
      </w:r>
    </w:p>
    <w:p w14:paraId="751C21B8" w14:textId="77777777" w:rsidR="004F189C" w:rsidRPr="00C83058" w:rsidRDefault="004F189C" w:rsidP="004F189C"/>
    <w:p w14:paraId="53467D63" w14:textId="77777777" w:rsidR="004F189C" w:rsidRDefault="004F189C" w:rsidP="004F189C">
      <w:r w:rsidRPr="00C83058">
        <w:t xml:space="preserve"> The raw TEIC-MBIE data is extensively generalised and renamed into formats that are ready for analysis in the data preparation columns.  Sorting by date preserves the data's chronological order, and the visitor types' hierarchical structure enables the separation of the domestic and international segments for more focused analysis.</w:t>
      </w:r>
    </w:p>
    <w:p w14:paraId="52452E62" w14:textId="77777777" w:rsidR="004F189C" w:rsidRDefault="004F189C" w:rsidP="004F189C">
      <w:pPr>
        <w:pStyle w:val="Heading2"/>
      </w:pPr>
      <w:bookmarkStart w:id="288" w:name="_Toc211587216"/>
      <w:bookmarkStart w:id="289" w:name="_Toc211595232"/>
      <w:r w:rsidRPr="00041DD2">
        <w:t>Data Transformation and Feature Engineering</w:t>
      </w:r>
      <w:bookmarkEnd w:id="287"/>
      <w:bookmarkEnd w:id="288"/>
      <w:bookmarkEnd w:id="289"/>
    </w:p>
    <w:p w14:paraId="43114343" w14:textId="77777777" w:rsidR="004F189C" w:rsidRPr="00414619" w:rsidRDefault="004F189C" w:rsidP="004F189C">
      <w:r w:rsidRPr="00414619">
        <w:rPr>
          <w:noProof/>
        </w:rPr>
        <w:drawing>
          <wp:inline distT="0" distB="0" distL="0" distR="0" wp14:anchorId="57D43520" wp14:editId="0307032A">
            <wp:extent cx="5731510" cy="2254110"/>
            <wp:effectExtent l="0" t="0" r="2540" b="0"/>
            <wp:docPr id="817522247"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22247" name="Picture 8" descr="A screen shot of a computer program&#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t="46971"/>
                    <a:stretch>
                      <a:fillRect/>
                    </a:stretch>
                  </pic:blipFill>
                  <pic:spPr bwMode="auto">
                    <a:xfrm>
                      <a:off x="0" y="0"/>
                      <a:ext cx="5731510" cy="2254110"/>
                    </a:xfrm>
                    <a:prstGeom prst="rect">
                      <a:avLst/>
                    </a:prstGeom>
                    <a:noFill/>
                    <a:ln>
                      <a:noFill/>
                    </a:ln>
                    <a:extLst>
                      <a:ext uri="{53640926-AAD7-44D8-BBD7-CCE9431645EC}">
                        <a14:shadowObscured xmlns:a14="http://schemas.microsoft.com/office/drawing/2010/main"/>
                      </a:ext>
                    </a:extLst>
                  </pic:spPr>
                </pic:pic>
              </a:graphicData>
            </a:graphic>
          </wp:inline>
        </w:drawing>
      </w:r>
    </w:p>
    <w:p w14:paraId="084E3D21" w14:textId="77777777" w:rsidR="004F189C" w:rsidRDefault="004F189C" w:rsidP="004F189C">
      <w:bookmarkStart w:id="290" w:name="_Toc210048300"/>
      <w:r w:rsidRPr="00433B9B">
        <w:rPr>
          <w:noProof/>
        </w:rPr>
        <w:drawing>
          <wp:inline distT="0" distB="0" distL="0" distR="0" wp14:anchorId="3F11235F" wp14:editId="0F86C770">
            <wp:extent cx="5731510" cy="4132580"/>
            <wp:effectExtent l="0" t="0" r="2540" b="1270"/>
            <wp:docPr id="1050715896" name="Picture 1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15896" name="Picture 10" descr="A computer screen shot of a program cod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132580"/>
                    </a:xfrm>
                    <a:prstGeom prst="rect">
                      <a:avLst/>
                    </a:prstGeom>
                    <a:noFill/>
                    <a:ln>
                      <a:noFill/>
                    </a:ln>
                  </pic:spPr>
                </pic:pic>
              </a:graphicData>
            </a:graphic>
          </wp:inline>
        </w:drawing>
      </w:r>
      <w:bookmarkEnd w:id="290"/>
    </w:p>
    <w:p w14:paraId="3C8BE205" w14:textId="77777777" w:rsidR="004F189C" w:rsidRDefault="004F189C" w:rsidP="004F189C"/>
    <w:p w14:paraId="5D6ABB26" w14:textId="77777777" w:rsidR="004F189C" w:rsidRPr="00433B9B" w:rsidRDefault="004F189C" w:rsidP="004F189C"/>
    <w:p w14:paraId="629A78C5" w14:textId="77777777" w:rsidR="004F189C" w:rsidRPr="00041DD2" w:rsidRDefault="004F189C" w:rsidP="004F189C">
      <w:pPr>
        <w:pStyle w:val="Heading3"/>
      </w:pPr>
      <w:bookmarkStart w:id="291" w:name="_Toc210048378"/>
      <w:bookmarkStart w:id="292" w:name="_Toc211587217"/>
      <w:bookmarkStart w:id="293" w:name="_Toc211595233"/>
      <w:r w:rsidRPr="00041DD2">
        <w:t>Time Series Construction Process</w:t>
      </w:r>
      <w:bookmarkEnd w:id="291"/>
      <w:bookmarkEnd w:id="292"/>
      <w:bookmarkEnd w:id="293"/>
    </w:p>
    <w:p w14:paraId="5B1800D8" w14:textId="77777777" w:rsidR="004F189C" w:rsidRPr="00527EDE" w:rsidRDefault="004F189C" w:rsidP="004F189C">
      <w:bookmarkStart w:id="294" w:name="_Toc210048379"/>
      <w:r w:rsidRPr="00527EDE">
        <w:t xml:space="preserve">The methodology for constructing the time series utilizes advanced aggregation procedures that convert regional expenditure data into meaningful national indicators. The monthly aggregation processes preserve seasonal characteristics and </w:t>
      </w:r>
      <w:proofErr w:type="gramStart"/>
      <w:r w:rsidRPr="00527EDE">
        <w:t>reduces</w:t>
      </w:r>
      <w:proofErr w:type="gramEnd"/>
      <w:r w:rsidRPr="00527EDE">
        <w:t xml:space="preserve"> interference from the day-to-day variations. </w:t>
      </w:r>
      <w:proofErr w:type="spellStart"/>
      <w:r w:rsidRPr="00527EDE">
        <w:t>Modeling</w:t>
      </w:r>
      <w:proofErr w:type="spellEnd"/>
      <w:r w:rsidRPr="00527EDE">
        <w:t xml:space="preserve"> is further enhanced because domestic and international visitor segments are separated allowing targeted </w:t>
      </w:r>
      <w:proofErr w:type="spellStart"/>
      <w:r w:rsidRPr="00527EDE">
        <w:t>modeling</w:t>
      </w:r>
      <w:proofErr w:type="spellEnd"/>
      <w:r w:rsidRPr="00527EDE">
        <w:t xml:space="preserve"> to reflect the different </w:t>
      </w:r>
      <w:proofErr w:type="spellStart"/>
      <w:r w:rsidRPr="00527EDE">
        <w:t>behavioral</w:t>
      </w:r>
      <w:proofErr w:type="spellEnd"/>
      <w:r w:rsidRPr="00527EDE">
        <w:t xml:space="preserve"> patterns exhibited by these two important market segments.</w:t>
      </w:r>
    </w:p>
    <w:p w14:paraId="42E55228" w14:textId="77777777" w:rsidR="004F189C" w:rsidRPr="00527EDE" w:rsidRDefault="004F189C" w:rsidP="004F189C">
      <w:r w:rsidRPr="00527EDE">
        <w:t>The full time series construct, on the other hand, fills in data gaps through smart interpolations that maintain underlying patterns while simply imputing missing eyes. This way, model training happens on full data without screening out artificial patterns that could have an impact on prediction accuracy.</w:t>
      </w:r>
    </w:p>
    <w:p w14:paraId="728DB3C0" w14:textId="77777777" w:rsidR="004F189C" w:rsidRPr="00041DD2" w:rsidRDefault="004F189C" w:rsidP="004F189C">
      <w:pPr>
        <w:pStyle w:val="Heading3"/>
      </w:pPr>
      <w:bookmarkStart w:id="295" w:name="_Toc211587218"/>
      <w:bookmarkStart w:id="296" w:name="_Toc211595234"/>
      <w:r w:rsidRPr="00041DD2">
        <w:t>Feature Matrix Generation Process</w:t>
      </w:r>
      <w:bookmarkEnd w:id="294"/>
      <w:bookmarkEnd w:id="295"/>
      <w:bookmarkEnd w:id="296"/>
    </w:p>
    <w:p w14:paraId="4135CA2E" w14:textId="77777777" w:rsidR="004F189C" w:rsidRPr="00527EDE" w:rsidRDefault="004F189C" w:rsidP="004F189C">
      <w:pPr>
        <w:jc w:val="both"/>
        <w:rPr>
          <w:rFonts w:ascii="Times New Roman" w:hAnsi="Times New Roman" w:cs="Times New Roman"/>
          <w:sz w:val="24"/>
          <w:szCs w:val="24"/>
        </w:rPr>
      </w:pPr>
      <w:r w:rsidRPr="00527EDE">
        <w:rPr>
          <w:rFonts w:ascii="Times New Roman" w:hAnsi="Times New Roman" w:cs="Times New Roman"/>
          <w:sz w:val="24"/>
          <w:szCs w:val="24"/>
        </w:rPr>
        <w:t>The _</w:t>
      </w:r>
      <w:proofErr w:type="spellStart"/>
      <w:r w:rsidRPr="00527EDE">
        <w:rPr>
          <w:rFonts w:ascii="Times New Roman" w:hAnsi="Times New Roman" w:cs="Times New Roman"/>
          <w:sz w:val="24"/>
          <w:szCs w:val="24"/>
        </w:rPr>
        <w:t>make_design_matrix_univar</w:t>
      </w:r>
      <w:proofErr w:type="spellEnd"/>
      <w:r w:rsidRPr="00527EDE">
        <w:rPr>
          <w:rFonts w:ascii="Times New Roman" w:hAnsi="Times New Roman" w:cs="Times New Roman"/>
          <w:sz w:val="24"/>
          <w:szCs w:val="24"/>
        </w:rPr>
        <w:t xml:space="preserve"> creates the structure of the supervised learning that is necessary to train a Random Forest. This intricate feature engineering produces as many as 24 lagged features which record previous spending levels to reflect the temporal dependence in tourism data. By incorporating seasonal indicators by means of monthly dummies, the model can self-correct according to the cyclic behaviour that may follow out in a data series, without imposing seasonality as part of the cycle.</w:t>
      </w:r>
    </w:p>
    <w:p w14:paraId="479A233F" w14:textId="77777777" w:rsidR="004F189C" w:rsidRPr="00527EDE" w:rsidRDefault="004F189C" w:rsidP="004F189C">
      <w:pPr>
        <w:jc w:val="both"/>
        <w:rPr>
          <w:rFonts w:ascii="Times New Roman" w:hAnsi="Times New Roman" w:cs="Times New Roman"/>
          <w:sz w:val="24"/>
          <w:szCs w:val="24"/>
        </w:rPr>
      </w:pPr>
      <w:r w:rsidRPr="00527EDE">
        <w:rPr>
          <w:rFonts w:ascii="Times New Roman" w:hAnsi="Times New Roman" w:cs="Times New Roman"/>
          <w:sz w:val="24"/>
          <w:szCs w:val="24"/>
        </w:rPr>
        <w:t xml:space="preserve">A linear trend term accounts for long-term growth or decline not captured by short lag terms. The way missing values are automatically managed via a </w:t>
      </w:r>
      <w:proofErr w:type="spellStart"/>
      <w:r w:rsidRPr="00527EDE">
        <w:rPr>
          <w:rFonts w:ascii="Times New Roman" w:hAnsi="Times New Roman" w:cs="Times New Roman"/>
          <w:sz w:val="24"/>
          <w:szCs w:val="24"/>
        </w:rPr>
        <w:t>dropna</w:t>
      </w:r>
      <w:proofErr w:type="spellEnd"/>
      <w:r w:rsidRPr="00527EDE">
        <w:rPr>
          <w:rFonts w:ascii="Times New Roman" w:hAnsi="Times New Roman" w:cs="Times New Roman"/>
          <w:sz w:val="24"/>
          <w:szCs w:val="24"/>
        </w:rPr>
        <w:t>() based mechanism ensures that our machine learning model only work with complete feature vectors, ensuring the statistical validity of any inference that we derive from it.</w:t>
      </w:r>
    </w:p>
    <w:p w14:paraId="7F470E3C" w14:textId="77777777" w:rsidR="004F189C" w:rsidRPr="00041DD2" w:rsidRDefault="004F189C" w:rsidP="004F189C">
      <w:pPr>
        <w:jc w:val="both"/>
        <w:rPr>
          <w:rFonts w:ascii="Times New Roman" w:hAnsi="Times New Roman" w:cs="Times New Roman"/>
          <w:sz w:val="24"/>
          <w:szCs w:val="24"/>
        </w:rPr>
      </w:pPr>
    </w:p>
    <w:p w14:paraId="63FA18A5" w14:textId="77777777" w:rsidR="004F189C" w:rsidRPr="00041DD2" w:rsidRDefault="004F189C" w:rsidP="004F189C">
      <w:pPr>
        <w:jc w:val="both"/>
        <w:rPr>
          <w:rFonts w:ascii="Times New Roman" w:hAnsi="Times New Roman" w:cs="Times New Roman"/>
          <w:sz w:val="24"/>
          <w:szCs w:val="24"/>
        </w:rPr>
      </w:pPr>
    </w:p>
    <w:p w14:paraId="0C904DBB" w14:textId="77777777" w:rsidR="004F189C" w:rsidRPr="00CF56FC" w:rsidRDefault="004F189C" w:rsidP="004F189C">
      <w:pPr>
        <w:pStyle w:val="Heading2"/>
      </w:pPr>
      <w:bookmarkStart w:id="297" w:name="_Toc210048380"/>
      <w:bookmarkStart w:id="298" w:name="_Toc211587219"/>
      <w:bookmarkStart w:id="299" w:name="_Toc211595235"/>
      <w:r w:rsidRPr="00CF56FC">
        <w:t>Model Implementation</w:t>
      </w:r>
      <w:bookmarkEnd w:id="297"/>
      <w:bookmarkEnd w:id="298"/>
      <w:bookmarkEnd w:id="299"/>
    </w:p>
    <w:p w14:paraId="1702C5F8" w14:textId="77777777" w:rsidR="004F189C" w:rsidRDefault="004F189C" w:rsidP="004F189C">
      <w:pPr>
        <w:pStyle w:val="Heading2"/>
      </w:pPr>
      <w:bookmarkStart w:id="300" w:name="_Toc210048381"/>
      <w:bookmarkStart w:id="301" w:name="_Toc211587220"/>
      <w:bookmarkStart w:id="302" w:name="_Toc211595236"/>
      <w:r w:rsidRPr="00CF56FC">
        <w:t>Training Framework</w:t>
      </w:r>
      <w:bookmarkEnd w:id="300"/>
      <w:bookmarkEnd w:id="301"/>
      <w:bookmarkEnd w:id="302"/>
    </w:p>
    <w:p w14:paraId="60717610" w14:textId="77777777" w:rsidR="004F189C" w:rsidRPr="007759B3" w:rsidRDefault="004F189C" w:rsidP="004F189C">
      <w:r w:rsidRPr="007759B3">
        <w:rPr>
          <w:noProof/>
        </w:rPr>
        <w:drawing>
          <wp:inline distT="0" distB="0" distL="0" distR="0" wp14:anchorId="409DC896" wp14:editId="0025057A">
            <wp:extent cx="5731510" cy="4219575"/>
            <wp:effectExtent l="0" t="0" r="2540" b="9525"/>
            <wp:docPr id="238612044" name="Picture 1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12044" name="Picture 12" descr="A computer screen shot of a program cod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a:ln>
                      <a:noFill/>
                    </a:ln>
                  </pic:spPr>
                </pic:pic>
              </a:graphicData>
            </a:graphic>
          </wp:inline>
        </w:drawing>
      </w:r>
    </w:p>
    <w:p w14:paraId="7BCB1BC6" w14:textId="77777777" w:rsidR="004F189C" w:rsidRPr="007759B3" w:rsidRDefault="004F189C" w:rsidP="004F189C"/>
    <w:p w14:paraId="39F58493" w14:textId="77777777" w:rsidR="004F189C" w:rsidRPr="00527EDE" w:rsidRDefault="004F189C" w:rsidP="004F189C">
      <w:pPr>
        <w:jc w:val="both"/>
        <w:rPr>
          <w:rFonts w:ascii="Times New Roman" w:hAnsi="Times New Roman" w:cs="Times New Roman"/>
          <w:sz w:val="24"/>
          <w:szCs w:val="24"/>
        </w:rPr>
      </w:pPr>
      <w:r w:rsidRPr="00527EDE">
        <w:rPr>
          <w:rFonts w:ascii="Times New Roman" w:hAnsi="Times New Roman" w:cs="Times New Roman"/>
          <w:sz w:val="24"/>
          <w:szCs w:val="24"/>
        </w:rPr>
        <w:t>In order to guarantee strong performance across a range of tourism spending scenarios, the model employs an advanced training and evaluation framework. In order to maintain temporal ordering and provide sufficient sample sizes for model training and validation, the training methodology integrates thorough data splitting strategies.</w:t>
      </w:r>
    </w:p>
    <w:p w14:paraId="1AEBC8CE" w14:textId="77777777" w:rsidR="004F189C" w:rsidRPr="001901DE" w:rsidRDefault="004F189C" w:rsidP="004F189C">
      <w:pPr>
        <w:jc w:val="both"/>
        <w:rPr>
          <w:rFonts w:ascii="Times New Roman" w:hAnsi="Times New Roman" w:cs="Times New Roman"/>
          <w:sz w:val="24"/>
          <w:szCs w:val="24"/>
        </w:rPr>
      </w:pPr>
    </w:p>
    <w:p w14:paraId="628352A9" w14:textId="77777777" w:rsidR="004F189C" w:rsidRPr="001901DE" w:rsidRDefault="004F189C" w:rsidP="004F189C">
      <w:pPr>
        <w:pStyle w:val="Heading3"/>
      </w:pPr>
      <w:bookmarkStart w:id="303" w:name="_Toc210048382"/>
      <w:bookmarkStart w:id="304" w:name="_Toc211587221"/>
      <w:bookmarkStart w:id="305" w:name="_Toc211595237"/>
      <w:r w:rsidRPr="001901DE">
        <w:t>Data Splitting Strategy</w:t>
      </w:r>
      <w:bookmarkEnd w:id="303"/>
      <w:bookmarkEnd w:id="304"/>
      <w:bookmarkEnd w:id="305"/>
    </w:p>
    <w:p w14:paraId="630716B4" w14:textId="77777777" w:rsidR="004F189C" w:rsidRPr="00527EDE" w:rsidRDefault="004F189C" w:rsidP="004F189C">
      <w:pPr>
        <w:jc w:val="both"/>
        <w:rPr>
          <w:rFonts w:ascii="Times New Roman" w:hAnsi="Times New Roman" w:cs="Times New Roman"/>
          <w:sz w:val="24"/>
          <w:szCs w:val="24"/>
        </w:rPr>
      </w:pPr>
      <w:r w:rsidRPr="00527EDE">
        <w:rPr>
          <w:rFonts w:ascii="Times New Roman" w:hAnsi="Times New Roman" w:cs="Times New Roman"/>
          <w:sz w:val="24"/>
          <w:szCs w:val="24"/>
        </w:rPr>
        <w:t>By maintaining the order of events during the validation process, the temporal data splitting approach acknowledges the distinctive features of time series data.  In order to guarantee that models learn from historical patterns without experiencing data leakage from future observations, training sets include historical data up to the specified test period.  Test sets provide objective assessments of model performance by simulating held-out periods that mimic actual forecasting situations.</w:t>
      </w:r>
    </w:p>
    <w:p w14:paraId="21FED427" w14:textId="77777777" w:rsidR="004F189C" w:rsidRPr="00527EDE" w:rsidRDefault="004F189C" w:rsidP="004F189C">
      <w:pPr>
        <w:jc w:val="both"/>
        <w:rPr>
          <w:rFonts w:ascii="Times New Roman" w:hAnsi="Times New Roman" w:cs="Times New Roman"/>
          <w:sz w:val="24"/>
          <w:szCs w:val="24"/>
        </w:rPr>
      </w:pPr>
    </w:p>
    <w:p w14:paraId="481DB110" w14:textId="77777777" w:rsidR="004F189C" w:rsidRPr="001901DE" w:rsidRDefault="004F189C" w:rsidP="004F189C">
      <w:pPr>
        <w:jc w:val="both"/>
        <w:rPr>
          <w:rFonts w:ascii="Times New Roman" w:hAnsi="Times New Roman" w:cs="Times New Roman"/>
          <w:sz w:val="24"/>
          <w:szCs w:val="24"/>
        </w:rPr>
      </w:pPr>
      <w:r w:rsidRPr="00527EDE">
        <w:rPr>
          <w:rFonts w:ascii="Times New Roman" w:hAnsi="Times New Roman" w:cs="Times New Roman"/>
          <w:sz w:val="24"/>
          <w:szCs w:val="24"/>
        </w:rPr>
        <w:t xml:space="preserve"> By offering enough data points for significant pattern recognition, the minimum series length requirement of 36 observations guarantees statistical validity.  This three-year minimum allows for possible year-over-year fluctuations that are typical of the tourism industry while also acknowledging the seasonality of tourism spending.</w:t>
      </w:r>
    </w:p>
    <w:p w14:paraId="361E84EF" w14:textId="77777777" w:rsidR="004F189C" w:rsidRPr="001901DE" w:rsidRDefault="004F189C" w:rsidP="004F189C">
      <w:pPr>
        <w:pStyle w:val="Heading2"/>
      </w:pPr>
      <w:bookmarkStart w:id="306" w:name="_Toc210048383"/>
      <w:bookmarkStart w:id="307" w:name="_Toc211587222"/>
      <w:bookmarkStart w:id="308" w:name="_Toc211595238"/>
      <w:r w:rsidRPr="001901DE">
        <w:t>Pipeline Construction Process</w:t>
      </w:r>
      <w:bookmarkEnd w:id="306"/>
      <w:bookmarkEnd w:id="307"/>
      <w:bookmarkEnd w:id="308"/>
    </w:p>
    <w:p w14:paraId="4BDEA1A9" w14:textId="77777777" w:rsidR="004F189C" w:rsidRPr="00527EDE" w:rsidRDefault="004F189C" w:rsidP="004F189C">
      <w:pPr>
        <w:jc w:val="both"/>
        <w:rPr>
          <w:rFonts w:ascii="Times New Roman" w:hAnsi="Times New Roman" w:cs="Times New Roman"/>
          <w:sz w:val="24"/>
          <w:szCs w:val="24"/>
        </w:rPr>
      </w:pPr>
      <w:r w:rsidRPr="00527EDE">
        <w:rPr>
          <w:rFonts w:ascii="Times New Roman" w:hAnsi="Times New Roman" w:cs="Times New Roman"/>
          <w:sz w:val="24"/>
          <w:szCs w:val="24"/>
        </w:rPr>
        <w:t>We implemented Random Forest to train on scikit-</w:t>
      </w:r>
      <w:proofErr w:type="spellStart"/>
      <w:r w:rsidRPr="00527EDE">
        <w:rPr>
          <w:rFonts w:ascii="Times New Roman" w:hAnsi="Times New Roman" w:cs="Times New Roman"/>
          <w:sz w:val="24"/>
          <w:szCs w:val="24"/>
        </w:rPr>
        <w:t>learn's</w:t>
      </w:r>
      <w:proofErr w:type="spellEnd"/>
      <w:r w:rsidRPr="00527EDE">
        <w:rPr>
          <w:rFonts w:ascii="Times New Roman" w:hAnsi="Times New Roman" w:cs="Times New Roman"/>
          <w:sz w:val="24"/>
          <w:szCs w:val="24"/>
        </w:rPr>
        <w:t xml:space="preserve"> preprocessing and modelling pipeline structure, which manages the categorical and numerical features using separate transformation methods. The categorical variables namely monthly indicators are transformed into binary form using one-hot encoding to allow the Random Forest models to best utilise them. This encoding strategy also allows for capturing the seasonal patterns without forcing artificial ordering bias in learning of the models.</w:t>
      </w:r>
    </w:p>
    <w:p w14:paraId="36ECAC42" w14:textId="77777777" w:rsidR="004F189C" w:rsidRPr="001901DE" w:rsidRDefault="004F189C" w:rsidP="004F189C">
      <w:pPr>
        <w:jc w:val="both"/>
        <w:rPr>
          <w:rFonts w:ascii="Times New Roman" w:hAnsi="Times New Roman" w:cs="Times New Roman"/>
          <w:sz w:val="24"/>
          <w:szCs w:val="24"/>
        </w:rPr>
      </w:pPr>
      <w:r w:rsidRPr="00527EDE">
        <w:rPr>
          <w:rFonts w:ascii="Times New Roman" w:hAnsi="Times New Roman" w:cs="Times New Roman"/>
          <w:sz w:val="24"/>
          <w:szCs w:val="24"/>
        </w:rPr>
        <w:t>Its modular nature allows easy adaptation and extension to other types of features or transformation needs that could arise during model development or be discovered at production deployment.</w:t>
      </w:r>
    </w:p>
    <w:p w14:paraId="30992DFA" w14:textId="77777777" w:rsidR="004F189C" w:rsidRPr="001901DE" w:rsidRDefault="004F189C" w:rsidP="004F189C">
      <w:pPr>
        <w:pStyle w:val="Heading2"/>
      </w:pPr>
      <w:bookmarkStart w:id="309" w:name="_Toc210048384"/>
      <w:bookmarkStart w:id="310" w:name="_Toc211587223"/>
      <w:bookmarkStart w:id="311" w:name="_Toc211595239"/>
      <w:r w:rsidRPr="001901DE">
        <w:t>Recursive Forecasting Process</w:t>
      </w:r>
      <w:bookmarkEnd w:id="309"/>
      <w:bookmarkEnd w:id="310"/>
      <w:bookmarkEnd w:id="311"/>
    </w:p>
    <w:p w14:paraId="7F85AD07" w14:textId="77777777" w:rsidR="004F189C" w:rsidRPr="001015F6" w:rsidRDefault="004F189C" w:rsidP="004F189C">
      <w:pPr>
        <w:jc w:val="both"/>
        <w:rPr>
          <w:rFonts w:ascii="Times New Roman" w:hAnsi="Times New Roman" w:cs="Times New Roman"/>
          <w:sz w:val="24"/>
          <w:szCs w:val="24"/>
        </w:rPr>
      </w:pPr>
      <w:r w:rsidRPr="001015F6">
        <w:rPr>
          <w:rFonts w:ascii="Times New Roman" w:hAnsi="Times New Roman" w:cs="Times New Roman"/>
          <w:noProof/>
          <w:sz w:val="24"/>
          <w:szCs w:val="24"/>
        </w:rPr>
        <w:drawing>
          <wp:inline distT="0" distB="0" distL="0" distR="0" wp14:anchorId="274FCAC6" wp14:editId="3B22E346">
            <wp:extent cx="5731510" cy="3884930"/>
            <wp:effectExtent l="0" t="0" r="2540" b="1270"/>
            <wp:docPr id="511299316"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9316" name="Picture 14" descr="A screen shot of a computer pro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84930"/>
                    </a:xfrm>
                    <a:prstGeom prst="rect">
                      <a:avLst/>
                    </a:prstGeom>
                    <a:noFill/>
                    <a:ln>
                      <a:noFill/>
                    </a:ln>
                  </pic:spPr>
                </pic:pic>
              </a:graphicData>
            </a:graphic>
          </wp:inline>
        </w:drawing>
      </w:r>
    </w:p>
    <w:p w14:paraId="464BE43F" w14:textId="77777777" w:rsidR="004F189C" w:rsidRPr="001901DE" w:rsidRDefault="004F189C" w:rsidP="004F189C">
      <w:pPr>
        <w:jc w:val="both"/>
        <w:rPr>
          <w:rFonts w:ascii="Times New Roman" w:hAnsi="Times New Roman" w:cs="Times New Roman"/>
          <w:sz w:val="24"/>
          <w:szCs w:val="24"/>
        </w:rPr>
      </w:pPr>
    </w:p>
    <w:p w14:paraId="688024B8" w14:textId="77777777" w:rsidR="004F189C" w:rsidRPr="001901DE" w:rsidRDefault="004F189C" w:rsidP="004F189C">
      <w:pPr>
        <w:pStyle w:val="Heading3"/>
      </w:pPr>
      <w:bookmarkStart w:id="312" w:name="_Toc210048385"/>
      <w:bookmarkStart w:id="313" w:name="_Toc211587224"/>
      <w:bookmarkStart w:id="314" w:name="_Toc211595240"/>
      <w:r w:rsidRPr="001901DE">
        <w:t>Multi-step Ahead Prediction Methodology</w:t>
      </w:r>
      <w:bookmarkEnd w:id="312"/>
      <w:bookmarkEnd w:id="313"/>
      <w:bookmarkEnd w:id="314"/>
    </w:p>
    <w:p w14:paraId="170D8CE6" w14:textId="77777777" w:rsidR="004F189C" w:rsidRDefault="004F189C" w:rsidP="004F189C">
      <w:pPr>
        <w:jc w:val="both"/>
        <w:rPr>
          <w:rFonts w:ascii="Times New Roman" w:hAnsi="Times New Roman" w:cs="Times New Roman"/>
          <w:sz w:val="24"/>
          <w:szCs w:val="24"/>
        </w:rPr>
      </w:pPr>
      <w:r w:rsidRPr="001901DE">
        <w:rPr>
          <w:rFonts w:ascii="Times New Roman" w:hAnsi="Times New Roman" w:cs="Times New Roman"/>
          <w:sz w:val="24"/>
          <w:szCs w:val="24"/>
        </w:rPr>
        <w:t>The recursive forecasting approach represents a sophisticated solution to the multi-step ahead prediction challenge inherent in time series forecasting applications. This methodology enables the model to generate forecasts beyond the immediate next period by iteratively using its own predictions as inputs for subsequent forecasting steps.</w:t>
      </w:r>
    </w:p>
    <w:p w14:paraId="7DE3162A" w14:textId="77777777" w:rsidR="004F189C" w:rsidRPr="001901DE" w:rsidRDefault="004F189C" w:rsidP="004F189C">
      <w:pPr>
        <w:jc w:val="both"/>
        <w:rPr>
          <w:rFonts w:ascii="Times New Roman" w:hAnsi="Times New Roman" w:cs="Times New Roman"/>
          <w:sz w:val="24"/>
          <w:szCs w:val="24"/>
        </w:rPr>
      </w:pPr>
    </w:p>
    <w:p w14:paraId="0BD63575" w14:textId="77777777" w:rsidR="004F189C" w:rsidRDefault="004F189C" w:rsidP="004F189C">
      <w:pPr>
        <w:jc w:val="both"/>
        <w:rPr>
          <w:rFonts w:ascii="Times New Roman" w:hAnsi="Times New Roman" w:cs="Times New Roman"/>
          <w:sz w:val="24"/>
          <w:szCs w:val="24"/>
        </w:rPr>
      </w:pPr>
      <w:r w:rsidRPr="001901DE">
        <w:rPr>
          <w:rFonts w:ascii="Times New Roman" w:hAnsi="Times New Roman" w:cs="Times New Roman"/>
          <w:sz w:val="24"/>
          <w:szCs w:val="24"/>
        </w:rPr>
        <w:t>The _</w:t>
      </w:r>
      <w:proofErr w:type="spellStart"/>
      <w:r w:rsidRPr="001901DE">
        <w:rPr>
          <w:rFonts w:ascii="Times New Roman" w:hAnsi="Times New Roman" w:cs="Times New Roman"/>
          <w:sz w:val="24"/>
          <w:szCs w:val="24"/>
        </w:rPr>
        <w:t>recursive_predict_univar</w:t>
      </w:r>
      <w:proofErr w:type="spellEnd"/>
      <w:r w:rsidRPr="001901DE">
        <w:rPr>
          <w:rFonts w:ascii="Times New Roman" w:hAnsi="Times New Roman" w:cs="Times New Roman"/>
          <w:sz w:val="24"/>
          <w:szCs w:val="24"/>
        </w:rPr>
        <w:t xml:space="preserve"> function implements a careful balance between automation and control, systematically updating temporal features including month indicators and trend components for each forecasting step. The automatic lag feature updating mechanism ensures that historical patterns remain accessible to the model while incorporating newly generated predictions into the feature matrix for subsequent periods.</w:t>
      </w:r>
    </w:p>
    <w:p w14:paraId="33CD8812" w14:textId="77777777" w:rsidR="004F189C" w:rsidRDefault="004F189C" w:rsidP="004F189C">
      <w:pPr>
        <w:jc w:val="both"/>
        <w:rPr>
          <w:rFonts w:ascii="Times New Roman" w:hAnsi="Times New Roman" w:cs="Times New Roman"/>
          <w:sz w:val="24"/>
          <w:szCs w:val="24"/>
        </w:rPr>
      </w:pPr>
    </w:p>
    <w:p w14:paraId="6EE9E7B6" w14:textId="77777777" w:rsidR="004F189C" w:rsidRDefault="004F189C" w:rsidP="004F189C">
      <w:pPr>
        <w:jc w:val="both"/>
        <w:rPr>
          <w:rFonts w:ascii="Times New Roman" w:hAnsi="Times New Roman" w:cs="Times New Roman"/>
          <w:sz w:val="24"/>
          <w:szCs w:val="24"/>
        </w:rPr>
      </w:pPr>
      <w:r w:rsidRPr="000B26C2">
        <w:rPr>
          <w:rFonts w:ascii="Times New Roman" w:hAnsi="Times New Roman" w:cs="Times New Roman"/>
          <w:noProof/>
          <w:sz w:val="24"/>
          <w:szCs w:val="24"/>
        </w:rPr>
        <w:drawing>
          <wp:inline distT="0" distB="0" distL="0" distR="0" wp14:anchorId="4475D862" wp14:editId="77FB0D47">
            <wp:extent cx="5731510" cy="4404360"/>
            <wp:effectExtent l="0" t="0" r="2540" b="0"/>
            <wp:docPr id="2061354317" name="Picture 16"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54317" name="Picture 16" descr="A computer screen shot of tex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404360"/>
                    </a:xfrm>
                    <a:prstGeom prst="rect">
                      <a:avLst/>
                    </a:prstGeom>
                    <a:noFill/>
                    <a:ln>
                      <a:noFill/>
                    </a:ln>
                  </pic:spPr>
                </pic:pic>
              </a:graphicData>
            </a:graphic>
          </wp:inline>
        </w:drawing>
      </w:r>
    </w:p>
    <w:p w14:paraId="1E6B34C5" w14:textId="77777777" w:rsidR="004F189C" w:rsidRPr="001901DE" w:rsidRDefault="004F189C" w:rsidP="004F189C">
      <w:pPr>
        <w:jc w:val="both"/>
        <w:rPr>
          <w:rFonts w:ascii="Times New Roman" w:hAnsi="Times New Roman" w:cs="Times New Roman"/>
          <w:sz w:val="24"/>
          <w:szCs w:val="24"/>
        </w:rPr>
      </w:pPr>
    </w:p>
    <w:p w14:paraId="11D42297" w14:textId="77777777" w:rsidR="004F189C" w:rsidRPr="0057798A" w:rsidRDefault="004F189C" w:rsidP="004F189C">
      <w:pPr>
        <w:jc w:val="both"/>
        <w:rPr>
          <w:rFonts w:ascii="Times New Roman" w:hAnsi="Times New Roman" w:cs="Times New Roman"/>
          <w:sz w:val="24"/>
          <w:szCs w:val="24"/>
        </w:rPr>
      </w:pPr>
      <w:r w:rsidRPr="0057798A">
        <w:rPr>
          <w:rFonts w:ascii="Times New Roman" w:hAnsi="Times New Roman" w:cs="Times New Roman"/>
          <w:sz w:val="24"/>
          <w:szCs w:val="24"/>
        </w:rPr>
        <w:t>The prediction pipeline coordinates the large number of tasks needed to make meaningful predictions for multiple periods in the future. These include generation of systematic date index for future periods, iterative update of feature matrix and management of prediction dependencies that can accumulate errors across several forecasting horizons.</w:t>
      </w:r>
    </w:p>
    <w:p w14:paraId="123FB71A" w14:textId="77777777" w:rsidR="004F189C" w:rsidRDefault="004F189C" w:rsidP="004F189C">
      <w:pPr>
        <w:jc w:val="both"/>
        <w:rPr>
          <w:rFonts w:ascii="Times New Roman" w:hAnsi="Times New Roman" w:cs="Times New Roman"/>
          <w:sz w:val="24"/>
          <w:szCs w:val="24"/>
        </w:rPr>
      </w:pPr>
      <w:r w:rsidRPr="0057798A">
        <w:rPr>
          <w:rFonts w:ascii="Times New Roman" w:hAnsi="Times New Roman" w:cs="Times New Roman"/>
          <w:sz w:val="24"/>
          <w:szCs w:val="24"/>
        </w:rPr>
        <w:t>Problem of error transference becomes crucial in the recursive function processing because errors of prediction in initial stages can be cascaded along the future forecasting iterations. The implementation further comprises management and validation algorithms that ensure the degradation of forecast quality is monitored and suitable uncertainty quantification is provided at long forecasting horizons.</w:t>
      </w:r>
    </w:p>
    <w:p w14:paraId="3160156C" w14:textId="77777777" w:rsidR="004F189C" w:rsidRDefault="004F189C" w:rsidP="004F189C">
      <w:pPr>
        <w:pStyle w:val="Heading1"/>
      </w:pPr>
    </w:p>
    <w:p w14:paraId="4E2293D2" w14:textId="77777777" w:rsidR="004F189C" w:rsidRPr="00BF652B" w:rsidRDefault="004F189C" w:rsidP="004F189C">
      <w:pPr>
        <w:pStyle w:val="Heading2"/>
      </w:pPr>
      <w:bookmarkStart w:id="315" w:name="_Toc210048386"/>
      <w:bookmarkStart w:id="316" w:name="_Toc211587225"/>
      <w:bookmarkStart w:id="317" w:name="_Toc211595241"/>
      <w:r w:rsidRPr="00BF652B">
        <w:t>Results and Analysis</w:t>
      </w:r>
      <w:bookmarkEnd w:id="315"/>
      <w:bookmarkEnd w:id="316"/>
      <w:bookmarkEnd w:id="317"/>
    </w:p>
    <w:p w14:paraId="1F8DB2FC" w14:textId="77777777" w:rsidR="004F189C" w:rsidRPr="00BF652B" w:rsidRDefault="004F189C" w:rsidP="004F189C">
      <w:pPr>
        <w:pStyle w:val="Heading2"/>
      </w:pPr>
      <w:bookmarkStart w:id="318" w:name="_Toc210048387"/>
      <w:bookmarkStart w:id="319" w:name="_Toc211587226"/>
      <w:bookmarkStart w:id="320" w:name="_Toc211595242"/>
      <w:r w:rsidRPr="00BF652B">
        <w:t>Model Performance Summary</w:t>
      </w:r>
      <w:bookmarkEnd w:id="318"/>
      <w:bookmarkEnd w:id="319"/>
      <w:bookmarkEnd w:id="320"/>
    </w:p>
    <w:p w14:paraId="1A184344" w14:textId="77777777" w:rsidR="004F189C" w:rsidRPr="00C52DD3" w:rsidRDefault="004F189C" w:rsidP="004F189C">
      <w:pPr>
        <w:jc w:val="both"/>
        <w:rPr>
          <w:rFonts w:ascii="Times New Roman" w:hAnsi="Times New Roman" w:cs="Times New Roman"/>
          <w:sz w:val="24"/>
          <w:szCs w:val="24"/>
        </w:rPr>
      </w:pPr>
      <w:r w:rsidRPr="00C52DD3">
        <w:rPr>
          <w:rFonts w:ascii="Times New Roman" w:hAnsi="Times New Roman" w:cs="Times New Roman"/>
          <w:noProof/>
          <w:sz w:val="24"/>
          <w:szCs w:val="24"/>
        </w:rPr>
        <w:drawing>
          <wp:inline distT="0" distB="0" distL="0" distR="0" wp14:anchorId="75394949" wp14:editId="31BD7653">
            <wp:extent cx="5731510" cy="1337310"/>
            <wp:effectExtent l="0" t="0" r="2540" b="0"/>
            <wp:docPr id="974683875" name="Picture 18"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83875" name="Picture 18" descr="A computer screen with white tex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337310"/>
                    </a:xfrm>
                    <a:prstGeom prst="rect">
                      <a:avLst/>
                    </a:prstGeom>
                    <a:noFill/>
                    <a:ln>
                      <a:noFill/>
                    </a:ln>
                  </pic:spPr>
                </pic:pic>
              </a:graphicData>
            </a:graphic>
          </wp:inline>
        </w:drawing>
      </w:r>
    </w:p>
    <w:p w14:paraId="2FD959C0" w14:textId="77777777" w:rsidR="004F189C" w:rsidRPr="00EB08C9" w:rsidRDefault="004F189C" w:rsidP="004F189C">
      <w:pPr>
        <w:jc w:val="both"/>
        <w:rPr>
          <w:rFonts w:ascii="Times New Roman" w:hAnsi="Times New Roman" w:cs="Times New Roman"/>
          <w:sz w:val="24"/>
          <w:szCs w:val="24"/>
        </w:rPr>
      </w:pPr>
      <w:r w:rsidRPr="00EB08C9">
        <w:rPr>
          <w:rFonts w:ascii="Times New Roman" w:hAnsi="Times New Roman" w:cs="Times New Roman"/>
          <w:noProof/>
          <w:sz w:val="24"/>
          <w:szCs w:val="24"/>
        </w:rPr>
        <w:drawing>
          <wp:inline distT="0" distB="0" distL="0" distR="0" wp14:anchorId="4C710AEB" wp14:editId="27BCBF20">
            <wp:extent cx="5731510" cy="1316355"/>
            <wp:effectExtent l="0" t="0" r="2540" b="0"/>
            <wp:docPr id="1253257170" name="Picture 20"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7170" name="Picture 20" descr="A computer screen with white tex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16355"/>
                    </a:xfrm>
                    <a:prstGeom prst="rect">
                      <a:avLst/>
                    </a:prstGeom>
                    <a:noFill/>
                    <a:ln>
                      <a:noFill/>
                    </a:ln>
                  </pic:spPr>
                </pic:pic>
              </a:graphicData>
            </a:graphic>
          </wp:inline>
        </w:drawing>
      </w:r>
    </w:p>
    <w:p w14:paraId="4054F09E" w14:textId="77777777" w:rsidR="004F189C" w:rsidRPr="00BF652B" w:rsidRDefault="004F189C" w:rsidP="004F189C">
      <w:pPr>
        <w:jc w:val="both"/>
        <w:rPr>
          <w:rFonts w:ascii="Times New Roman" w:hAnsi="Times New Roman" w:cs="Times New Roman"/>
          <w:sz w:val="24"/>
          <w:szCs w:val="24"/>
        </w:rPr>
      </w:pPr>
    </w:p>
    <w:p w14:paraId="159FBD62" w14:textId="77777777" w:rsidR="004F189C" w:rsidRPr="00BF652B" w:rsidRDefault="004F189C" w:rsidP="004F189C">
      <w:pPr>
        <w:pStyle w:val="Heading2"/>
      </w:pPr>
      <w:bookmarkStart w:id="321" w:name="_Toc210048388"/>
      <w:bookmarkStart w:id="322" w:name="_Toc211587227"/>
      <w:bookmarkStart w:id="323" w:name="_Toc211595243"/>
      <w:r w:rsidRPr="00BF652B">
        <w:t>Domestic Tourism Forecasting Performance</w:t>
      </w:r>
      <w:bookmarkEnd w:id="321"/>
      <w:bookmarkEnd w:id="322"/>
      <w:bookmarkEnd w:id="323"/>
    </w:p>
    <w:p w14:paraId="2C31263B" w14:textId="77777777" w:rsidR="004F189C" w:rsidRDefault="004F189C" w:rsidP="004F189C">
      <w:pPr>
        <w:jc w:val="both"/>
        <w:rPr>
          <w:rFonts w:ascii="Times New Roman" w:hAnsi="Times New Roman" w:cs="Times New Roman"/>
          <w:sz w:val="24"/>
          <w:szCs w:val="24"/>
        </w:rPr>
      </w:pPr>
      <w:r w:rsidRPr="0057798A">
        <w:rPr>
          <w:rFonts w:ascii="Times New Roman" w:hAnsi="Times New Roman" w:cs="Times New Roman"/>
          <w:sz w:val="24"/>
          <w:szCs w:val="24"/>
        </w:rPr>
        <w:t xml:space="preserve">The domestic tourism model demonstrates a good level of predictive accuracy, with an RMSE of 383.63 (million NZD) and an MAE of 360.13 (million NZD). Relative to annual domestic spending of around 11,500 NZD these errors are very small. 3.23% for MAPE and 3.17% for </w:t>
      </w:r>
      <w:proofErr w:type="spellStart"/>
      <w:r w:rsidRPr="0057798A">
        <w:rPr>
          <w:rFonts w:ascii="Times New Roman" w:hAnsi="Times New Roman" w:cs="Times New Roman"/>
          <w:sz w:val="24"/>
          <w:szCs w:val="24"/>
        </w:rPr>
        <w:t>sMAPE</w:t>
      </w:r>
      <w:proofErr w:type="spellEnd"/>
      <w:r w:rsidRPr="0057798A">
        <w:rPr>
          <w:rFonts w:ascii="Times New Roman" w:hAnsi="Times New Roman" w:cs="Times New Roman"/>
          <w:sz w:val="24"/>
          <w:szCs w:val="24"/>
        </w:rPr>
        <w:t xml:space="preserve"> support these good forecast results, and </w:t>
      </w:r>
      <w:proofErr w:type="gramStart"/>
      <w:r w:rsidRPr="0057798A">
        <w:rPr>
          <w:rFonts w:ascii="Times New Roman" w:hAnsi="Times New Roman" w:cs="Times New Roman"/>
          <w:sz w:val="24"/>
          <w:szCs w:val="24"/>
        </w:rPr>
        <w:t>Allow</w:t>
      </w:r>
      <w:proofErr w:type="gramEnd"/>
      <w:r w:rsidRPr="0057798A">
        <w:rPr>
          <w:rFonts w:ascii="Times New Roman" w:hAnsi="Times New Roman" w:cs="Times New Roman"/>
          <w:sz w:val="24"/>
          <w:szCs w:val="24"/>
        </w:rPr>
        <w:t xml:space="preserve"> one to use the model in tactical and strategic planning</w:t>
      </w:r>
      <w:r w:rsidRPr="00BF652B">
        <w:rPr>
          <w:rFonts w:ascii="Times New Roman" w:hAnsi="Times New Roman" w:cs="Times New Roman"/>
          <w:sz w:val="24"/>
          <w:szCs w:val="24"/>
        </w:rPr>
        <w:t>.</w:t>
      </w:r>
    </w:p>
    <w:p w14:paraId="74945FCD" w14:textId="77777777" w:rsidR="004F189C" w:rsidRPr="00BF652B" w:rsidRDefault="004F189C" w:rsidP="004F189C">
      <w:pPr>
        <w:jc w:val="both"/>
        <w:rPr>
          <w:rFonts w:ascii="Times New Roman" w:hAnsi="Times New Roman" w:cs="Times New Roman"/>
          <w:sz w:val="24"/>
          <w:szCs w:val="24"/>
        </w:rPr>
      </w:pPr>
    </w:p>
    <w:p w14:paraId="7B2C286A" w14:textId="77777777" w:rsidR="004F189C" w:rsidRPr="00BF652B" w:rsidRDefault="004F189C" w:rsidP="004F189C">
      <w:pPr>
        <w:pStyle w:val="Heading3"/>
      </w:pPr>
      <w:bookmarkStart w:id="324" w:name="_Toc210048389"/>
      <w:bookmarkStart w:id="325" w:name="_Toc211587228"/>
      <w:bookmarkStart w:id="326" w:name="_Toc211595244"/>
      <w:r w:rsidRPr="00BF652B">
        <w:t>International Tourism Forecasting Performance</w:t>
      </w:r>
      <w:bookmarkEnd w:id="324"/>
      <w:bookmarkEnd w:id="325"/>
      <w:bookmarkEnd w:id="326"/>
    </w:p>
    <w:p w14:paraId="68176EE7" w14:textId="77777777" w:rsidR="004F189C" w:rsidRPr="00BF652B" w:rsidRDefault="004F189C" w:rsidP="004F189C">
      <w:pPr>
        <w:jc w:val="both"/>
        <w:rPr>
          <w:rFonts w:ascii="Times New Roman" w:hAnsi="Times New Roman" w:cs="Times New Roman"/>
          <w:sz w:val="24"/>
          <w:szCs w:val="24"/>
        </w:rPr>
      </w:pPr>
      <w:r w:rsidRPr="0057798A">
        <w:rPr>
          <w:rFonts w:ascii="Times New Roman" w:hAnsi="Times New Roman" w:cs="Times New Roman"/>
          <w:sz w:val="24"/>
          <w:szCs w:val="24"/>
        </w:rPr>
        <w:t xml:space="preserve">International Tourism Forecasting The international tourism model also shows the good performance with RMSE = 245.71 million NZD and MAE = 204.12 million NZD. This model possesses good accuracy in terms of the MAPE (5.23%) and </w:t>
      </w:r>
      <w:proofErr w:type="spellStart"/>
      <w:r w:rsidRPr="0057798A">
        <w:rPr>
          <w:rFonts w:ascii="Times New Roman" w:hAnsi="Times New Roman" w:cs="Times New Roman"/>
          <w:sz w:val="24"/>
          <w:szCs w:val="24"/>
        </w:rPr>
        <w:t>sMAPE</w:t>
      </w:r>
      <w:proofErr w:type="spellEnd"/>
      <w:r w:rsidRPr="0057798A">
        <w:rPr>
          <w:rFonts w:ascii="Times New Roman" w:hAnsi="Times New Roman" w:cs="Times New Roman"/>
          <w:sz w:val="24"/>
          <w:szCs w:val="24"/>
        </w:rPr>
        <w:t xml:space="preserve"> (5.44%), but is slightly less accurate than the domestic model, given higher volatility and global factors (e.g., exchange rates, travel restrictions)</w:t>
      </w:r>
      <w:r w:rsidRPr="00BF652B">
        <w:rPr>
          <w:rFonts w:ascii="Times New Roman" w:hAnsi="Times New Roman" w:cs="Times New Roman"/>
          <w:sz w:val="24"/>
          <w:szCs w:val="24"/>
        </w:rPr>
        <w:t>.</w:t>
      </w:r>
    </w:p>
    <w:p w14:paraId="6606929F" w14:textId="77777777" w:rsidR="004F189C" w:rsidRDefault="004F189C" w:rsidP="004F189C">
      <w:pPr>
        <w:pStyle w:val="Heading2"/>
      </w:pPr>
      <w:bookmarkStart w:id="327" w:name="_Toc210048390"/>
      <w:bookmarkStart w:id="328" w:name="_Toc211587229"/>
      <w:bookmarkStart w:id="329" w:name="_Toc211595245"/>
      <w:r w:rsidRPr="00BF652B">
        <w:t>Historical Pattern Analysis</w:t>
      </w:r>
      <w:bookmarkEnd w:id="327"/>
      <w:bookmarkEnd w:id="328"/>
      <w:bookmarkEnd w:id="329"/>
    </w:p>
    <w:p w14:paraId="2533BD86" w14:textId="77777777" w:rsidR="004F189C" w:rsidRPr="00301D6C" w:rsidRDefault="004F189C" w:rsidP="004F189C">
      <w:r w:rsidRPr="00301D6C">
        <w:rPr>
          <w:noProof/>
        </w:rPr>
        <w:drawing>
          <wp:inline distT="0" distB="0" distL="0" distR="0" wp14:anchorId="0EFCFBBB" wp14:editId="1A51E4E4">
            <wp:extent cx="5731510" cy="2404110"/>
            <wp:effectExtent l="0" t="0" r="2540" b="0"/>
            <wp:docPr id="122740175" name="Picture 22"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0175" name="Picture 22" descr="A graph with blue lines&#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noFill/>
                    </a:ln>
                  </pic:spPr>
                </pic:pic>
              </a:graphicData>
            </a:graphic>
          </wp:inline>
        </w:drawing>
      </w:r>
    </w:p>
    <w:p w14:paraId="4CFA7666" w14:textId="77777777" w:rsidR="004F189C" w:rsidRDefault="004F189C" w:rsidP="004F189C"/>
    <w:p w14:paraId="3F9D1427" w14:textId="77777777" w:rsidR="004F189C" w:rsidRPr="00301D6C" w:rsidRDefault="004F189C" w:rsidP="004F189C">
      <w:r w:rsidRPr="00301D6C">
        <w:rPr>
          <w:noProof/>
        </w:rPr>
        <w:drawing>
          <wp:inline distT="0" distB="0" distL="0" distR="0" wp14:anchorId="52C6BBE5" wp14:editId="2D231B75">
            <wp:extent cx="5731510" cy="2394585"/>
            <wp:effectExtent l="0" t="0" r="2540" b="5715"/>
            <wp:docPr id="1414123602" name="Picture 24"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23602" name="Picture 24" descr="A graph with a line going up&#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p>
    <w:p w14:paraId="081AE1A1" w14:textId="77777777" w:rsidR="004F189C" w:rsidRPr="00EB08C9" w:rsidRDefault="004F189C" w:rsidP="004F189C"/>
    <w:p w14:paraId="0A4E9F94" w14:textId="77777777" w:rsidR="004F189C" w:rsidRPr="00BF652B" w:rsidRDefault="004F189C" w:rsidP="004F189C">
      <w:pPr>
        <w:pStyle w:val="Heading3"/>
      </w:pPr>
      <w:bookmarkStart w:id="330" w:name="_Toc210048391"/>
      <w:bookmarkStart w:id="331" w:name="_Toc211587230"/>
      <w:bookmarkStart w:id="332" w:name="_Toc211595246"/>
      <w:r w:rsidRPr="00BF652B">
        <w:t>Domestic Tourism Spending Evolution</w:t>
      </w:r>
      <w:bookmarkEnd w:id="330"/>
      <w:bookmarkEnd w:id="331"/>
      <w:bookmarkEnd w:id="332"/>
    </w:p>
    <w:p w14:paraId="054CAC30" w14:textId="607A8A4D" w:rsidR="004F189C"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 xml:space="preserve">Domestic tourism continued its upward trend from 2018 to early 2019, with a peak around $10B NZD before being pulled down by COVID-19. The recovery from 2022 had expenditure returning above pre-pandemic levels, and then settling around $11,500–$12,000M NZD by 2023. Estimates predict minor short-term decreases as market conditions </w:t>
      </w:r>
      <w:r w:rsidR="006D1B26" w:rsidRPr="00E27052">
        <w:rPr>
          <w:rFonts w:ascii="Times New Roman" w:hAnsi="Times New Roman" w:cs="Times New Roman"/>
          <w:sz w:val="24"/>
          <w:szCs w:val="24"/>
        </w:rPr>
        <w:t>strengthen and</w:t>
      </w:r>
      <w:r w:rsidRPr="00E27052">
        <w:rPr>
          <w:rFonts w:ascii="Times New Roman" w:hAnsi="Times New Roman" w:cs="Times New Roman"/>
          <w:sz w:val="24"/>
          <w:szCs w:val="24"/>
        </w:rPr>
        <w:t xml:space="preserve"> are consistent with typical travel demand patterns.</w:t>
      </w:r>
    </w:p>
    <w:p w14:paraId="6976627C" w14:textId="77777777" w:rsidR="004F189C" w:rsidRPr="00FD0B17" w:rsidRDefault="004F189C" w:rsidP="004F189C">
      <w:pPr>
        <w:pStyle w:val="Heading3"/>
      </w:pPr>
      <w:bookmarkStart w:id="333" w:name="_Toc210048393"/>
      <w:bookmarkStart w:id="334" w:name="_Toc211587231"/>
      <w:bookmarkStart w:id="335" w:name="_Toc211595247"/>
      <w:r w:rsidRPr="00FD0B17">
        <w:t>Forecast Interpretation</w:t>
      </w:r>
      <w:bookmarkEnd w:id="333"/>
      <w:bookmarkEnd w:id="334"/>
      <w:bookmarkEnd w:id="335"/>
    </w:p>
    <w:p w14:paraId="7DAD1FF6" w14:textId="77777777" w:rsidR="004F189C" w:rsidRPr="00FD0B17" w:rsidRDefault="004F189C" w:rsidP="004F189C">
      <w:pPr>
        <w:jc w:val="both"/>
        <w:rPr>
          <w:rFonts w:ascii="Times New Roman" w:hAnsi="Times New Roman" w:cs="Times New Roman"/>
          <w:sz w:val="24"/>
          <w:szCs w:val="24"/>
        </w:rPr>
      </w:pPr>
      <w:r w:rsidRPr="00FD0B17">
        <w:rPr>
          <w:rFonts w:ascii="Times New Roman" w:hAnsi="Times New Roman" w:cs="Times New Roman"/>
          <w:sz w:val="24"/>
          <w:szCs w:val="24"/>
        </w:rPr>
        <w:t>The Random Forest models predict:</w:t>
      </w:r>
    </w:p>
    <w:p w14:paraId="75B0164D" w14:textId="77777777" w:rsidR="004F189C" w:rsidRPr="00FD0B17" w:rsidRDefault="004F189C" w:rsidP="00414796">
      <w:pPr>
        <w:numPr>
          <w:ilvl w:val="0"/>
          <w:numId w:val="24"/>
        </w:numPr>
        <w:jc w:val="both"/>
        <w:rPr>
          <w:rFonts w:ascii="Times New Roman" w:hAnsi="Times New Roman" w:cs="Times New Roman"/>
          <w:sz w:val="24"/>
          <w:szCs w:val="24"/>
        </w:rPr>
      </w:pPr>
      <w:r w:rsidRPr="00FD0B17">
        <w:rPr>
          <w:rFonts w:ascii="Times New Roman" w:hAnsi="Times New Roman" w:cs="Times New Roman"/>
          <w:b/>
          <w:bCs/>
          <w:sz w:val="24"/>
          <w:szCs w:val="24"/>
        </w:rPr>
        <w:t>Domestic Tourism:</w:t>
      </w:r>
      <w:r w:rsidRPr="00FD0B17">
        <w:rPr>
          <w:rFonts w:ascii="Times New Roman" w:hAnsi="Times New Roman" w:cs="Times New Roman"/>
          <w:sz w:val="24"/>
          <w:szCs w:val="24"/>
        </w:rPr>
        <w:t xml:space="preserve"> Stable to slightly declining trend over next quarter</w:t>
      </w:r>
    </w:p>
    <w:p w14:paraId="7F548493" w14:textId="77777777" w:rsidR="004F189C" w:rsidRPr="00FD0B17" w:rsidRDefault="004F189C" w:rsidP="00414796">
      <w:pPr>
        <w:numPr>
          <w:ilvl w:val="0"/>
          <w:numId w:val="24"/>
        </w:numPr>
        <w:jc w:val="both"/>
        <w:rPr>
          <w:rFonts w:ascii="Times New Roman" w:hAnsi="Times New Roman" w:cs="Times New Roman"/>
          <w:sz w:val="24"/>
          <w:szCs w:val="24"/>
        </w:rPr>
      </w:pPr>
      <w:r w:rsidRPr="00FD0B17">
        <w:rPr>
          <w:rFonts w:ascii="Times New Roman" w:hAnsi="Times New Roman" w:cs="Times New Roman"/>
          <w:b/>
          <w:bCs/>
          <w:sz w:val="24"/>
          <w:szCs w:val="24"/>
        </w:rPr>
        <w:t>International Tourism:</w:t>
      </w:r>
      <w:r w:rsidRPr="00FD0B17">
        <w:rPr>
          <w:rFonts w:ascii="Times New Roman" w:hAnsi="Times New Roman" w:cs="Times New Roman"/>
          <w:sz w:val="24"/>
          <w:szCs w:val="24"/>
        </w:rPr>
        <w:t xml:space="preserve"> Continued recovery with moderate growth</w:t>
      </w:r>
    </w:p>
    <w:p w14:paraId="686EFE4D" w14:textId="77777777" w:rsidR="004F189C" w:rsidRPr="00FD0B17" w:rsidRDefault="004F189C" w:rsidP="00414796">
      <w:pPr>
        <w:numPr>
          <w:ilvl w:val="0"/>
          <w:numId w:val="24"/>
        </w:numPr>
        <w:jc w:val="both"/>
        <w:rPr>
          <w:rFonts w:ascii="Times New Roman" w:hAnsi="Times New Roman" w:cs="Times New Roman"/>
          <w:sz w:val="24"/>
          <w:szCs w:val="24"/>
        </w:rPr>
      </w:pPr>
      <w:r w:rsidRPr="00FD0B17">
        <w:rPr>
          <w:rFonts w:ascii="Times New Roman" w:hAnsi="Times New Roman" w:cs="Times New Roman"/>
          <w:b/>
          <w:bCs/>
          <w:sz w:val="24"/>
          <w:szCs w:val="24"/>
        </w:rPr>
        <w:t>Seasonal Patterns:</w:t>
      </w:r>
      <w:r w:rsidRPr="00FD0B17">
        <w:rPr>
          <w:rFonts w:ascii="Times New Roman" w:hAnsi="Times New Roman" w:cs="Times New Roman"/>
          <w:sz w:val="24"/>
          <w:szCs w:val="24"/>
        </w:rPr>
        <w:t xml:space="preserve"> Well-captured monthly variations</w:t>
      </w:r>
    </w:p>
    <w:p w14:paraId="051EB667" w14:textId="77777777" w:rsidR="004F189C" w:rsidRPr="00E27052" w:rsidRDefault="004F189C" w:rsidP="00414796">
      <w:pPr>
        <w:numPr>
          <w:ilvl w:val="0"/>
          <w:numId w:val="24"/>
        </w:numPr>
        <w:jc w:val="both"/>
        <w:rPr>
          <w:rFonts w:ascii="Times New Roman" w:hAnsi="Times New Roman" w:cs="Times New Roman"/>
          <w:sz w:val="24"/>
          <w:szCs w:val="24"/>
        </w:rPr>
      </w:pPr>
      <w:r w:rsidRPr="00FD0B17">
        <w:rPr>
          <w:rFonts w:ascii="Times New Roman" w:hAnsi="Times New Roman" w:cs="Times New Roman"/>
          <w:b/>
          <w:bCs/>
          <w:sz w:val="24"/>
          <w:szCs w:val="24"/>
        </w:rPr>
        <w:t>Uncertainty Bounds:</w:t>
      </w:r>
      <w:r w:rsidRPr="00FD0B17">
        <w:rPr>
          <w:rFonts w:ascii="Times New Roman" w:hAnsi="Times New Roman" w:cs="Times New Roman"/>
          <w:sz w:val="24"/>
          <w:szCs w:val="24"/>
        </w:rPr>
        <w:t xml:space="preserve"> Appropriate confidence intervals for planning</w:t>
      </w:r>
      <w:bookmarkStart w:id="336" w:name="_Toc210048394"/>
    </w:p>
    <w:p w14:paraId="06484C83" w14:textId="77777777" w:rsidR="004F189C" w:rsidRPr="00FD0B17" w:rsidRDefault="004F189C" w:rsidP="004F189C">
      <w:pPr>
        <w:pStyle w:val="Heading2"/>
      </w:pPr>
      <w:bookmarkStart w:id="337" w:name="_Toc211587232"/>
      <w:bookmarkStart w:id="338" w:name="_Toc211595248"/>
      <w:r w:rsidRPr="00FD0B17">
        <w:t>Performance Evaluation</w:t>
      </w:r>
      <w:bookmarkEnd w:id="336"/>
      <w:bookmarkEnd w:id="337"/>
      <w:bookmarkEnd w:id="338"/>
    </w:p>
    <w:p w14:paraId="1EABEED2" w14:textId="77777777" w:rsidR="004F189C" w:rsidRPr="00FD0B17" w:rsidRDefault="004F189C" w:rsidP="004F189C">
      <w:pPr>
        <w:pStyle w:val="Heading3"/>
      </w:pPr>
      <w:bookmarkStart w:id="339" w:name="_Toc210048395"/>
      <w:bookmarkStart w:id="340" w:name="_Toc211587233"/>
      <w:bookmarkStart w:id="341" w:name="_Toc211595249"/>
      <w:r w:rsidRPr="00FD0B17">
        <w:t>Model Accuracy Metrics</w:t>
      </w:r>
      <w:bookmarkEnd w:id="339"/>
      <w:bookmarkEnd w:id="340"/>
      <w:bookmarkEnd w:id="341"/>
    </w:p>
    <w:p w14:paraId="44F5AEBA"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Root Mean Square Error (RMSE):</w:t>
      </w:r>
    </w:p>
    <w:p w14:paraId="203CF781"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 Indicates average prediction error magnitude — lower RMSE means higher accuracy (Domestic: 383.6M NZD; International: 245.7M NZD).</w:t>
      </w:r>
    </w:p>
    <w:p w14:paraId="5DEFD2D9" w14:textId="77777777" w:rsidR="004F189C" w:rsidRPr="00E27052" w:rsidRDefault="004F189C" w:rsidP="004F189C">
      <w:pPr>
        <w:jc w:val="both"/>
        <w:rPr>
          <w:rFonts w:ascii="Times New Roman" w:hAnsi="Times New Roman" w:cs="Times New Roman"/>
          <w:sz w:val="24"/>
          <w:szCs w:val="24"/>
        </w:rPr>
      </w:pPr>
    </w:p>
    <w:p w14:paraId="5478B782"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Mean Absolute Percentage Error (MAPE):</w:t>
      </w:r>
    </w:p>
    <w:p w14:paraId="3624C68D"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 Measures percentage accuracy — 3.2% (excellent) for Domestic and 5.2% (very good) for international forecasts.</w:t>
      </w:r>
    </w:p>
    <w:p w14:paraId="3BE1DE46" w14:textId="77777777" w:rsidR="004F189C" w:rsidRPr="00E27052" w:rsidRDefault="004F189C" w:rsidP="004F189C">
      <w:pPr>
        <w:jc w:val="both"/>
        <w:rPr>
          <w:rFonts w:ascii="Times New Roman" w:hAnsi="Times New Roman" w:cs="Times New Roman"/>
          <w:sz w:val="24"/>
          <w:szCs w:val="24"/>
        </w:rPr>
      </w:pPr>
    </w:p>
    <w:p w14:paraId="6318EF1B"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Symmetric Mean Absolute Percentage Error (</w:t>
      </w:r>
      <w:proofErr w:type="spellStart"/>
      <w:r w:rsidRPr="00E27052">
        <w:rPr>
          <w:rFonts w:ascii="Times New Roman" w:hAnsi="Times New Roman" w:cs="Times New Roman"/>
          <w:sz w:val="24"/>
          <w:szCs w:val="24"/>
        </w:rPr>
        <w:t>sMAPE</w:t>
      </w:r>
      <w:proofErr w:type="spellEnd"/>
      <w:r w:rsidRPr="00E27052">
        <w:rPr>
          <w:rFonts w:ascii="Times New Roman" w:hAnsi="Times New Roman" w:cs="Times New Roman"/>
          <w:sz w:val="24"/>
          <w:szCs w:val="24"/>
        </w:rPr>
        <w:t>):</w:t>
      </w:r>
    </w:p>
    <w:p w14:paraId="4E99CA2E"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 Balanced error metric addressing MAPE’s zero-value issue — both models perform strongly (&lt;6%).</w:t>
      </w:r>
    </w:p>
    <w:p w14:paraId="7CEE2BB6" w14:textId="77777777" w:rsidR="004F189C" w:rsidRPr="00E27052" w:rsidRDefault="004F189C" w:rsidP="004F189C">
      <w:pPr>
        <w:jc w:val="both"/>
        <w:rPr>
          <w:rFonts w:ascii="Times New Roman" w:hAnsi="Times New Roman" w:cs="Times New Roman"/>
          <w:sz w:val="24"/>
          <w:szCs w:val="24"/>
        </w:rPr>
      </w:pPr>
    </w:p>
    <w:p w14:paraId="580FDFA0"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Cross-Validation Results:</w:t>
      </w:r>
    </w:p>
    <w:p w14:paraId="7402D65D"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 Hold-out validation confirms robust, consistent, and seasonally adaptive forecasting performance with strong predictive accuracy.</w:t>
      </w:r>
    </w:p>
    <w:p w14:paraId="2BE69470" w14:textId="77777777" w:rsidR="004F189C" w:rsidRPr="00FD0B17" w:rsidRDefault="004F189C" w:rsidP="004F189C">
      <w:pPr>
        <w:jc w:val="both"/>
        <w:rPr>
          <w:rFonts w:ascii="Times New Roman" w:hAnsi="Times New Roman" w:cs="Times New Roman"/>
          <w:sz w:val="24"/>
          <w:szCs w:val="24"/>
        </w:rPr>
      </w:pPr>
    </w:p>
    <w:p w14:paraId="47D960D5" w14:textId="77777777" w:rsidR="004F189C" w:rsidRPr="00FD0B17" w:rsidRDefault="004F189C" w:rsidP="004F189C">
      <w:pPr>
        <w:jc w:val="both"/>
        <w:rPr>
          <w:rFonts w:ascii="Times New Roman" w:hAnsi="Times New Roman" w:cs="Times New Roman"/>
          <w:sz w:val="24"/>
          <w:szCs w:val="24"/>
        </w:rPr>
      </w:pPr>
    </w:p>
    <w:p w14:paraId="7964A48A" w14:textId="77777777" w:rsidR="004F189C" w:rsidRPr="00FD0B17" w:rsidRDefault="004F189C" w:rsidP="004F189C">
      <w:pPr>
        <w:pStyle w:val="Heading2"/>
      </w:pPr>
      <w:bookmarkStart w:id="342" w:name="_Toc210048398"/>
      <w:bookmarkStart w:id="343" w:name="_Toc211587234"/>
      <w:bookmarkStart w:id="344" w:name="_Toc211595250"/>
      <w:r w:rsidRPr="00FD0B17">
        <w:t>Recommendations</w:t>
      </w:r>
      <w:bookmarkEnd w:id="342"/>
      <w:bookmarkEnd w:id="343"/>
      <w:bookmarkEnd w:id="344"/>
    </w:p>
    <w:p w14:paraId="2509482E" w14:textId="77777777" w:rsidR="004F189C" w:rsidRPr="00FD0B17" w:rsidRDefault="004F189C" w:rsidP="004F189C">
      <w:pPr>
        <w:pStyle w:val="Heading3"/>
      </w:pPr>
      <w:bookmarkStart w:id="345" w:name="_Toc210048399"/>
      <w:bookmarkStart w:id="346" w:name="_Toc211587235"/>
      <w:bookmarkStart w:id="347" w:name="_Toc211595251"/>
      <w:r w:rsidRPr="00FD0B17">
        <w:t>Immediate Implementation</w:t>
      </w:r>
      <w:bookmarkEnd w:id="345"/>
      <w:bookmarkEnd w:id="346"/>
      <w:bookmarkEnd w:id="347"/>
    </w:p>
    <w:p w14:paraId="7022E4E6"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1. Production Deployment: Establish deviation alerts, track forecast accuracy, monitor data quality, and implement automated updates.</w:t>
      </w:r>
    </w:p>
    <w:p w14:paraId="05B443BE" w14:textId="77777777" w:rsidR="004F189C" w:rsidRPr="00E27052" w:rsidRDefault="004F189C" w:rsidP="004F189C">
      <w:pPr>
        <w:jc w:val="both"/>
        <w:rPr>
          <w:rFonts w:ascii="Times New Roman" w:hAnsi="Times New Roman" w:cs="Times New Roman"/>
          <w:sz w:val="24"/>
          <w:szCs w:val="24"/>
        </w:rPr>
      </w:pPr>
    </w:p>
    <w:p w14:paraId="6F9790FC" w14:textId="77777777" w:rsidR="004F189C" w:rsidRPr="00E2705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2. Model Enhancement: Create scenario-based forecasting tools, employ ensemble methods, incorporate economic indicators, and permit regional analysis.</w:t>
      </w:r>
    </w:p>
    <w:p w14:paraId="24A1FFE5" w14:textId="77777777" w:rsidR="004F189C" w:rsidRPr="00041DD2" w:rsidRDefault="004F189C" w:rsidP="004F189C">
      <w:pPr>
        <w:jc w:val="both"/>
        <w:rPr>
          <w:rFonts w:ascii="Times New Roman" w:hAnsi="Times New Roman" w:cs="Times New Roman"/>
          <w:sz w:val="24"/>
          <w:szCs w:val="24"/>
        </w:rPr>
      </w:pPr>
    </w:p>
    <w:p w14:paraId="75E2C0D7" w14:textId="77777777" w:rsidR="004F189C" w:rsidRPr="00041DD2" w:rsidRDefault="004F189C" w:rsidP="004F189C">
      <w:pPr>
        <w:jc w:val="both"/>
        <w:rPr>
          <w:rFonts w:ascii="Times New Roman" w:hAnsi="Times New Roman" w:cs="Times New Roman"/>
          <w:sz w:val="24"/>
          <w:szCs w:val="24"/>
        </w:rPr>
      </w:pPr>
    </w:p>
    <w:p w14:paraId="170CF158" w14:textId="77777777" w:rsidR="004F189C" w:rsidRPr="00041DD2" w:rsidRDefault="004F189C" w:rsidP="004F189C">
      <w:pPr>
        <w:jc w:val="both"/>
        <w:rPr>
          <w:rFonts w:ascii="Times New Roman" w:hAnsi="Times New Roman" w:cs="Times New Roman"/>
          <w:sz w:val="24"/>
          <w:szCs w:val="24"/>
        </w:rPr>
      </w:pPr>
    </w:p>
    <w:p w14:paraId="66936C8C" w14:textId="77777777" w:rsidR="004F189C" w:rsidRPr="00041DD2" w:rsidRDefault="004F189C" w:rsidP="004F189C">
      <w:pPr>
        <w:jc w:val="both"/>
        <w:rPr>
          <w:rFonts w:ascii="Times New Roman" w:hAnsi="Times New Roman" w:cs="Times New Roman"/>
          <w:sz w:val="24"/>
          <w:szCs w:val="24"/>
        </w:rPr>
      </w:pPr>
    </w:p>
    <w:p w14:paraId="40B81DD0" w14:textId="77777777" w:rsidR="004F189C" w:rsidRPr="00041DD2" w:rsidRDefault="004F189C" w:rsidP="004F189C">
      <w:pPr>
        <w:jc w:val="both"/>
        <w:rPr>
          <w:rFonts w:ascii="Times New Roman" w:hAnsi="Times New Roman" w:cs="Times New Roman"/>
          <w:sz w:val="24"/>
          <w:szCs w:val="24"/>
        </w:rPr>
      </w:pPr>
    </w:p>
    <w:p w14:paraId="725C7E10" w14:textId="77777777" w:rsidR="004F189C" w:rsidRPr="00041DD2" w:rsidRDefault="004F189C" w:rsidP="004F189C">
      <w:pPr>
        <w:jc w:val="both"/>
        <w:rPr>
          <w:rFonts w:ascii="Times New Roman" w:hAnsi="Times New Roman" w:cs="Times New Roman"/>
          <w:sz w:val="24"/>
          <w:szCs w:val="24"/>
        </w:rPr>
      </w:pPr>
    </w:p>
    <w:p w14:paraId="615D3348" w14:textId="77777777" w:rsidR="004F189C" w:rsidRPr="00041DD2" w:rsidRDefault="004F189C" w:rsidP="004F189C">
      <w:pPr>
        <w:jc w:val="both"/>
        <w:rPr>
          <w:rFonts w:ascii="Times New Roman" w:hAnsi="Times New Roman" w:cs="Times New Roman"/>
          <w:sz w:val="24"/>
          <w:szCs w:val="24"/>
        </w:rPr>
      </w:pPr>
    </w:p>
    <w:p w14:paraId="4F853A94" w14:textId="77777777" w:rsidR="004F189C" w:rsidRPr="00041DD2" w:rsidRDefault="004F189C" w:rsidP="004F189C">
      <w:pPr>
        <w:jc w:val="both"/>
        <w:rPr>
          <w:rFonts w:ascii="Times New Roman" w:hAnsi="Times New Roman" w:cs="Times New Roman"/>
          <w:sz w:val="24"/>
          <w:szCs w:val="24"/>
        </w:rPr>
      </w:pPr>
    </w:p>
    <w:p w14:paraId="45252F69" w14:textId="77777777" w:rsidR="004F189C" w:rsidRPr="00041DD2" w:rsidRDefault="004F189C" w:rsidP="004F189C">
      <w:pPr>
        <w:jc w:val="both"/>
        <w:rPr>
          <w:rFonts w:ascii="Times New Roman" w:hAnsi="Times New Roman" w:cs="Times New Roman"/>
          <w:sz w:val="24"/>
          <w:szCs w:val="24"/>
        </w:rPr>
      </w:pPr>
    </w:p>
    <w:p w14:paraId="3E989B59" w14:textId="77777777" w:rsidR="004F189C" w:rsidRPr="00041DD2" w:rsidRDefault="004F189C" w:rsidP="004F189C">
      <w:pPr>
        <w:jc w:val="both"/>
        <w:rPr>
          <w:rFonts w:ascii="Times New Roman" w:hAnsi="Times New Roman" w:cs="Times New Roman"/>
          <w:sz w:val="24"/>
          <w:szCs w:val="24"/>
        </w:rPr>
      </w:pPr>
    </w:p>
    <w:p w14:paraId="7F8C74C1" w14:textId="77777777" w:rsidR="004F189C" w:rsidRPr="00041DD2" w:rsidRDefault="004F189C" w:rsidP="004F189C">
      <w:pPr>
        <w:jc w:val="both"/>
        <w:rPr>
          <w:rFonts w:ascii="Times New Roman" w:hAnsi="Times New Roman" w:cs="Times New Roman"/>
          <w:sz w:val="24"/>
          <w:szCs w:val="24"/>
        </w:rPr>
      </w:pPr>
    </w:p>
    <w:p w14:paraId="4A67FEA2" w14:textId="77777777" w:rsidR="004F189C" w:rsidRPr="00041DD2" w:rsidRDefault="004F189C" w:rsidP="004F189C">
      <w:pPr>
        <w:jc w:val="both"/>
        <w:rPr>
          <w:rFonts w:ascii="Times New Roman" w:hAnsi="Times New Roman" w:cs="Times New Roman"/>
          <w:sz w:val="24"/>
          <w:szCs w:val="24"/>
        </w:rPr>
      </w:pPr>
    </w:p>
    <w:p w14:paraId="12A063B2" w14:textId="77777777" w:rsidR="004F189C" w:rsidRPr="00041DD2" w:rsidRDefault="004F189C" w:rsidP="004F189C">
      <w:pPr>
        <w:jc w:val="both"/>
        <w:rPr>
          <w:rFonts w:ascii="Times New Roman" w:hAnsi="Times New Roman" w:cs="Times New Roman"/>
          <w:sz w:val="24"/>
          <w:szCs w:val="24"/>
        </w:rPr>
      </w:pPr>
    </w:p>
    <w:p w14:paraId="2E1D6B26" w14:textId="77777777" w:rsidR="004F189C" w:rsidRPr="00041DD2" w:rsidRDefault="004F189C" w:rsidP="004F189C">
      <w:pPr>
        <w:pStyle w:val="Heading2"/>
      </w:pPr>
      <w:bookmarkStart w:id="348" w:name="_Toc211587236"/>
      <w:bookmarkStart w:id="349" w:name="_Toc211595252"/>
      <w:r>
        <w:t>Conclusion</w:t>
      </w:r>
      <w:bookmarkEnd w:id="348"/>
      <w:bookmarkEnd w:id="349"/>
      <w:r>
        <w:t xml:space="preserve"> </w:t>
      </w:r>
    </w:p>
    <w:p w14:paraId="39A44F38" w14:textId="77777777" w:rsidR="004F189C" w:rsidRPr="00041DD2" w:rsidRDefault="004F189C" w:rsidP="004F189C">
      <w:pPr>
        <w:jc w:val="both"/>
        <w:rPr>
          <w:rFonts w:ascii="Times New Roman" w:hAnsi="Times New Roman" w:cs="Times New Roman"/>
          <w:sz w:val="24"/>
          <w:szCs w:val="24"/>
        </w:rPr>
      </w:pPr>
    </w:p>
    <w:p w14:paraId="6F7FFCF2" w14:textId="77777777" w:rsidR="004F189C" w:rsidRPr="00041DD2" w:rsidRDefault="004F189C" w:rsidP="004F189C">
      <w:pPr>
        <w:jc w:val="both"/>
        <w:rPr>
          <w:rFonts w:ascii="Times New Roman" w:hAnsi="Times New Roman" w:cs="Times New Roman"/>
          <w:sz w:val="24"/>
          <w:szCs w:val="24"/>
        </w:rPr>
      </w:pPr>
      <w:r w:rsidRPr="00E27052">
        <w:rPr>
          <w:rFonts w:ascii="Times New Roman" w:hAnsi="Times New Roman" w:cs="Times New Roman"/>
          <w:sz w:val="24"/>
          <w:szCs w:val="24"/>
        </w:rPr>
        <w:t>In summary, the tourism forecasting models exhibit robust validation results, low error metrics, and high accuracy and dependability.  Spending trends both domestically and abroad show post-pandemic stability and resilience.  Sustained forecasting accuracy will be ensured by ongoing model improvement and automated deployment, assisting with strategic planning and well-informed decision-making.</w:t>
      </w:r>
    </w:p>
    <w:p w14:paraId="1C17B572" w14:textId="77777777" w:rsidR="004F189C" w:rsidRPr="00041DD2" w:rsidRDefault="004F189C" w:rsidP="004F189C">
      <w:pPr>
        <w:jc w:val="both"/>
        <w:rPr>
          <w:rFonts w:ascii="Times New Roman" w:hAnsi="Times New Roman" w:cs="Times New Roman"/>
          <w:sz w:val="24"/>
          <w:szCs w:val="24"/>
        </w:rPr>
      </w:pPr>
    </w:p>
    <w:p w14:paraId="54988EAF" w14:textId="77777777" w:rsidR="004F189C" w:rsidRPr="00041DD2" w:rsidRDefault="004F189C" w:rsidP="004F189C">
      <w:pPr>
        <w:jc w:val="both"/>
        <w:rPr>
          <w:rFonts w:ascii="Times New Roman" w:hAnsi="Times New Roman" w:cs="Times New Roman"/>
          <w:sz w:val="24"/>
          <w:szCs w:val="24"/>
        </w:rPr>
      </w:pPr>
    </w:p>
    <w:p w14:paraId="7BA6B938" w14:textId="77777777" w:rsidR="004F189C" w:rsidRPr="00041DD2" w:rsidRDefault="004F189C" w:rsidP="004F189C">
      <w:pPr>
        <w:jc w:val="both"/>
        <w:rPr>
          <w:rFonts w:ascii="Times New Roman" w:hAnsi="Times New Roman" w:cs="Times New Roman"/>
          <w:sz w:val="24"/>
          <w:szCs w:val="24"/>
        </w:rPr>
      </w:pPr>
    </w:p>
    <w:p w14:paraId="461C9DE4" w14:textId="77777777" w:rsidR="004F189C" w:rsidRPr="00041DD2" w:rsidRDefault="004F189C" w:rsidP="004F189C">
      <w:pPr>
        <w:jc w:val="both"/>
        <w:rPr>
          <w:rFonts w:ascii="Times New Roman" w:hAnsi="Times New Roman" w:cs="Times New Roman"/>
          <w:sz w:val="24"/>
          <w:szCs w:val="24"/>
        </w:rPr>
      </w:pPr>
    </w:p>
    <w:p w14:paraId="52E21A1B" w14:textId="77777777" w:rsidR="004F189C" w:rsidRPr="00041DD2" w:rsidRDefault="004F189C" w:rsidP="004F189C">
      <w:pPr>
        <w:jc w:val="both"/>
        <w:rPr>
          <w:rFonts w:ascii="Times New Roman" w:hAnsi="Times New Roman" w:cs="Times New Roman"/>
          <w:sz w:val="24"/>
          <w:szCs w:val="24"/>
        </w:rPr>
      </w:pPr>
    </w:p>
    <w:p w14:paraId="47105553" w14:textId="77777777" w:rsidR="004F189C" w:rsidRDefault="004F189C" w:rsidP="004F189C">
      <w:pPr>
        <w:jc w:val="both"/>
        <w:rPr>
          <w:rFonts w:ascii="Times New Roman" w:hAnsi="Times New Roman" w:cs="Times New Roman"/>
          <w:sz w:val="24"/>
          <w:szCs w:val="24"/>
        </w:rPr>
      </w:pPr>
    </w:p>
    <w:p w14:paraId="58A630FC" w14:textId="77777777" w:rsidR="004F189C" w:rsidRDefault="004F189C" w:rsidP="004F189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AB21999" w14:textId="77777777" w:rsidR="004F189C" w:rsidRDefault="004F189C" w:rsidP="004F189C">
      <w:pPr>
        <w:pStyle w:val="Heading1"/>
        <w:jc w:val="center"/>
      </w:pPr>
      <w:bookmarkStart w:id="350" w:name="_Toc211587237"/>
      <w:bookmarkStart w:id="351" w:name="_Toc211595253"/>
      <w:r>
        <w:t>Appendix D</w:t>
      </w:r>
      <w:bookmarkEnd w:id="350"/>
      <w:bookmarkEnd w:id="351"/>
    </w:p>
    <w:p w14:paraId="1D8CEB8F" w14:textId="77777777" w:rsidR="004F189C" w:rsidRDefault="004F189C" w:rsidP="004F189C"/>
    <w:p w14:paraId="423592DC" w14:textId="77777777" w:rsidR="004F189C" w:rsidRDefault="004F189C" w:rsidP="004F189C">
      <w:pPr>
        <w:spacing w:after="160" w:line="259" w:lineRule="auto"/>
      </w:pPr>
      <w:r>
        <w:br w:type="page"/>
      </w:r>
    </w:p>
    <w:p w14:paraId="1C4FC775" w14:textId="77777777" w:rsidR="004F189C" w:rsidRPr="00CB112C" w:rsidRDefault="004F189C" w:rsidP="004F189C"/>
    <w:p w14:paraId="3BA39C8F" w14:textId="77777777" w:rsidR="004F189C" w:rsidRPr="00041DD2" w:rsidRDefault="004F189C" w:rsidP="004F189C">
      <w:pPr>
        <w:jc w:val="both"/>
        <w:rPr>
          <w:rFonts w:ascii="Times New Roman" w:hAnsi="Times New Roman" w:cs="Times New Roman"/>
          <w:sz w:val="24"/>
          <w:szCs w:val="24"/>
        </w:rPr>
      </w:pPr>
    </w:p>
    <w:p w14:paraId="0EB9F79D" w14:textId="77777777" w:rsidR="004F189C" w:rsidRPr="00AC0731" w:rsidRDefault="004F189C" w:rsidP="004F189C">
      <w:pPr>
        <w:jc w:val="both"/>
        <w:rPr>
          <w:rFonts w:ascii="Times New Roman" w:hAnsi="Times New Roman" w:cs="Times New Roman"/>
          <w:sz w:val="24"/>
          <w:szCs w:val="24"/>
        </w:rPr>
      </w:pPr>
      <w:r w:rsidRPr="00AC0731">
        <w:rPr>
          <w:rFonts w:ascii="Times New Roman" w:hAnsi="Times New Roman" w:cs="Times New Roman"/>
          <w:noProof/>
        </w:rPr>
        <w:drawing>
          <wp:anchor distT="0" distB="0" distL="114300" distR="114300" simplePos="0" relativeHeight="251641344" behindDoc="1" locked="0" layoutInCell="1" allowOverlap="1" wp14:anchorId="36E1141F" wp14:editId="73CDC113">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1204508952"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8952"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0F5CF776" w14:textId="77777777" w:rsidR="004F189C" w:rsidRPr="00AC0731" w:rsidRDefault="004F189C" w:rsidP="004F189C">
      <w:pPr>
        <w:jc w:val="both"/>
        <w:rPr>
          <w:rFonts w:ascii="Times New Roman" w:hAnsi="Times New Roman" w:cs="Times New Roman"/>
          <w:sz w:val="24"/>
          <w:szCs w:val="24"/>
        </w:rPr>
      </w:pPr>
    </w:p>
    <w:p w14:paraId="7C8E30E5" w14:textId="77777777" w:rsidR="004F189C" w:rsidRDefault="004F189C" w:rsidP="004F189C">
      <w:pPr>
        <w:jc w:val="both"/>
        <w:rPr>
          <w:rFonts w:ascii="Times New Roman" w:hAnsi="Times New Roman" w:cs="Times New Roman"/>
          <w:sz w:val="44"/>
          <w:szCs w:val="44"/>
        </w:rPr>
      </w:pPr>
    </w:p>
    <w:p w14:paraId="75F6C8E2" w14:textId="77777777" w:rsidR="004F189C" w:rsidRDefault="004F189C" w:rsidP="004F189C">
      <w:pPr>
        <w:jc w:val="both"/>
        <w:rPr>
          <w:rFonts w:ascii="Times New Roman" w:hAnsi="Times New Roman" w:cs="Times New Roman"/>
          <w:sz w:val="44"/>
          <w:szCs w:val="44"/>
        </w:rPr>
      </w:pPr>
    </w:p>
    <w:p w14:paraId="17858482" w14:textId="77777777" w:rsidR="004F189C" w:rsidRDefault="004F189C" w:rsidP="004F189C">
      <w:pPr>
        <w:jc w:val="both"/>
        <w:rPr>
          <w:rFonts w:ascii="Times New Roman" w:hAnsi="Times New Roman" w:cs="Times New Roman"/>
          <w:sz w:val="44"/>
          <w:szCs w:val="44"/>
        </w:rPr>
      </w:pPr>
    </w:p>
    <w:p w14:paraId="7839332F" w14:textId="77777777" w:rsidR="004F189C" w:rsidRDefault="004F189C" w:rsidP="004F189C">
      <w:pPr>
        <w:jc w:val="both"/>
        <w:rPr>
          <w:rFonts w:ascii="Times New Roman" w:hAnsi="Times New Roman" w:cs="Times New Roman"/>
          <w:sz w:val="44"/>
          <w:szCs w:val="44"/>
        </w:rPr>
      </w:pPr>
    </w:p>
    <w:p w14:paraId="456D889C" w14:textId="77777777" w:rsidR="004F189C" w:rsidRDefault="004F189C" w:rsidP="004F189C">
      <w:pPr>
        <w:jc w:val="both"/>
        <w:rPr>
          <w:rFonts w:ascii="Times New Roman" w:hAnsi="Times New Roman" w:cs="Times New Roman"/>
          <w:sz w:val="44"/>
          <w:szCs w:val="44"/>
        </w:rPr>
      </w:pPr>
    </w:p>
    <w:p w14:paraId="161EB04D" w14:textId="77777777" w:rsidR="004F189C" w:rsidRDefault="004F189C" w:rsidP="004F189C">
      <w:pPr>
        <w:jc w:val="both"/>
        <w:rPr>
          <w:rFonts w:ascii="Times New Roman" w:hAnsi="Times New Roman" w:cs="Times New Roman"/>
          <w:sz w:val="44"/>
          <w:szCs w:val="44"/>
        </w:rPr>
      </w:pPr>
    </w:p>
    <w:p w14:paraId="325E3578" w14:textId="77777777" w:rsidR="004F189C" w:rsidRDefault="004F189C" w:rsidP="004F189C">
      <w:pPr>
        <w:jc w:val="both"/>
        <w:rPr>
          <w:rFonts w:ascii="Times New Roman" w:hAnsi="Times New Roman" w:cs="Times New Roman"/>
          <w:sz w:val="44"/>
          <w:szCs w:val="44"/>
        </w:rPr>
      </w:pPr>
    </w:p>
    <w:p w14:paraId="6335F89C" w14:textId="77777777" w:rsidR="004F189C" w:rsidRDefault="004F189C" w:rsidP="004F189C">
      <w:pPr>
        <w:jc w:val="both"/>
        <w:rPr>
          <w:rFonts w:ascii="Times New Roman" w:hAnsi="Times New Roman" w:cs="Times New Roman"/>
          <w:sz w:val="44"/>
          <w:szCs w:val="44"/>
        </w:rPr>
      </w:pPr>
    </w:p>
    <w:p w14:paraId="288F6578" w14:textId="77777777" w:rsidR="004F189C" w:rsidRDefault="004F189C" w:rsidP="004F189C">
      <w:pPr>
        <w:jc w:val="both"/>
        <w:rPr>
          <w:rFonts w:ascii="Times New Roman" w:hAnsi="Times New Roman" w:cs="Times New Roman"/>
          <w:sz w:val="44"/>
          <w:szCs w:val="44"/>
        </w:rPr>
      </w:pPr>
    </w:p>
    <w:p w14:paraId="20347C8B" w14:textId="77777777" w:rsidR="004F189C" w:rsidRDefault="004F189C" w:rsidP="004F189C">
      <w:pPr>
        <w:jc w:val="both"/>
        <w:rPr>
          <w:rFonts w:ascii="Times New Roman" w:hAnsi="Times New Roman" w:cs="Times New Roman"/>
          <w:sz w:val="44"/>
          <w:szCs w:val="44"/>
        </w:rPr>
      </w:pPr>
    </w:p>
    <w:p w14:paraId="189AB312" w14:textId="77777777" w:rsidR="004F189C" w:rsidRPr="00AC0731" w:rsidRDefault="004F189C" w:rsidP="004F189C">
      <w:pPr>
        <w:jc w:val="center"/>
        <w:rPr>
          <w:rFonts w:ascii="Times New Roman" w:hAnsi="Times New Roman" w:cs="Times New Roman"/>
          <w:sz w:val="44"/>
          <w:szCs w:val="44"/>
        </w:rPr>
      </w:pPr>
      <w:r w:rsidRPr="00AC0731">
        <w:rPr>
          <w:rFonts w:ascii="Times New Roman" w:hAnsi="Times New Roman" w:cs="Times New Roman"/>
          <w:sz w:val="44"/>
          <w:szCs w:val="44"/>
        </w:rPr>
        <w:t>New Zealand Tourism Forecasting</w:t>
      </w:r>
    </w:p>
    <w:p w14:paraId="01D47376" w14:textId="77777777" w:rsidR="004F189C" w:rsidRPr="00AC0731" w:rsidRDefault="004F189C" w:rsidP="004F189C">
      <w:pPr>
        <w:jc w:val="center"/>
        <w:rPr>
          <w:rFonts w:ascii="Times New Roman" w:hAnsi="Times New Roman" w:cs="Times New Roman"/>
          <w:sz w:val="44"/>
          <w:szCs w:val="44"/>
        </w:rPr>
      </w:pPr>
      <w:r>
        <w:rPr>
          <w:rFonts w:ascii="Times New Roman" w:hAnsi="Times New Roman" w:cs="Times New Roman"/>
          <w:sz w:val="44"/>
          <w:szCs w:val="44"/>
        </w:rPr>
        <w:t xml:space="preserve">Model TCS </w:t>
      </w:r>
      <w:proofErr w:type="spellStart"/>
      <w:r w:rsidRPr="00AC0731">
        <w:rPr>
          <w:rFonts w:ascii="Times New Roman" w:hAnsi="Times New Roman" w:cs="Times New Roman"/>
          <w:sz w:val="44"/>
          <w:szCs w:val="44"/>
        </w:rPr>
        <w:t>S</w:t>
      </w:r>
      <w:r>
        <w:rPr>
          <w:rFonts w:ascii="Times New Roman" w:hAnsi="Times New Roman" w:cs="Times New Roman"/>
          <w:sz w:val="44"/>
          <w:szCs w:val="44"/>
        </w:rPr>
        <w:t>arima</w:t>
      </w:r>
      <w:r w:rsidRPr="00AC0731">
        <w:rPr>
          <w:rFonts w:ascii="Times New Roman" w:hAnsi="Times New Roman" w:cs="Times New Roman"/>
          <w:sz w:val="44"/>
          <w:szCs w:val="44"/>
        </w:rPr>
        <w:t>X</w:t>
      </w:r>
      <w:proofErr w:type="spellEnd"/>
      <w:r w:rsidRPr="00AC0731">
        <w:rPr>
          <w:rFonts w:ascii="Times New Roman" w:hAnsi="Times New Roman" w:cs="Times New Roman"/>
        </w:rPr>
        <w:t xml:space="preserve"> </w:t>
      </w:r>
      <w:r>
        <w:rPr>
          <w:rFonts w:ascii="Times New Roman" w:hAnsi="Times New Roman" w:cs="Times New Roman"/>
        </w:rPr>
        <w:t xml:space="preserve"> </w:t>
      </w:r>
    </w:p>
    <w:p w14:paraId="4E5E3901" w14:textId="77777777" w:rsidR="004F189C" w:rsidRPr="00AC0731" w:rsidRDefault="004F189C" w:rsidP="004F189C">
      <w:pPr>
        <w:jc w:val="both"/>
        <w:rPr>
          <w:rFonts w:ascii="Times New Roman" w:hAnsi="Times New Roman" w:cs="Times New Roman"/>
        </w:rPr>
      </w:pPr>
    </w:p>
    <w:p w14:paraId="0FBDAB9E" w14:textId="77777777" w:rsidR="004F189C" w:rsidRPr="00AC0731" w:rsidRDefault="004F189C" w:rsidP="004F189C">
      <w:pPr>
        <w:jc w:val="both"/>
        <w:rPr>
          <w:rFonts w:ascii="Times New Roman" w:hAnsi="Times New Roman" w:cs="Times New Roman"/>
          <w:sz w:val="24"/>
          <w:szCs w:val="24"/>
        </w:rPr>
      </w:pPr>
    </w:p>
    <w:p w14:paraId="7A6D851E" w14:textId="77777777" w:rsidR="004F189C" w:rsidRPr="00AC0731" w:rsidRDefault="004F189C" w:rsidP="004F189C">
      <w:pPr>
        <w:jc w:val="both"/>
        <w:rPr>
          <w:rFonts w:ascii="Times New Roman" w:hAnsi="Times New Roman" w:cs="Times New Roman"/>
          <w:sz w:val="24"/>
          <w:szCs w:val="24"/>
        </w:rPr>
      </w:pPr>
    </w:p>
    <w:p w14:paraId="5698BCFE" w14:textId="77777777" w:rsidR="004F189C" w:rsidRPr="00AC0731" w:rsidRDefault="004F189C" w:rsidP="004F189C">
      <w:pPr>
        <w:jc w:val="both"/>
        <w:rPr>
          <w:rFonts w:ascii="Times New Roman" w:hAnsi="Times New Roman" w:cs="Times New Roman"/>
          <w:sz w:val="24"/>
          <w:szCs w:val="24"/>
        </w:rPr>
      </w:pPr>
    </w:p>
    <w:p w14:paraId="3C974819" w14:textId="77777777" w:rsidR="004F189C" w:rsidRPr="00AC0731" w:rsidRDefault="004F189C" w:rsidP="004F189C">
      <w:pPr>
        <w:jc w:val="both"/>
        <w:rPr>
          <w:rFonts w:ascii="Times New Roman" w:hAnsi="Times New Roman" w:cs="Times New Roman"/>
          <w:sz w:val="24"/>
          <w:szCs w:val="24"/>
        </w:rPr>
      </w:pPr>
    </w:p>
    <w:p w14:paraId="12B5A92C" w14:textId="77777777" w:rsidR="004F189C" w:rsidRPr="00AC0731" w:rsidRDefault="004F189C" w:rsidP="004F189C">
      <w:pPr>
        <w:jc w:val="both"/>
        <w:rPr>
          <w:rFonts w:ascii="Times New Roman" w:hAnsi="Times New Roman" w:cs="Times New Roman"/>
          <w:sz w:val="24"/>
          <w:szCs w:val="24"/>
        </w:rPr>
      </w:pPr>
    </w:p>
    <w:p w14:paraId="5E27B867" w14:textId="77777777" w:rsidR="004F189C" w:rsidRDefault="004F189C" w:rsidP="004F189C">
      <w:pPr>
        <w:jc w:val="both"/>
        <w:rPr>
          <w:rFonts w:ascii="Times New Roman" w:hAnsi="Times New Roman" w:cs="Times New Roman"/>
          <w:sz w:val="24"/>
          <w:szCs w:val="24"/>
        </w:rPr>
      </w:pPr>
    </w:p>
    <w:p w14:paraId="34DA22D5" w14:textId="77777777" w:rsidR="004F189C" w:rsidRDefault="004F189C" w:rsidP="004F189C">
      <w:pPr>
        <w:jc w:val="both"/>
        <w:rPr>
          <w:rFonts w:ascii="Times New Roman" w:hAnsi="Times New Roman" w:cs="Times New Roman"/>
          <w:sz w:val="24"/>
          <w:szCs w:val="24"/>
        </w:rPr>
      </w:pPr>
    </w:p>
    <w:p w14:paraId="2F770FEF" w14:textId="77777777" w:rsidR="004F189C" w:rsidRDefault="004F189C" w:rsidP="004F189C">
      <w:pPr>
        <w:jc w:val="both"/>
        <w:rPr>
          <w:rFonts w:ascii="Times New Roman" w:hAnsi="Times New Roman" w:cs="Times New Roman"/>
          <w:sz w:val="24"/>
          <w:szCs w:val="24"/>
        </w:rPr>
      </w:pPr>
    </w:p>
    <w:p w14:paraId="05AB1367" w14:textId="77777777" w:rsidR="004F189C" w:rsidRDefault="004F189C" w:rsidP="004F189C">
      <w:pPr>
        <w:jc w:val="both"/>
        <w:rPr>
          <w:rFonts w:ascii="Times New Roman" w:hAnsi="Times New Roman" w:cs="Times New Roman"/>
          <w:sz w:val="24"/>
          <w:szCs w:val="24"/>
        </w:rPr>
      </w:pPr>
    </w:p>
    <w:p w14:paraId="0F140627" w14:textId="77777777" w:rsidR="004F189C" w:rsidRPr="00AC0731" w:rsidRDefault="004F189C" w:rsidP="004F189C">
      <w:pPr>
        <w:jc w:val="both"/>
        <w:rPr>
          <w:rFonts w:ascii="Times New Roman" w:hAnsi="Times New Roman" w:cs="Times New Roman"/>
          <w:sz w:val="24"/>
          <w:szCs w:val="24"/>
        </w:rPr>
      </w:pPr>
    </w:p>
    <w:p w14:paraId="0E3CAE55" w14:textId="77777777" w:rsidR="004F189C" w:rsidRPr="00AC0731" w:rsidRDefault="004F189C" w:rsidP="004F189C">
      <w:pPr>
        <w:jc w:val="both"/>
        <w:rPr>
          <w:rFonts w:ascii="Times New Roman" w:hAnsi="Times New Roman" w:cs="Times New Roman"/>
          <w:sz w:val="24"/>
          <w:szCs w:val="24"/>
        </w:rPr>
      </w:pPr>
    </w:p>
    <w:p w14:paraId="48F8B424" w14:textId="77777777" w:rsidR="004F189C" w:rsidRPr="00AC0731" w:rsidRDefault="004F189C" w:rsidP="004F189C">
      <w:pPr>
        <w:spacing w:after="160"/>
        <w:jc w:val="both"/>
        <w:rPr>
          <w:rFonts w:ascii="Times New Roman" w:hAnsi="Times New Roman" w:cs="Times New Roman"/>
        </w:rPr>
      </w:pPr>
      <w:r w:rsidRPr="00AC0731">
        <w:rPr>
          <w:rFonts w:ascii="Times New Roman" w:hAnsi="Times New Roman" w:cs="Times New Roman"/>
        </w:rPr>
        <w:t xml:space="preserve">IT7510 Capstone Semester Two 2025 </w:t>
      </w:r>
    </w:p>
    <w:p w14:paraId="0823AAF0" w14:textId="77777777" w:rsidR="004F189C" w:rsidRPr="00AC0731" w:rsidRDefault="004F189C" w:rsidP="004F189C">
      <w:pPr>
        <w:spacing w:after="158"/>
        <w:ind w:left="24"/>
        <w:jc w:val="both"/>
        <w:rPr>
          <w:rFonts w:ascii="Times New Roman" w:hAnsi="Times New Roman" w:cs="Times New Roman"/>
          <w:sz w:val="24"/>
          <w:szCs w:val="24"/>
        </w:rPr>
      </w:pPr>
      <w:r w:rsidRPr="00AC0731">
        <w:rPr>
          <w:rFonts w:ascii="Times New Roman" w:hAnsi="Times New Roman" w:cs="Times New Roman"/>
          <w:sz w:val="24"/>
          <w:szCs w:val="24"/>
        </w:rPr>
        <w:t xml:space="preserve">Project name: </w:t>
      </w:r>
      <w:proofErr w:type="spellStart"/>
      <w:r w:rsidRPr="00AC0731">
        <w:rPr>
          <w:rFonts w:ascii="Times New Roman" w:hAnsi="Times New Roman" w:cs="Times New Roman"/>
          <w:sz w:val="24"/>
          <w:szCs w:val="24"/>
        </w:rPr>
        <w:t>FutureTourism.LSG</w:t>
      </w:r>
      <w:proofErr w:type="spellEnd"/>
    </w:p>
    <w:p w14:paraId="5B617534" w14:textId="77777777" w:rsidR="004F189C" w:rsidRPr="00AC0731" w:rsidRDefault="004F189C" w:rsidP="004F189C">
      <w:pPr>
        <w:spacing w:after="203"/>
        <w:jc w:val="both"/>
        <w:rPr>
          <w:rFonts w:ascii="Times New Roman" w:hAnsi="Times New Roman" w:cs="Times New Roman"/>
          <w:sz w:val="24"/>
          <w:szCs w:val="24"/>
        </w:rPr>
      </w:pPr>
      <w:r w:rsidRPr="00AC0731">
        <w:rPr>
          <w:rFonts w:ascii="Times New Roman" w:hAnsi="Times New Roman" w:cs="Times New Roman"/>
          <w:sz w:val="24"/>
          <w:szCs w:val="24"/>
        </w:rPr>
        <w:t xml:space="preserve">Group name: LSG </w:t>
      </w:r>
    </w:p>
    <w:p w14:paraId="44DA38B0" w14:textId="77777777" w:rsidR="004F189C" w:rsidRPr="00AC0731" w:rsidRDefault="004F189C" w:rsidP="004F189C">
      <w:pPr>
        <w:spacing w:after="201"/>
        <w:jc w:val="both"/>
        <w:rPr>
          <w:rFonts w:ascii="Times New Roman" w:hAnsi="Times New Roman" w:cs="Times New Roman"/>
          <w:sz w:val="24"/>
          <w:szCs w:val="24"/>
        </w:rPr>
      </w:pPr>
      <w:r w:rsidRPr="00AC0731">
        <w:rPr>
          <w:rFonts w:ascii="Times New Roman" w:hAnsi="Times New Roman" w:cs="Times New Roman"/>
          <w:sz w:val="24"/>
          <w:szCs w:val="24"/>
        </w:rPr>
        <w:t xml:space="preserve">Name: Lakshya Mann, Shivam Arora, Gowtham R Panicker  </w:t>
      </w:r>
    </w:p>
    <w:p w14:paraId="02BD87E4" w14:textId="77777777" w:rsidR="004F189C" w:rsidRPr="00AC0731" w:rsidRDefault="004F189C" w:rsidP="004F189C">
      <w:pPr>
        <w:jc w:val="both"/>
        <w:rPr>
          <w:rFonts w:ascii="Times New Roman" w:hAnsi="Times New Roman" w:cs="Times New Roman"/>
          <w:sz w:val="24"/>
          <w:szCs w:val="24"/>
        </w:rPr>
      </w:pPr>
      <w:r w:rsidRPr="00AC0731">
        <w:rPr>
          <w:rFonts w:ascii="Times New Roman" w:hAnsi="Times New Roman" w:cs="Times New Roman"/>
          <w:sz w:val="24"/>
          <w:szCs w:val="24"/>
        </w:rPr>
        <w:t>Client Name: Dr. Trang Do</w:t>
      </w:r>
    </w:p>
    <w:sdt>
      <w:sdtPr>
        <w:rPr>
          <w:rFonts w:ascii="Times New Roman" w:eastAsia="Arial" w:hAnsi="Times New Roman" w:cs="Times New Roman"/>
          <w:color w:val="auto"/>
          <w:sz w:val="22"/>
          <w:szCs w:val="22"/>
          <w:lang w:val="en-NZ" w:eastAsia="en-NZ"/>
        </w:rPr>
        <w:id w:val="609084229"/>
        <w:docPartObj>
          <w:docPartGallery w:val="Table of Contents"/>
          <w:docPartUnique/>
        </w:docPartObj>
      </w:sdtPr>
      <w:sdtEndPr>
        <w:rPr>
          <w:b/>
          <w:bCs/>
          <w:noProof/>
        </w:rPr>
      </w:sdtEndPr>
      <w:sdtContent>
        <w:p w14:paraId="3C12E209" w14:textId="77777777" w:rsidR="004F189C" w:rsidRPr="00AC0731" w:rsidRDefault="004F189C" w:rsidP="004F189C">
          <w:pPr>
            <w:pStyle w:val="TOCHeading"/>
            <w:jc w:val="both"/>
            <w:rPr>
              <w:rFonts w:ascii="Times New Roman" w:hAnsi="Times New Roman" w:cs="Times New Roman"/>
            </w:rPr>
          </w:pPr>
          <w:r w:rsidRPr="00AC0731">
            <w:rPr>
              <w:rFonts w:ascii="Times New Roman" w:hAnsi="Times New Roman" w:cs="Times New Roman"/>
            </w:rPr>
            <w:t>Table of Contents</w:t>
          </w:r>
        </w:p>
        <w:p w14:paraId="3B76538E"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r w:rsidRPr="00AC0731">
            <w:rPr>
              <w:rFonts w:ascii="Times New Roman" w:hAnsi="Times New Roman" w:cs="Times New Roman"/>
            </w:rPr>
            <w:fldChar w:fldCharType="begin"/>
          </w:r>
          <w:r w:rsidRPr="00AC0731">
            <w:rPr>
              <w:rFonts w:ascii="Times New Roman" w:hAnsi="Times New Roman" w:cs="Times New Roman"/>
            </w:rPr>
            <w:instrText xml:space="preserve"> TOC \o "1-3" \h \z \u </w:instrText>
          </w:r>
          <w:r w:rsidRPr="00AC0731">
            <w:rPr>
              <w:rFonts w:ascii="Times New Roman" w:hAnsi="Times New Roman" w:cs="Times New Roman"/>
            </w:rPr>
            <w:fldChar w:fldCharType="separate"/>
          </w:r>
          <w:hyperlink w:anchor="_Toc211569313" w:history="1">
            <w:r w:rsidRPr="00BD1106">
              <w:rPr>
                <w:rStyle w:val="Hyperlink"/>
                <w:rFonts w:ascii="Times New Roman" w:hAnsi="Times New Roman" w:cs="Times New Roman"/>
                <w:noProof/>
              </w:rPr>
              <w:t>Executive Summary</w:t>
            </w:r>
            <w:r>
              <w:rPr>
                <w:noProof/>
                <w:webHidden/>
              </w:rPr>
              <w:tab/>
            </w:r>
            <w:r>
              <w:rPr>
                <w:noProof/>
                <w:webHidden/>
              </w:rPr>
              <w:fldChar w:fldCharType="begin"/>
            </w:r>
            <w:r>
              <w:rPr>
                <w:noProof/>
                <w:webHidden/>
              </w:rPr>
              <w:instrText xml:space="preserve"> PAGEREF _Toc211569313 \h </w:instrText>
            </w:r>
            <w:r>
              <w:rPr>
                <w:noProof/>
                <w:webHidden/>
              </w:rPr>
            </w:r>
            <w:r>
              <w:rPr>
                <w:noProof/>
                <w:webHidden/>
              </w:rPr>
              <w:fldChar w:fldCharType="separate"/>
            </w:r>
            <w:r>
              <w:rPr>
                <w:noProof/>
                <w:webHidden/>
              </w:rPr>
              <w:t>2</w:t>
            </w:r>
            <w:r>
              <w:rPr>
                <w:noProof/>
                <w:webHidden/>
              </w:rPr>
              <w:fldChar w:fldCharType="end"/>
            </w:r>
          </w:hyperlink>
        </w:p>
        <w:p w14:paraId="457048BA"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9314" w:history="1">
            <w:r w:rsidRPr="00BD1106">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_Toc211569314 \h </w:instrText>
            </w:r>
            <w:r>
              <w:rPr>
                <w:noProof/>
                <w:webHidden/>
              </w:rPr>
            </w:r>
            <w:r>
              <w:rPr>
                <w:noProof/>
                <w:webHidden/>
              </w:rPr>
              <w:fldChar w:fldCharType="separate"/>
            </w:r>
            <w:r>
              <w:rPr>
                <w:noProof/>
                <w:webHidden/>
              </w:rPr>
              <w:t>3</w:t>
            </w:r>
            <w:r>
              <w:rPr>
                <w:noProof/>
                <w:webHidden/>
              </w:rPr>
              <w:fldChar w:fldCharType="end"/>
            </w:r>
          </w:hyperlink>
        </w:p>
        <w:p w14:paraId="7FA2CEC0"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9315" w:history="1">
            <w:r w:rsidRPr="00BD1106">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_Toc211569315 \h </w:instrText>
            </w:r>
            <w:r>
              <w:rPr>
                <w:noProof/>
                <w:webHidden/>
              </w:rPr>
            </w:r>
            <w:r>
              <w:rPr>
                <w:noProof/>
                <w:webHidden/>
              </w:rPr>
              <w:fldChar w:fldCharType="separate"/>
            </w:r>
            <w:r>
              <w:rPr>
                <w:noProof/>
                <w:webHidden/>
              </w:rPr>
              <w:t>4</w:t>
            </w:r>
            <w:r>
              <w:rPr>
                <w:noProof/>
                <w:webHidden/>
              </w:rPr>
              <w:fldChar w:fldCharType="end"/>
            </w:r>
          </w:hyperlink>
        </w:p>
        <w:p w14:paraId="23E28B05"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16" w:history="1">
            <w:r w:rsidRPr="00BD1106">
              <w:rPr>
                <w:rStyle w:val="Hyperlink"/>
                <w:noProof/>
              </w:rPr>
              <w:t>SARIMAX Model Architecture</w:t>
            </w:r>
            <w:r>
              <w:rPr>
                <w:noProof/>
                <w:webHidden/>
              </w:rPr>
              <w:tab/>
            </w:r>
            <w:r>
              <w:rPr>
                <w:noProof/>
                <w:webHidden/>
              </w:rPr>
              <w:fldChar w:fldCharType="begin"/>
            </w:r>
            <w:r>
              <w:rPr>
                <w:noProof/>
                <w:webHidden/>
              </w:rPr>
              <w:instrText xml:space="preserve"> PAGEREF _Toc211569316 \h </w:instrText>
            </w:r>
            <w:r>
              <w:rPr>
                <w:noProof/>
                <w:webHidden/>
              </w:rPr>
            </w:r>
            <w:r>
              <w:rPr>
                <w:noProof/>
                <w:webHidden/>
              </w:rPr>
              <w:fldChar w:fldCharType="separate"/>
            </w:r>
            <w:r>
              <w:rPr>
                <w:noProof/>
                <w:webHidden/>
              </w:rPr>
              <w:t>4</w:t>
            </w:r>
            <w:r>
              <w:rPr>
                <w:noProof/>
                <w:webHidden/>
              </w:rPr>
              <w:fldChar w:fldCharType="end"/>
            </w:r>
          </w:hyperlink>
        </w:p>
        <w:p w14:paraId="44FC0E9D"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17" w:history="1">
            <w:r w:rsidRPr="00BD1106">
              <w:rPr>
                <w:rStyle w:val="Hyperlink"/>
                <w:rFonts w:ascii="Times New Roman" w:hAnsi="Times New Roman" w:cs="Times New Roman"/>
                <w:noProof/>
              </w:rPr>
              <w:t>Model Configuration</w:t>
            </w:r>
            <w:r>
              <w:rPr>
                <w:noProof/>
                <w:webHidden/>
              </w:rPr>
              <w:tab/>
            </w:r>
            <w:r>
              <w:rPr>
                <w:noProof/>
                <w:webHidden/>
              </w:rPr>
              <w:fldChar w:fldCharType="begin"/>
            </w:r>
            <w:r>
              <w:rPr>
                <w:noProof/>
                <w:webHidden/>
              </w:rPr>
              <w:instrText xml:space="preserve"> PAGEREF _Toc211569317 \h </w:instrText>
            </w:r>
            <w:r>
              <w:rPr>
                <w:noProof/>
                <w:webHidden/>
              </w:rPr>
            </w:r>
            <w:r>
              <w:rPr>
                <w:noProof/>
                <w:webHidden/>
              </w:rPr>
              <w:fldChar w:fldCharType="separate"/>
            </w:r>
            <w:r>
              <w:rPr>
                <w:noProof/>
                <w:webHidden/>
              </w:rPr>
              <w:t>4</w:t>
            </w:r>
            <w:r>
              <w:rPr>
                <w:noProof/>
                <w:webHidden/>
              </w:rPr>
              <w:fldChar w:fldCharType="end"/>
            </w:r>
          </w:hyperlink>
        </w:p>
        <w:p w14:paraId="14C98809"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69318" w:history="1">
            <w:r w:rsidRPr="00BD1106">
              <w:rPr>
                <w:rStyle w:val="Hyperlink"/>
                <w:rFonts w:ascii="Times New Roman" w:hAnsi="Times New Roman" w:cs="Times New Roman"/>
                <w:noProof/>
              </w:rPr>
              <w:t>Parameters Explanation:</w:t>
            </w:r>
            <w:r>
              <w:rPr>
                <w:noProof/>
                <w:webHidden/>
              </w:rPr>
              <w:tab/>
            </w:r>
            <w:r>
              <w:rPr>
                <w:noProof/>
                <w:webHidden/>
              </w:rPr>
              <w:fldChar w:fldCharType="begin"/>
            </w:r>
            <w:r>
              <w:rPr>
                <w:noProof/>
                <w:webHidden/>
              </w:rPr>
              <w:instrText xml:space="preserve"> PAGEREF _Toc211569318 \h </w:instrText>
            </w:r>
            <w:r>
              <w:rPr>
                <w:noProof/>
                <w:webHidden/>
              </w:rPr>
            </w:r>
            <w:r>
              <w:rPr>
                <w:noProof/>
                <w:webHidden/>
              </w:rPr>
              <w:fldChar w:fldCharType="separate"/>
            </w:r>
            <w:r>
              <w:rPr>
                <w:noProof/>
                <w:webHidden/>
              </w:rPr>
              <w:t>4</w:t>
            </w:r>
            <w:r>
              <w:rPr>
                <w:noProof/>
                <w:webHidden/>
              </w:rPr>
              <w:fldChar w:fldCharType="end"/>
            </w:r>
          </w:hyperlink>
        </w:p>
        <w:p w14:paraId="1274836F"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69319" w:history="1">
            <w:r w:rsidRPr="00BD1106">
              <w:rPr>
                <w:rStyle w:val="Hyperlink"/>
                <w:rFonts w:ascii="Times New Roman" w:hAnsi="Times New Roman" w:cs="Times New Roman"/>
                <w:noProof/>
              </w:rPr>
              <w:t>Model Settings:</w:t>
            </w:r>
            <w:r>
              <w:rPr>
                <w:noProof/>
                <w:webHidden/>
              </w:rPr>
              <w:tab/>
            </w:r>
            <w:r>
              <w:rPr>
                <w:noProof/>
                <w:webHidden/>
              </w:rPr>
              <w:fldChar w:fldCharType="begin"/>
            </w:r>
            <w:r>
              <w:rPr>
                <w:noProof/>
                <w:webHidden/>
              </w:rPr>
              <w:instrText xml:space="preserve"> PAGEREF _Toc211569319 \h </w:instrText>
            </w:r>
            <w:r>
              <w:rPr>
                <w:noProof/>
                <w:webHidden/>
              </w:rPr>
            </w:r>
            <w:r>
              <w:rPr>
                <w:noProof/>
                <w:webHidden/>
              </w:rPr>
              <w:fldChar w:fldCharType="separate"/>
            </w:r>
            <w:r>
              <w:rPr>
                <w:noProof/>
                <w:webHidden/>
              </w:rPr>
              <w:t>4</w:t>
            </w:r>
            <w:r>
              <w:rPr>
                <w:noProof/>
                <w:webHidden/>
              </w:rPr>
              <w:fldChar w:fldCharType="end"/>
            </w:r>
          </w:hyperlink>
        </w:p>
        <w:p w14:paraId="1AE2FBB7"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9320" w:history="1">
            <w:r w:rsidRPr="00BD1106">
              <w:rPr>
                <w:rStyle w:val="Hyperlink"/>
                <w:rFonts w:ascii="Times New Roman" w:hAnsi="Times New Roman" w:cs="Times New Roman"/>
                <w:noProof/>
              </w:rPr>
              <w:t>Technologies and Libraries</w:t>
            </w:r>
            <w:r>
              <w:rPr>
                <w:noProof/>
                <w:webHidden/>
              </w:rPr>
              <w:tab/>
            </w:r>
            <w:r>
              <w:rPr>
                <w:noProof/>
                <w:webHidden/>
              </w:rPr>
              <w:fldChar w:fldCharType="begin"/>
            </w:r>
            <w:r>
              <w:rPr>
                <w:noProof/>
                <w:webHidden/>
              </w:rPr>
              <w:instrText xml:space="preserve"> PAGEREF _Toc211569320 \h </w:instrText>
            </w:r>
            <w:r>
              <w:rPr>
                <w:noProof/>
                <w:webHidden/>
              </w:rPr>
            </w:r>
            <w:r>
              <w:rPr>
                <w:noProof/>
                <w:webHidden/>
              </w:rPr>
              <w:fldChar w:fldCharType="separate"/>
            </w:r>
            <w:r>
              <w:rPr>
                <w:noProof/>
                <w:webHidden/>
              </w:rPr>
              <w:t>4</w:t>
            </w:r>
            <w:r>
              <w:rPr>
                <w:noProof/>
                <w:webHidden/>
              </w:rPr>
              <w:fldChar w:fldCharType="end"/>
            </w:r>
          </w:hyperlink>
        </w:p>
        <w:p w14:paraId="10DF4C69"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21" w:history="1">
            <w:r w:rsidRPr="00BD1106">
              <w:rPr>
                <w:rStyle w:val="Hyperlink"/>
                <w:rFonts w:ascii="Times New Roman" w:hAnsi="Times New Roman" w:cs="Times New Roman"/>
                <w:noProof/>
              </w:rPr>
              <w:t>Core Technologies</w:t>
            </w:r>
            <w:r>
              <w:rPr>
                <w:noProof/>
                <w:webHidden/>
              </w:rPr>
              <w:tab/>
            </w:r>
            <w:r>
              <w:rPr>
                <w:noProof/>
                <w:webHidden/>
              </w:rPr>
              <w:fldChar w:fldCharType="begin"/>
            </w:r>
            <w:r>
              <w:rPr>
                <w:noProof/>
                <w:webHidden/>
              </w:rPr>
              <w:instrText xml:space="preserve"> PAGEREF _Toc211569321 \h </w:instrText>
            </w:r>
            <w:r>
              <w:rPr>
                <w:noProof/>
                <w:webHidden/>
              </w:rPr>
            </w:r>
            <w:r>
              <w:rPr>
                <w:noProof/>
                <w:webHidden/>
              </w:rPr>
              <w:fldChar w:fldCharType="separate"/>
            </w:r>
            <w:r>
              <w:rPr>
                <w:noProof/>
                <w:webHidden/>
              </w:rPr>
              <w:t>4</w:t>
            </w:r>
            <w:r>
              <w:rPr>
                <w:noProof/>
                <w:webHidden/>
              </w:rPr>
              <w:fldChar w:fldCharType="end"/>
            </w:r>
          </w:hyperlink>
        </w:p>
        <w:p w14:paraId="61832312"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22" w:history="1">
            <w:r w:rsidRPr="00BD1106">
              <w:rPr>
                <w:rStyle w:val="Hyperlink"/>
                <w:rFonts w:ascii="Times New Roman" w:hAnsi="Times New Roman" w:cs="Times New Roman"/>
                <w:noProof/>
              </w:rPr>
              <w:t>Key Libraries</w:t>
            </w:r>
            <w:r>
              <w:rPr>
                <w:noProof/>
                <w:webHidden/>
              </w:rPr>
              <w:tab/>
            </w:r>
            <w:r>
              <w:rPr>
                <w:noProof/>
                <w:webHidden/>
              </w:rPr>
              <w:fldChar w:fldCharType="begin"/>
            </w:r>
            <w:r>
              <w:rPr>
                <w:noProof/>
                <w:webHidden/>
              </w:rPr>
              <w:instrText xml:space="preserve"> PAGEREF _Toc211569322 \h </w:instrText>
            </w:r>
            <w:r>
              <w:rPr>
                <w:noProof/>
                <w:webHidden/>
              </w:rPr>
            </w:r>
            <w:r>
              <w:rPr>
                <w:noProof/>
                <w:webHidden/>
              </w:rPr>
              <w:fldChar w:fldCharType="separate"/>
            </w:r>
            <w:r>
              <w:rPr>
                <w:noProof/>
                <w:webHidden/>
              </w:rPr>
              <w:t>5</w:t>
            </w:r>
            <w:r>
              <w:rPr>
                <w:noProof/>
                <w:webHidden/>
              </w:rPr>
              <w:fldChar w:fldCharType="end"/>
            </w:r>
          </w:hyperlink>
        </w:p>
        <w:p w14:paraId="7EE55BF3"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23" w:history="1">
            <w:r w:rsidRPr="00BD1106">
              <w:rPr>
                <w:rStyle w:val="Hyperlink"/>
                <w:rFonts w:ascii="Times New Roman" w:hAnsi="Times New Roman" w:cs="Times New Roman"/>
                <w:noProof/>
              </w:rPr>
              <w:t>Data Source</w:t>
            </w:r>
            <w:r>
              <w:rPr>
                <w:noProof/>
                <w:webHidden/>
              </w:rPr>
              <w:tab/>
            </w:r>
            <w:r>
              <w:rPr>
                <w:noProof/>
                <w:webHidden/>
              </w:rPr>
              <w:fldChar w:fldCharType="begin"/>
            </w:r>
            <w:r>
              <w:rPr>
                <w:noProof/>
                <w:webHidden/>
              </w:rPr>
              <w:instrText xml:space="preserve"> PAGEREF _Toc211569323 \h </w:instrText>
            </w:r>
            <w:r>
              <w:rPr>
                <w:noProof/>
                <w:webHidden/>
              </w:rPr>
            </w:r>
            <w:r>
              <w:rPr>
                <w:noProof/>
                <w:webHidden/>
              </w:rPr>
              <w:fldChar w:fldCharType="separate"/>
            </w:r>
            <w:r>
              <w:rPr>
                <w:noProof/>
                <w:webHidden/>
              </w:rPr>
              <w:t>5</w:t>
            </w:r>
            <w:r>
              <w:rPr>
                <w:noProof/>
                <w:webHidden/>
              </w:rPr>
              <w:fldChar w:fldCharType="end"/>
            </w:r>
          </w:hyperlink>
        </w:p>
        <w:p w14:paraId="4005877E"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9324" w:history="1">
            <w:r w:rsidRPr="00BD1106">
              <w:rPr>
                <w:rStyle w:val="Hyperlink"/>
                <w:rFonts w:ascii="Times New Roman" w:hAnsi="Times New Roman" w:cs="Times New Roman"/>
                <w:noProof/>
              </w:rPr>
              <w:t>Data Processing Pipeline</w:t>
            </w:r>
            <w:r>
              <w:rPr>
                <w:noProof/>
                <w:webHidden/>
              </w:rPr>
              <w:tab/>
            </w:r>
            <w:r>
              <w:rPr>
                <w:noProof/>
                <w:webHidden/>
              </w:rPr>
              <w:fldChar w:fldCharType="begin"/>
            </w:r>
            <w:r>
              <w:rPr>
                <w:noProof/>
                <w:webHidden/>
              </w:rPr>
              <w:instrText xml:space="preserve"> PAGEREF _Toc211569324 \h </w:instrText>
            </w:r>
            <w:r>
              <w:rPr>
                <w:noProof/>
                <w:webHidden/>
              </w:rPr>
            </w:r>
            <w:r>
              <w:rPr>
                <w:noProof/>
                <w:webHidden/>
              </w:rPr>
              <w:fldChar w:fldCharType="separate"/>
            </w:r>
            <w:r>
              <w:rPr>
                <w:noProof/>
                <w:webHidden/>
              </w:rPr>
              <w:t>5</w:t>
            </w:r>
            <w:r>
              <w:rPr>
                <w:noProof/>
                <w:webHidden/>
              </w:rPr>
              <w:fldChar w:fldCharType="end"/>
            </w:r>
          </w:hyperlink>
        </w:p>
        <w:p w14:paraId="2F2BBD53"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25" w:history="1">
            <w:r w:rsidRPr="00BD1106">
              <w:rPr>
                <w:rStyle w:val="Hyperlink"/>
                <w:rFonts w:ascii="Times New Roman" w:hAnsi="Times New Roman" w:cs="Times New Roman"/>
                <w:noProof/>
              </w:rPr>
              <w:t>Data Import and Preparation</w:t>
            </w:r>
            <w:r>
              <w:rPr>
                <w:noProof/>
                <w:webHidden/>
              </w:rPr>
              <w:tab/>
            </w:r>
            <w:r>
              <w:rPr>
                <w:noProof/>
                <w:webHidden/>
              </w:rPr>
              <w:fldChar w:fldCharType="begin"/>
            </w:r>
            <w:r>
              <w:rPr>
                <w:noProof/>
                <w:webHidden/>
              </w:rPr>
              <w:instrText xml:space="preserve"> PAGEREF _Toc211569325 \h </w:instrText>
            </w:r>
            <w:r>
              <w:rPr>
                <w:noProof/>
                <w:webHidden/>
              </w:rPr>
            </w:r>
            <w:r>
              <w:rPr>
                <w:noProof/>
                <w:webHidden/>
              </w:rPr>
              <w:fldChar w:fldCharType="separate"/>
            </w:r>
            <w:r>
              <w:rPr>
                <w:noProof/>
                <w:webHidden/>
              </w:rPr>
              <w:t>5</w:t>
            </w:r>
            <w:r>
              <w:rPr>
                <w:noProof/>
                <w:webHidden/>
              </w:rPr>
              <w:fldChar w:fldCharType="end"/>
            </w:r>
          </w:hyperlink>
        </w:p>
        <w:p w14:paraId="3C0AD6BE"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26" w:history="1">
            <w:r w:rsidRPr="00BD1106">
              <w:rPr>
                <w:rStyle w:val="Hyperlink"/>
                <w:rFonts w:ascii="Times New Roman" w:hAnsi="Times New Roman" w:cs="Times New Roman"/>
                <w:noProof/>
              </w:rPr>
              <w:t>Data Transformation</w:t>
            </w:r>
            <w:r>
              <w:rPr>
                <w:noProof/>
                <w:webHidden/>
              </w:rPr>
              <w:tab/>
            </w:r>
            <w:r>
              <w:rPr>
                <w:noProof/>
                <w:webHidden/>
              </w:rPr>
              <w:fldChar w:fldCharType="begin"/>
            </w:r>
            <w:r>
              <w:rPr>
                <w:noProof/>
                <w:webHidden/>
              </w:rPr>
              <w:instrText xml:space="preserve"> PAGEREF _Toc211569326 \h </w:instrText>
            </w:r>
            <w:r>
              <w:rPr>
                <w:noProof/>
                <w:webHidden/>
              </w:rPr>
            </w:r>
            <w:r>
              <w:rPr>
                <w:noProof/>
                <w:webHidden/>
              </w:rPr>
              <w:fldChar w:fldCharType="separate"/>
            </w:r>
            <w:r>
              <w:rPr>
                <w:noProof/>
                <w:webHidden/>
              </w:rPr>
              <w:t>5</w:t>
            </w:r>
            <w:r>
              <w:rPr>
                <w:noProof/>
                <w:webHidden/>
              </w:rPr>
              <w:fldChar w:fldCharType="end"/>
            </w:r>
          </w:hyperlink>
        </w:p>
        <w:p w14:paraId="06DD1CB4"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9327" w:history="1">
            <w:r w:rsidRPr="00BD1106">
              <w:rPr>
                <w:rStyle w:val="Hyperlink"/>
                <w:rFonts w:ascii="Times New Roman" w:hAnsi="Times New Roman" w:cs="Times New Roman"/>
                <w:noProof/>
              </w:rPr>
              <w:t>Model Implementation</w:t>
            </w:r>
            <w:r>
              <w:rPr>
                <w:noProof/>
                <w:webHidden/>
              </w:rPr>
              <w:tab/>
            </w:r>
            <w:r>
              <w:rPr>
                <w:noProof/>
                <w:webHidden/>
              </w:rPr>
              <w:fldChar w:fldCharType="begin"/>
            </w:r>
            <w:r>
              <w:rPr>
                <w:noProof/>
                <w:webHidden/>
              </w:rPr>
              <w:instrText xml:space="preserve"> PAGEREF _Toc211569327 \h </w:instrText>
            </w:r>
            <w:r>
              <w:rPr>
                <w:noProof/>
                <w:webHidden/>
              </w:rPr>
            </w:r>
            <w:r>
              <w:rPr>
                <w:noProof/>
                <w:webHidden/>
              </w:rPr>
              <w:fldChar w:fldCharType="separate"/>
            </w:r>
            <w:r>
              <w:rPr>
                <w:noProof/>
                <w:webHidden/>
              </w:rPr>
              <w:t>5</w:t>
            </w:r>
            <w:r>
              <w:rPr>
                <w:noProof/>
                <w:webHidden/>
              </w:rPr>
              <w:fldChar w:fldCharType="end"/>
            </w:r>
          </w:hyperlink>
        </w:p>
        <w:p w14:paraId="6BA2EB85"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28" w:history="1">
            <w:r w:rsidRPr="00BD1106">
              <w:rPr>
                <w:rStyle w:val="Hyperlink"/>
                <w:rFonts w:ascii="Times New Roman" w:hAnsi="Times New Roman" w:cs="Times New Roman"/>
                <w:noProof/>
              </w:rPr>
              <w:t>Model Training</w:t>
            </w:r>
            <w:r>
              <w:rPr>
                <w:noProof/>
                <w:webHidden/>
              </w:rPr>
              <w:tab/>
            </w:r>
            <w:r>
              <w:rPr>
                <w:noProof/>
                <w:webHidden/>
              </w:rPr>
              <w:fldChar w:fldCharType="begin"/>
            </w:r>
            <w:r>
              <w:rPr>
                <w:noProof/>
                <w:webHidden/>
              </w:rPr>
              <w:instrText xml:space="preserve"> PAGEREF _Toc211569328 \h </w:instrText>
            </w:r>
            <w:r>
              <w:rPr>
                <w:noProof/>
                <w:webHidden/>
              </w:rPr>
            </w:r>
            <w:r>
              <w:rPr>
                <w:noProof/>
                <w:webHidden/>
              </w:rPr>
              <w:fldChar w:fldCharType="separate"/>
            </w:r>
            <w:r>
              <w:rPr>
                <w:noProof/>
                <w:webHidden/>
              </w:rPr>
              <w:t>5</w:t>
            </w:r>
            <w:r>
              <w:rPr>
                <w:noProof/>
                <w:webHidden/>
              </w:rPr>
              <w:fldChar w:fldCharType="end"/>
            </w:r>
          </w:hyperlink>
        </w:p>
        <w:p w14:paraId="64324E1E"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29" w:history="1">
            <w:r w:rsidRPr="00BD1106">
              <w:rPr>
                <w:rStyle w:val="Hyperlink"/>
                <w:rFonts w:ascii="Times New Roman" w:hAnsi="Times New Roman" w:cs="Times New Roman"/>
                <w:noProof/>
              </w:rPr>
              <w:t>Forecasting Process</w:t>
            </w:r>
            <w:r>
              <w:rPr>
                <w:noProof/>
                <w:webHidden/>
              </w:rPr>
              <w:tab/>
            </w:r>
            <w:r>
              <w:rPr>
                <w:noProof/>
                <w:webHidden/>
              </w:rPr>
              <w:fldChar w:fldCharType="begin"/>
            </w:r>
            <w:r>
              <w:rPr>
                <w:noProof/>
                <w:webHidden/>
              </w:rPr>
              <w:instrText xml:space="preserve"> PAGEREF _Toc211569329 \h </w:instrText>
            </w:r>
            <w:r>
              <w:rPr>
                <w:noProof/>
                <w:webHidden/>
              </w:rPr>
            </w:r>
            <w:r>
              <w:rPr>
                <w:noProof/>
                <w:webHidden/>
              </w:rPr>
              <w:fldChar w:fldCharType="separate"/>
            </w:r>
            <w:r>
              <w:rPr>
                <w:noProof/>
                <w:webHidden/>
              </w:rPr>
              <w:t>6</w:t>
            </w:r>
            <w:r>
              <w:rPr>
                <w:noProof/>
                <w:webHidden/>
              </w:rPr>
              <w:fldChar w:fldCharType="end"/>
            </w:r>
          </w:hyperlink>
        </w:p>
        <w:p w14:paraId="78EBB807"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9330" w:history="1">
            <w:r w:rsidRPr="00BD1106">
              <w:rPr>
                <w:rStyle w:val="Hyperlink"/>
                <w:rFonts w:ascii="Times New Roman" w:hAnsi="Times New Roman" w:cs="Times New Roman"/>
                <w:noProof/>
              </w:rPr>
              <w:t>Results and Analysis</w:t>
            </w:r>
            <w:r>
              <w:rPr>
                <w:noProof/>
                <w:webHidden/>
              </w:rPr>
              <w:tab/>
            </w:r>
            <w:r>
              <w:rPr>
                <w:noProof/>
                <w:webHidden/>
              </w:rPr>
              <w:fldChar w:fldCharType="begin"/>
            </w:r>
            <w:r>
              <w:rPr>
                <w:noProof/>
                <w:webHidden/>
              </w:rPr>
              <w:instrText xml:space="preserve"> PAGEREF _Toc211569330 \h </w:instrText>
            </w:r>
            <w:r>
              <w:rPr>
                <w:noProof/>
                <w:webHidden/>
              </w:rPr>
            </w:r>
            <w:r>
              <w:rPr>
                <w:noProof/>
                <w:webHidden/>
              </w:rPr>
              <w:fldChar w:fldCharType="separate"/>
            </w:r>
            <w:r>
              <w:rPr>
                <w:noProof/>
                <w:webHidden/>
              </w:rPr>
              <w:t>8</w:t>
            </w:r>
            <w:r>
              <w:rPr>
                <w:noProof/>
                <w:webHidden/>
              </w:rPr>
              <w:fldChar w:fldCharType="end"/>
            </w:r>
          </w:hyperlink>
        </w:p>
        <w:p w14:paraId="05FFCA4D"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31" w:history="1">
            <w:r w:rsidRPr="00BD1106">
              <w:rPr>
                <w:rStyle w:val="Hyperlink"/>
                <w:rFonts w:ascii="Times New Roman" w:hAnsi="Times New Roman" w:cs="Times New Roman"/>
                <w:noProof/>
              </w:rPr>
              <w:t>Historical Pattern Analysis</w:t>
            </w:r>
            <w:r>
              <w:rPr>
                <w:noProof/>
                <w:webHidden/>
              </w:rPr>
              <w:tab/>
            </w:r>
            <w:r>
              <w:rPr>
                <w:noProof/>
                <w:webHidden/>
              </w:rPr>
              <w:fldChar w:fldCharType="begin"/>
            </w:r>
            <w:r>
              <w:rPr>
                <w:noProof/>
                <w:webHidden/>
              </w:rPr>
              <w:instrText xml:space="preserve"> PAGEREF _Toc211569331 \h </w:instrText>
            </w:r>
            <w:r>
              <w:rPr>
                <w:noProof/>
                <w:webHidden/>
              </w:rPr>
            </w:r>
            <w:r>
              <w:rPr>
                <w:noProof/>
                <w:webHidden/>
              </w:rPr>
              <w:fldChar w:fldCharType="separate"/>
            </w:r>
            <w:r>
              <w:rPr>
                <w:noProof/>
                <w:webHidden/>
              </w:rPr>
              <w:t>8</w:t>
            </w:r>
            <w:r>
              <w:rPr>
                <w:noProof/>
                <w:webHidden/>
              </w:rPr>
              <w:fldChar w:fldCharType="end"/>
            </w:r>
          </w:hyperlink>
        </w:p>
        <w:p w14:paraId="410092DC"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32" w:history="1">
            <w:r w:rsidRPr="00BD1106">
              <w:rPr>
                <w:rStyle w:val="Hyperlink"/>
                <w:rFonts w:ascii="Times New Roman" w:hAnsi="Times New Roman" w:cs="Times New Roman"/>
                <w:noProof/>
              </w:rPr>
              <w:t>Forecast Results</w:t>
            </w:r>
            <w:r>
              <w:rPr>
                <w:noProof/>
                <w:webHidden/>
              </w:rPr>
              <w:tab/>
            </w:r>
            <w:r>
              <w:rPr>
                <w:noProof/>
                <w:webHidden/>
              </w:rPr>
              <w:fldChar w:fldCharType="begin"/>
            </w:r>
            <w:r>
              <w:rPr>
                <w:noProof/>
                <w:webHidden/>
              </w:rPr>
              <w:instrText xml:space="preserve"> PAGEREF _Toc211569332 \h </w:instrText>
            </w:r>
            <w:r>
              <w:rPr>
                <w:noProof/>
                <w:webHidden/>
              </w:rPr>
            </w:r>
            <w:r>
              <w:rPr>
                <w:noProof/>
                <w:webHidden/>
              </w:rPr>
              <w:fldChar w:fldCharType="separate"/>
            </w:r>
            <w:r>
              <w:rPr>
                <w:noProof/>
                <w:webHidden/>
              </w:rPr>
              <w:t>9</w:t>
            </w:r>
            <w:r>
              <w:rPr>
                <w:noProof/>
                <w:webHidden/>
              </w:rPr>
              <w:fldChar w:fldCharType="end"/>
            </w:r>
          </w:hyperlink>
        </w:p>
        <w:p w14:paraId="4E0EE62D"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33" w:history="1">
            <w:r w:rsidRPr="00BD1106">
              <w:rPr>
                <w:rStyle w:val="Hyperlink"/>
                <w:rFonts w:ascii="Times New Roman" w:hAnsi="Times New Roman" w:cs="Times New Roman"/>
                <w:noProof/>
              </w:rPr>
              <w:t>Model Performance Indicators</w:t>
            </w:r>
            <w:r>
              <w:rPr>
                <w:noProof/>
                <w:webHidden/>
              </w:rPr>
              <w:tab/>
            </w:r>
            <w:r>
              <w:rPr>
                <w:noProof/>
                <w:webHidden/>
              </w:rPr>
              <w:fldChar w:fldCharType="begin"/>
            </w:r>
            <w:r>
              <w:rPr>
                <w:noProof/>
                <w:webHidden/>
              </w:rPr>
              <w:instrText xml:space="preserve"> PAGEREF _Toc211569333 \h </w:instrText>
            </w:r>
            <w:r>
              <w:rPr>
                <w:noProof/>
                <w:webHidden/>
              </w:rPr>
            </w:r>
            <w:r>
              <w:rPr>
                <w:noProof/>
                <w:webHidden/>
              </w:rPr>
              <w:fldChar w:fldCharType="separate"/>
            </w:r>
            <w:r>
              <w:rPr>
                <w:noProof/>
                <w:webHidden/>
              </w:rPr>
              <w:t>9</w:t>
            </w:r>
            <w:r>
              <w:rPr>
                <w:noProof/>
                <w:webHidden/>
              </w:rPr>
              <w:fldChar w:fldCharType="end"/>
            </w:r>
          </w:hyperlink>
        </w:p>
        <w:p w14:paraId="2CA12789"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9334" w:history="1">
            <w:r w:rsidRPr="00BD1106">
              <w:rPr>
                <w:rStyle w:val="Hyperlink"/>
                <w:rFonts w:ascii="Times New Roman" w:hAnsi="Times New Roman" w:cs="Times New Roman"/>
                <w:noProof/>
              </w:rPr>
              <w:t>Recommendations</w:t>
            </w:r>
            <w:r>
              <w:rPr>
                <w:noProof/>
                <w:webHidden/>
              </w:rPr>
              <w:tab/>
            </w:r>
            <w:r>
              <w:rPr>
                <w:noProof/>
                <w:webHidden/>
              </w:rPr>
              <w:fldChar w:fldCharType="begin"/>
            </w:r>
            <w:r>
              <w:rPr>
                <w:noProof/>
                <w:webHidden/>
              </w:rPr>
              <w:instrText xml:space="preserve"> PAGEREF _Toc211569334 \h </w:instrText>
            </w:r>
            <w:r>
              <w:rPr>
                <w:noProof/>
                <w:webHidden/>
              </w:rPr>
            </w:r>
            <w:r>
              <w:rPr>
                <w:noProof/>
                <w:webHidden/>
              </w:rPr>
              <w:fldChar w:fldCharType="separate"/>
            </w:r>
            <w:r>
              <w:rPr>
                <w:noProof/>
                <w:webHidden/>
              </w:rPr>
              <w:t>10</w:t>
            </w:r>
            <w:r>
              <w:rPr>
                <w:noProof/>
                <w:webHidden/>
              </w:rPr>
              <w:fldChar w:fldCharType="end"/>
            </w:r>
          </w:hyperlink>
        </w:p>
        <w:p w14:paraId="3D768EC8"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9335" w:history="1">
            <w:r w:rsidRPr="00BD1106">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_Toc211569335 \h </w:instrText>
            </w:r>
            <w:r>
              <w:rPr>
                <w:noProof/>
                <w:webHidden/>
              </w:rPr>
            </w:r>
            <w:r>
              <w:rPr>
                <w:noProof/>
                <w:webHidden/>
              </w:rPr>
              <w:fldChar w:fldCharType="separate"/>
            </w:r>
            <w:r>
              <w:rPr>
                <w:noProof/>
                <w:webHidden/>
              </w:rPr>
              <w:t>10</w:t>
            </w:r>
            <w:r>
              <w:rPr>
                <w:noProof/>
                <w:webHidden/>
              </w:rPr>
              <w:fldChar w:fldCharType="end"/>
            </w:r>
          </w:hyperlink>
        </w:p>
        <w:p w14:paraId="08506A99" w14:textId="77777777" w:rsidR="004F189C" w:rsidRPr="00AC0731" w:rsidRDefault="004F189C" w:rsidP="004F189C">
          <w:pPr>
            <w:jc w:val="both"/>
            <w:rPr>
              <w:rFonts w:ascii="Times New Roman" w:hAnsi="Times New Roman" w:cs="Times New Roman"/>
            </w:rPr>
          </w:pPr>
          <w:r w:rsidRPr="00AC0731">
            <w:rPr>
              <w:rFonts w:ascii="Times New Roman" w:hAnsi="Times New Roman" w:cs="Times New Roman"/>
              <w:b/>
              <w:bCs/>
              <w:noProof/>
            </w:rPr>
            <w:fldChar w:fldCharType="end"/>
          </w:r>
        </w:p>
      </w:sdtContent>
    </w:sdt>
    <w:p w14:paraId="10161E31" w14:textId="77777777" w:rsidR="004F189C" w:rsidRPr="00AC0731" w:rsidRDefault="004F189C" w:rsidP="004F189C">
      <w:pPr>
        <w:jc w:val="both"/>
        <w:rPr>
          <w:rFonts w:ascii="Times New Roman" w:hAnsi="Times New Roman" w:cs="Times New Roman"/>
        </w:rPr>
      </w:pPr>
    </w:p>
    <w:p w14:paraId="3B90F087" w14:textId="77777777" w:rsidR="004F189C" w:rsidRPr="00AC0731" w:rsidRDefault="004F189C" w:rsidP="004F189C">
      <w:pPr>
        <w:jc w:val="both"/>
        <w:rPr>
          <w:rFonts w:ascii="Times New Roman" w:hAnsi="Times New Roman" w:cs="Times New Roman"/>
        </w:rPr>
      </w:pPr>
    </w:p>
    <w:p w14:paraId="426843C2" w14:textId="77777777" w:rsidR="004F189C" w:rsidRPr="00AC0731" w:rsidRDefault="004F189C" w:rsidP="004F189C">
      <w:pPr>
        <w:jc w:val="both"/>
        <w:rPr>
          <w:rFonts w:ascii="Times New Roman" w:hAnsi="Times New Roman" w:cs="Times New Roman"/>
        </w:rPr>
      </w:pPr>
    </w:p>
    <w:p w14:paraId="34FC45B7" w14:textId="77777777" w:rsidR="004F189C" w:rsidRPr="00AC0731" w:rsidRDefault="004F189C" w:rsidP="004F189C">
      <w:pPr>
        <w:jc w:val="both"/>
        <w:rPr>
          <w:rFonts w:ascii="Times New Roman" w:hAnsi="Times New Roman" w:cs="Times New Roman"/>
        </w:rPr>
      </w:pPr>
    </w:p>
    <w:p w14:paraId="4D0B47F5" w14:textId="77777777" w:rsidR="004F189C" w:rsidRDefault="004F189C" w:rsidP="004F189C">
      <w:pPr>
        <w:pStyle w:val="Heading1"/>
        <w:jc w:val="both"/>
        <w:rPr>
          <w:rFonts w:cs="Times New Roman"/>
        </w:rPr>
      </w:pPr>
      <w:bookmarkStart w:id="352" w:name="_Toc211569313"/>
    </w:p>
    <w:p w14:paraId="44D470F9" w14:textId="77777777" w:rsidR="004F189C" w:rsidRDefault="004F189C" w:rsidP="004F189C"/>
    <w:p w14:paraId="24FEDAAC" w14:textId="77777777" w:rsidR="004F189C" w:rsidRDefault="004F189C" w:rsidP="004F189C"/>
    <w:p w14:paraId="6017C6A2" w14:textId="77777777" w:rsidR="004F189C" w:rsidRPr="00CC3F6B" w:rsidRDefault="004F189C" w:rsidP="004F189C"/>
    <w:p w14:paraId="0B2C2001" w14:textId="77777777" w:rsidR="004F189C" w:rsidRPr="00AC0731" w:rsidRDefault="004F189C" w:rsidP="004F189C">
      <w:pPr>
        <w:pStyle w:val="Heading2"/>
      </w:pPr>
      <w:bookmarkStart w:id="353" w:name="_Toc211587238"/>
      <w:bookmarkStart w:id="354" w:name="_Toc211595254"/>
      <w:r w:rsidRPr="00AC0731">
        <w:t>Executive Summary</w:t>
      </w:r>
      <w:bookmarkEnd w:id="352"/>
      <w:bookmarkEnd w:id="353"/>
      <w:bookmarkEnd w:id="354"/>
    </w:p>
    <w:p w14:paraId="36D47019" w14:textId="77777777" w:rsidR="004F189C" w:rsidRPr="00AC0731" w:rsidRDefault="004F189C" w:rsidP="004F189C">
      <w:pPr>
        <w:jc w:val="both"/>
        <w:rPr>
          <w:rFonts w:ascii="Times New Roman" w:hAnsi="Times New Roman" w:cs="Times New Roman"/>
        </w:rPr>
      </w:pPr>
    </w:p>
    <w:p w14:paraId="0EDD4F98" w14:textId="77777777" w:rsidR="004F189C" w:rsidRPr="00AC0731" w:rsidRDefault="004F189C" w:rsidP="004F189C">
      <w:pPr>
        <w:jc w:val="both"/>
        <w:rPr>
          <w:rFonts w:ascii="Times New Roman" w:hAnsi="Times New Roman" w:cs="Times New Roman"/>
          <w:sz w:val="24"/>
          <w:szCs w:val="24"/>
        </w:rPr>
      </w:pPr>
      <w:r w:rsidRPr="00AC0731">
        <w:rPr>
          <w:rFonts w:ascii="Times New Roman" w:hAnsi="Times New Roman" w:cs="Times New Roman"/>
          <w:sz w:val="24"/>
          <w:szCs w:val="24"/>
        </w:rPr>
        <w:t xml:space="preserve">This document implements a sophisticated time series forecasting solution using the SARIMAX (Seasonal Autoregressive Integrated Moving Average with </w:t>
      </w:r>
      <w:proofErr w:type="spellStart"/>
      <w:r w:rsidRPr="00AC0731">
        <w:rPr>
          <w:rFonts w:ascii="Times New Roman" w:hAnsi="Times New Roman" w:cs="Times New Roman"/>
          <w:sz w:val="24"/>
          <w:szCs w:val="24"/>
        </w:rPr>
        <w:t>eXogenous</w:t>
      </w:r>
      <w:proofErr w:type="spellEnd"/>
      <w:r w:rsidRPr="00AC0731">
        <w:rPr>
          <w:rFonts w:ascii="Times New Roman" w:hAnsi="Times New Roman" w:cs="Times New Roman"/>
          <w:sz w:val="24"/>
          <w:szCs w:val="24"/>
        </w:rPr>
        <w:t xml:space="preserve"> variables) methodology to predict monthly spending patterns. The analysis demonstrates the application of the advanced statistical modelling techniques to provide accurate forecasts with confidence intervals for strategic business planning. </w:t>
      </w:r>
    </w:p>
    <w:p w14:paraId="5B432BE5" w14:textId="77777777" w:rsidR="004F189C" w:rsidRPr="00AC0731" w:rsidRDefault="004F189C" w:rsidP="004F189C">
      <w:pPr>
        <w:jc w:val="both"/>
        <w:rPr>
          <w:rFonts w:ascii="Times New Roman" w:hAnsi="Times New Roman" w:cs="Times New Roman"/>
        </w:rPr>
      </w:pPr>
    </w:p>
    <w:p w14:paraId="3AF7DA71" w14:textId="77777777" w:rsidR="004F189C" w:rsidRPr="00AC0731" w:rsidRDefault="004F189C" w:rsidP="004F189C">
      <w:pPr>
        <w:jc w:val="both"/>
        <w:rPr>
          <w:rFonts w:ascii="Times New Roman" w:hAnsi="Times New Roman" w:cs="Times New Roman"/>
        </w:rPr>
      </w:pPr>
    </w:p>
    <w:p w14:paraId="5183EA41" w14:textId="77777777" w:rsidR="004F189C" w:rsidRPr="00AC0731" w:rsidRDefault="004F189C" w:rsidP="004F189C">
      <w:pPr>
        <w:jc w:val="both"/>
        <w:rPr>
          <w:rFonts w:ascii="Times New Roman" w:hAnsi="Times New Roman" w:cs="Times New Roman"/>
        </w:rPr>
      </w:pPr>
    </w:p>
    <w:p w14:paraId="4CBEAB36" w14:textId="77777777" w:rsidR="004F189C" w:rsidRPr="00AC0731" w:rsidRDefault="004F189C" w:rsidP="004F189C">
      <w:pPr>
        <w:jc w:val="both"/>
        <w:rPr>
          <w:rFonts w:ascii="Times New Roman" w:hAnsi="Times New Roman" w:cs="Times New Roman"/>
        </w:rPr>
      </w:pPr>
    </w:p>
    <w:p w14:paraId="49BB0A29" w14:textId="77777777" w:rsidR="004F189C" w:rsidRPr="00AC0731" w:rsidRDefault="004F189C" w:rsidP="004F189C">
      <w:pPr>
        <w:jc w:val="both"/>
        <w:rPr>
          <w:rFonts w:ascii="Times New Roman" w:hAnsi="Times New Roman" w:cs="Times New Roman"/>
        </w:rPr>
      </w:pPr>
    </w:p>
    <w:p w14:paraId="2781B50A" w14:textId="77777777" w:rsidR="004F189C" w:rsidRPr="00AC0731" w:rsidRDefault="004F189C" w:rsidP="004F189C">
      <w:pPr>
        <w:jc w:val="both"/>
        <w:rPr>
          <w:rFonts w:ascii="Times New Roman" w:hAnsi="Times New Roman" w:cs="Times New Roman"/>
        </w:rPr>
      </w:pPr>
    </w:p>
    <w:p w14:paraId="360B1AEC" w14:textId="77777777" w:rsidR="004F189C" w:rsidRPr="00AC0731" w:rsidRDefault="004F189C" w:rsidP="004F189C">
      <w:pPr>
        <w:jc w:val="both"/>
        <w:rPr>
          <w:rFonts w:ascii="Times New Roman" w:hAnsi="Times New Roman" w:cs="Times New Roman"/>
        </w:rPr>
      </w:pPr>
    </w:p>
    <w:p w14:paraId="6314A4DA" w14:textId="77777777" w:rsidR="004F189C" w:rsidRPr="00AC0731" w:rsidRDefault="004F189C" w:rsidP="004F189C">
      <w:pPr>
        <w:jc w:val="both"/>
        <w:rPr>
          <w:rFonts w:ascii="Times New Roman" w:hAnsi="Times New Roman" w:cs="Times New Roman"/>
        </w:rPr>
      </w:pPr>
    </w:p>
    <w:p w14:paraId="2A052639" w14:textId="77777777" w:rsidR="004F189C" w:rsidRPr="00AC0731" w:rsidRDefault="004F189C" w:rsidP="004F189C">
      <w:pPr>
        <w:jc w:val="both"/>
        <w:rPr>
          <w:rFonts w:ascii="Times New Roman" w:hAnsi="Times New Roman" w:cs="Times New Roman"/>
        </w:rPr>
      </w:pPr>
    </w:p>
    <w:p w14:paraId="2298292F" w14:textId="77777777" w:rsidR="004F189C" w:rsidRPr="00AC0731" w:rsidRDefault="004F189C" w:rsidP="004F189C">
      <w:pPr>
        <w:jc w:val="both"/>
        <w:rPr>
          <w:rFonts w:ascii="Times New Roman" w:hAnsi="Times New Roman" w:cs="Times New Roman"/>
        </w:rPr>
      </w:pPr>
    </w:p>
    <w:p w14:paraId="4270A6B2" w14:textId="77777777" w:rsidR="004F189C" w:rsidRPr="00AC0731" w:rsidRDefault="004F189C" w:rsidP="004F189C">
      <w:pPr>
        <w:jc w:val="both"/>
        <w:rPr>
          <w:rFonts w:ascii="Times New Roman" w:hAnsi="Times New Roman" w:cs="Times New Roman"/>
        </w:rPr>
      </w:pPr>
    </w:p>
    <w:p w14:paraId="76B7E476" w14:textId="77777777" w:rsidR="004F189C" w:rsidRPr="00AC0731" w:rsidRDefault="004F189C" w:rsidP="004F189C">
      <w:pPr>
        <w:jc w:val="both"/>
        <w:rPr>
          <w:rFonts w:ascii="Times New Roman" w:hAnsi="Times New Roman" w:cs="Times New Roman"/>
        </w:rPr>
      </w:pPr>
    </w:p>
    <w:p w14:paraId="07C46EFE" w14:textId="77777777" w:rsidR="004F189C" w:rsidRPr="00AC0731" w:rsidRDefault="004F189C" w:rsidP="004F189C">
      <w:pPr>
        <w:jc w:val="both"/>
        <w:rPr>
          <w:rFonts w:ascii="Times New Roman" w:hAnsi="Times New Roman" w:cs="Times New Roman"/>
        </w:rPr>
      </w:pPr>
    </w:p>
    <w:p w14:paraId="15E2BDF3" w14:textId="77777777" w:rsidR="004F189C" w:rsidRPr="00AC0731" w:rsidRDefault="004F189C" w:rsidP="004F189C">
      <w:pPr>
        <w:jc w:val="both"/>
        <w:rPr>
          <w:rFonts w:ascii="Times New Roman" w:hAnsi="Times New Roman" w:cs="Times New Roman"/>
        </w:rPr>
      </w:pPr>
    </w:p>
    <w:p w14:paraId="369DC52E" w14:textId="77777777" w:rsidR="004F189C" w:rsidRPr="00AC0731" w:rsidRDefault="004F189C" w:rsidP="004F189C">
      <w:pPr>
        <w:jc w:val="both"/>
        <w:rPr>
          <w:rFonts w:ascii="Times New Roman" w:hAnsi="Times New Roman" w:cs="Times New Roman"/>
        </w:rPr>
      </w:pPr>
    </w:p>
    <w:p w14:paraId="5DA24E80" w14:textId="77777777" w:rsidR="004F189C" w:rsidRPr="00AC0731" w:rsidRDefault="004F189C" w:rsidP="004F189C">
      <w:pPr>
        <w:jc w:val="both"/>
        <w:rPr>
          <w:rFonts w:ascii="Times New Roman" w:hAnsi="Times New Roman" w:cs="Times New Roman"/>
        </w:rPr>
      </w:pPr>
    </w:p>
    <w:p w14:paraId="36AA67B5" w14:textId="77777777" w:rsidR="004F189C" w:rsidRPr="00AC0731" w:rsidRDefault="004F189C" w:rsidP="004F189C">
      <w:pPr>
        <w:jc w:val="both"/>
        <w:rPr>
          <w:rFonts w:ascii="Times New Roman" w:hAnsi="Times New Roman" w:cs="Times New Roman"/>
        </w:rPr>
      </w:pPr>
    </w:p>
    <w:p w14:paraId="4259511D" w14:textId="77777777" w:rsidR="004F189C" w:rsidRPr="00AC0731" w:rsidRDefault="004F189C" w:rsidP="004F189C">
      <w:pPr>
        <w:jc w:val="both"/>
        <w:rPr>
          <w:rFonts w:ascii="Times New Roman" w:hAnsi="Times New Roman" w:cs="Times New Roman"/>
        </w:rPr>
      </w:pPr>
    </w:p>
    <w:p w14:paraId="77898E83" w14:textId="77777777" w:rsidR="004F189C" w:rsidRPr="00AC0731" w:rsidRDefault="004F189C" w:rsidP="004F189C">
      <w:pPr>
        <w:jc w:val="both"/>
        <w:rPr>
          <w:rFonts w:ascii="Times New Roman" w:hAnsi="Times New Roman" w:cs="Times New Roman"/>
        </w:rPr>
      </w:pPr>
    </w:p>
    <w:p w14:paraId="732D34A4" w14:textId="77777777" w:rsidR="004F189C" w:rsidRPr="00AC0731" w:rsidRDefault="004F189C" w:rsidP="004F189C">
      <w:pPr>
        <w:jc w:val="both"/>
        <w:rPr>
          <w:rFonts w:ascii="Times New Roman" w:hAnsi="Times New Roman" w:cs="Times New Roman"/>
        </w:rPr>
      </w:pPr>
    </w:p>
    <w:p w14:paraId="28497DED" w14:textId="77777777" w:rsidR="004F189C" w:rsidRPr="00AC0731" w:rsidRDefault="004F189C" w:rsidP="004F189C">
      <w:pPr>
        <w:jc w:val="both"/>
        <w:rPr>
          <w:rFonts w:ascii="Times New Roman" w:hAnsi="Times New Roman" w:cs="Times New Roman"/>
        </w:rPr>
      </w:pPr>
    </w:p>
    <w:p w14:paraId="2670BACD" w14:textId="77777777" w:rsidR="004F189C" w:rsidRPr="00AC0731" w:rsidRDefault="004F189C" w:rsidP="004F189C">
      <w:pPr>
        <w:jc w:val="both"/>
        <w:rPr>
          <w:rFonts w:ascii="Times New Roman" w:hAnsi="Times New Roman" w:cs="Times New Roman"/>
        </w:rPr>
      </w:pPr>
    </w:p>
    <w:p w14:paraId="4DBB0BCF" w14:textId="77777777" w:rsidR="004F189C" w:rsidRPr="00AC0731" w:rsidRDefault="004F189C" w:rsidP="004F189C">
      <w:pPr>
        <w:jc w:val="both"/>
        <w:rPr>
          <w:rFonts w:ascii="Times New Roman" w:hAnsi="Times New Roman" w:cs="Times New Roman"/>
        </w:rPr>
      </w:pPr>
    </w:p>
    <w:p w14:paraId="1BC0ED07" w14:textId="77777777" w:rsidR="004F189C" w:rsidRPr="00AC0731" w:rsidRDefault="004F189C" w:rsidP="004F189C">
      <w:pPr>
        <w:jc w:val="both"/>
        <w:rPr>
          <w:rFonts w:ascii="Times New Roman" w:hAnsi="Times New Roman" w:cs="Times New Roman"/>
        </w:rPr>
      </w:pPr>
    </w:p>
    <w:p w14:paraId="5351DD70" w14:textId="77777777" w:rsidR="004F189C" w:rsidRPr="00AC0731" w:rsidRDefault="004F189C" w:rsidP="004F189C">
      <w:pPr>
        <w:jc w:val="both"/>
        <w:rPr>
          <w:rFonts w:ascii="Times New Roman" w:hAnsi="Times New Roman" w:cs="Times New Roman"/>
        </w:rPr>
      </w:pPr>
    </w:p>
    <w:p w14:paraId="06A8FEDD" w14:textId="77777777" w:rsidR="004F189C" w:rsidRPr="00AC0731" w:rsidRDefault="004F189C" w:rsidP="004F189C">
      <w:pPr>
        <w:jc w:val="both"/>
        <w:rPr>
          <w:rFonts w:ascii="Times New Roman" w:hAnsi="Times New Roman" w:cs="Times New Roman"/>
        </w:rPr>
      </w:pPr>
    </w:p>
    <w:p w14:paraId="1C460A5A" w14:textId="77777777" w:rsidR="004F189C" w:rsidRPr="00AC0731" w:rsidRDefault="004F189C" w:rsidP="004F189C">
      <w:pPr>
        <w:jc w:val="both"/>
        <w:rPr>
          <w:rFonts w:ascii="Times New Roman" w:hAnsi="Times New Roman" w:cs="Times New Roman"/>
        </w:rPr>
      </w:pPr>
    </w:p>
    <w:p w14:paraId="4607DCA9" w14:textId="77777777" w:rsidR="004F189C" w:rsidRPr="00AC0731" w:rsidRDefault="004F189C" w:rsidP="004F189C">
      <w:pPr>
        <w:jc w:val="both"/>
        <w:rPr>
          <w:rFonts w:ascii="Times New Roman" w:hAnsi="Times New Roman" w:cs="Times New Roman"/>
        </w:rPr>
      </w:pPr>
    </w:p>
    <w:p w14:paraId="36A9218D" w14:textId="77777777" w:rsidR="004F189C" w:rsidRPr="00AC0731" w:rsidRDefault="004F189C" w:rsidP="004F189C">
      <w:pPr>
        <w:jc w:val="both"/>
        <w:rPr>
          <w:rFonts w:ascii="Times New Roman" w:hAnsi="Times New Roman" w:cs="Times New Roman"/>
        </w:rPr>
      </w:pPr>
    </w:p>
    <w:p w14:paraId="1178F61E" w14:textId="77777777" w:rsidR="004F189C" w:rsidRPr="00AC0731" w:rsidRDefault="004F189C" w:rsidP="004F189C">
      <w:pPr>
        <w:jc w:val="both"/>
        <w:rPr>
          <w:rFonts w:ascii="Times New Roman" w:hAnsi="Times New Roman" w:cs="Times New Roman"/>
        </w:rPr>
      </w:pPr>
    </w:p>
    <w:p w14:paraId="688692D8" w14:textId="77777777" w:rsidR="004F189C" w:rsidRPr="00AC0731" w:rsidRDefault="004F189C" w:rsidP="004F189C">
      <w:pPr>
        <w:jc w:val="both"/>
        <w:rPr>
          <w:rFonts w:ascii="Times New Roman" w:hAnsi="Times New Roman" w:cs="Times New Roman"/>
        </w:rPr>
      </w:pPr>
    </w:p>
    <w:p w14:paraId="0DBC6048" w14:textId="77777777" w:rsidR="004F189C" w:rsidRPr="00AC0731" w:rsidRDefault="004F189C" w:rsidP="004F189C">
      <w:pPr>
        <w:jc w:val="both"/>
        <w:rPr>
          <w:rFonts w:ascii="Times New Roman" w:hAnsi="Times New Roman" w:cs="Times New Roman"/>
        </w:rPr>
      </w:pPr>
    </w:p>
    <w:p w14:paraId="0EC66EA5" w14:textId="77777777" w:rsidR="004F189C" w:rsidRPr="00AC0731" w:rsidRDefault="004F189C" w:rsidP="004F189C">
      <w:pPr>
        <w:jc w:val="both"/>
        <w:rPr>
          <w:rFonts w:ascii="Times New Roman" w:hAnsi="Times New Roman" w:cs="Times New Roman"/>
        </w:rPr>
      </w:pPr>
    </w:p>
    <w:p w14:paraId="6D8F642A" w14:textId="77777777" w:rsidR="004F189C" w:rsidRPr="00AC0731" w:rsidRDefault="004F189C" w:rsidP="004F189C">
      <w:pPr>
        <w:jc w:val="both"/>
        <w:rPr>
          <w:rFonts w:ascii="Times New Roman" w:hAnsi="Times New Roman" w:cs="Times New Roman"/>
        </w:rPr>
      </w:pPr>
    </w:p>
    <w:p w14:paraId="31029040" w14:textId="77777777" w:rsidR="004F189C" w:rsidRPr="00AC0731" w:rsidRDefault="004F189C" w:rsidP="004F189C">
      <w:pPr>
        <w:jc w:val="both"/>
        <w:rPr>
          <w:rFonts w:ascii="Times New Roman" w:hAnsi="Times New Roman" w:cs="Times New Roman"/>
        </w:rPr>
      </w:pPr>
    </w:p>
    <w:p w14:paraId="4A64BDCB" w14:textId="77777777" w:rsidR="004F189C" w:rsidRPr="00AC0731" w:rsidRDefault="004F189C" w:rsidP="004F189C">
      <w:pPr>
        <w:jc w:val="both"/>
        <w:rPr>
          <w:rFonts w:ascii="Times New Roman" w:hAnsi="Times New Roman" w:cs="Times New Roman"/>
        </w:rPr>
      </w:pPr>
    </w:p>
    <w:p w14:paraId="15D1E6B8" w14:textId="77777777" w:rsidR="004F189C" w:rsidRPr="00AC0731" w:rsidRDefault="004F189C" w:rsidP="004F189C">
      <w:pPr>
        <w:jc w:val="both"/>
        <w:rPr>
          <w:rFonts w:ascii="Times New Roman" w:hAnsi="Times New Roman" w:cs="Times New Roman"/>
        </w:rPr>
      </w:pPr>
    </w:p>
    <w:p w14:paraId="308CEFBF" w14:textId="77777777" w:rsidR="004F189C" w:rsidRPr="00AC0731" w:rsidRDefault="004F189C" w:rsidP="004F189C">
      <w:pPr>
        <w:pStyle w:val="Heading2"/>
      </w:pPr>
      <w:bookmarkStart w:id="355" w:name="_Toc211569314"/>
      <w:bookmarkStart w:id="356" w:name="_Toc211587239"/>
      <w:bookmarkStart w:id="357" w:name="_Toc211595255"/>
      <w:r w:rsidRPr="00AC0731">
        <w:t>Project Overview</w:t>
      </w:r>
      <w:bookmarkEnd w:id="355"/>
      <w:bookmarkEnd w:id="356"/>
      <w:bookmarkEnd w:id="357"/>
    </w:p>
    <w:p w14:paraId="29D63021" w14:textId="77777777" w:rsidR="004F189C" w:rsidRPr="00AC0731" w:rsidRDefault="004F189C" w:rsidP="004F189C">
      <w:pPr>
        <w:jc w:val="both"/>
        <w:rPr>
          <w:rFonts w:ascii="Times New Roman" w:hAnsi="Times New Roman" w:cs="Times New Roman"/>
        </w:rPr>
      </w:pPr>
    </w:p>
    <w:p w14:paraId="19012F3E" w14:textId="77777777" w:rsidR="004F189C" w:rsidRPr="00AC0731" w:rsidRDefault="004F189C" w:rsidP="004F189C">
      <w:pPr>
        <w:jc w:val="both"/>
        <w:rPr>
          <w:rFonts w:ascii="Times New Roman" w:hAnsi="Times New Roman" w:cs="Times New Roman"/>
          <w:sz w:val="24"/>
          <w:szCs w:val="24"/>
        </w:rPr>
      </w:pPr>
      <w:r w:rsidRPr="00AC0731">
        <w:rPr>
          <w:rFonts w:ascii="Times New Roman" w:hAnsi="Times New Roman" w:cs="Times New Roman"/>
          <w:sz w:val="24"/>
          <w:szCs w:val="24"/>
        </w:rPr>
        <w:t>Objective: Develop a robust forecasting model for monthly spending data to support financial planning and decision-making processes.</w:t>
      </w:r>
    </w:p>
    <w:p w14:paraId="5D7E1B6A" w14:textId="77777777" w:rsidR="004F189C" w:rsidRPr="00AC0731" w:rsidRDefault="004F189C" w:rsidP="004F189C">
      <w:pPr>
        <w:jc w:val="both"/>
        <w:rPr>
          <w:rFonts w:ascii="Times New Roman" w:hAnsi="Times New Roman" w:cs="Times New Roman"/>
          <w:sz w:val="24"/>
          <w:szCs w:val="24"/>
        </w:rPr>
      </w:pPr>
    </w:p>
    <w:p w14:paraId="49EE8CB2" w14:textId="77777777" w:rsidR="004F189C" w:rsidRPr="00AC0731" w:rsidRDefault="004F189C" w:rsidP="004F189C">
      <w:pPr>
        <w:jc w:val="both"/>
        <w:rPr>
          <w:rFonts w:ascii="Times New Roman" w:hAnsi="Times New Roman" w:cs="Times New Roman"/>
          <w:sz w:val="24"/>
          <w:szCs w:val="24"/>
        </w:rPr>
      </w:pPr>
      <w:r w:rsidRPr="00AC0731">
        <w:rPr>
          <w:rFonts w:ascii="Times New Roman" w:hAnsi="Times New Roman" w:cs="Times New Roman"/>
          <w:sz w:val="24"/>
          <w:szCs w:val="24"/>
        </w:rPr>
        <w:t>Time Period: Historical data from 2018-2025 with 3-month forward forecasting capability.</w:t>
      </w:r>
    </w:p>
    <w:p w14:paraId="5F9864AD" w14:textId="77777777" w:rsidR="004F189C" w:rsidRPr="00AC0731" w:rsidRDefault="004F189C" w:rsidP="004F189C">
      <w:pPr>
        <w:jc w:val="both"/>
        <w:rPr>
          <w:rFonts w:ascii="Times New Roman" w:hAnsi="Times New Roman" w:cs="Times New Roman"/>
          <w:sz w:val="24"/>
          <w:szCs w:val="24"/>
        </w:rPr>
      </w:pPr>
    </w:p>
    <w:p w14:paraId="745B1CC8" w14:textId="77777777" w:rsidR="004F189C" w:rsidRPr="00AC0731" w:rsidRDefault="004F189C" w:rsidP="004F189C">
      <w:pPr>
        <w:jc w:val="both"/>
        <w:rPr>
          <w:rFonts w:ascii="Times New Roman" w:hAnsi="Times New Roman" w:cs="Times New Roman"/>
          <w:sz w:val="24"/>
          <w:szCs w:val="24"/>
        </w:rPr>
      </w:pPr>
      <w:r w:rsidRPr="00AC0731">
        <w:rPr>
          <w:rFonts w:ascii="Times New Roman" w:hAnsi="Times New Roman" w:cs="Times New Roman"/>
          <w:sz w:val="24"/>
          <w:szCs w:val="24"/>
        </w:rPr>
        <w:t>Target Variable: Monthly Spend (measured in millions NZD)</w:t>
      </w:r>
    </w:p>
    <w:p w14:paraId="666C1FFC" w14:textId="77777777" w:rsidR="004F189C" w:rsidRDefault="004F189C" w:rsidP="004F189C">
      <w:pPr>
        <w:pStyle w:val="Heading2"/>
      </w:pPr>
      <w:bookmarkStart w:id="358" w:name="_Toc211569315"/>
      <w:bookmarkStart w:id="359" w:name="_Toc211587240"/>
      <w:bookmarkStart w:id="360" w:name="_Toc211595256"/>
      <w:r w:rsidRPr="00AC0731">
        <w:t>Methodology</w:t>
      </w:r>
      <w:bookmarkEnd w:id="358"/>
      <w:bookmarkEnd w:id="359"/>
      <w:bookmarkEnd w:id="360"/>
    </w:p>
    <w:p w14:paraId="5D140626" w14:textId="77777777" w:rsidR="004F189C" w:rsidRPr="00AC0731" w:rsidRDefault="004F189C" w:rsidP="004F189C">
      <w:pPr>
        <w:pStyle w:val="Heading2"/>
        <w:rPr>
          <w:sz w:val="40"/>
          <w:szCs w:val="40"/>
        </w:rPr>
      </w:pPr>
      <w:bookmarkStart w:id="361" w:name="_Toc211569316"/>
      <w:bookmarkStart w:id="362" w:name="_Toc211587241"/>
      <w:bookmarkStart w:id="363" w:name="_Toc211595257"/>
      <w:r w:rsidRPr="00AC0731">
        <w:t>SARIMAX Model Architecture</w:t>
      </w:r>
      <w:bookmarkEnd w:id="361"/>
      <w:bookmarkEnd w:id="362"/>
      <w:bookmarkEnd w:id="363"/>
    </w:p>
    <w:p w14:paraId="643CC674" w14:textId="77777777" w:rsidR="004F189C" w:rsidRPr="00AC0731" w:rsidRDefault="004F189C" w:rsidP="004F189C">
      <w:pPr>
        <w:jc w:val="both"/>
        <w:rPr>
          <w:rFonts w:ascii="Times New Roman" w:hAnsi="Times New Roman" w:cs="Times New Roman"/>
          <w:sz w:val="24"/>
          <w:szCs w:val="24"/>
        </w:rPr>
      </w:pPr>
      <w:r w:rsidRPr="00AC0731">
        <w:rPr>
          <w:rFonts w:ascii="Times New Roman" w:hAnsi="Times New Roman" w:cs="Times New Roman"/>
          <w:sz w:val="24"/>
          <w:szCs w:val="24"/>
        </w:rPr>
        <w:t>The SARIMAX model combines several statistical components to capture complex temporal patterns:</w:t>
      </w:r>
    </w:p>
    <w:p w14:paraId="0A964A81" w14:textId="77777777" w:rsidR="004F189C" w:rsidRPr="00AC0731" w:rsidRDefault="004F189C" w:rsidP="004F189C">
      <w:pPr>
        <w:jc w:val="both"/>
        <w:rPr>
          <w:rFonts w:ascii="Times New Roman" w:hAnsi="Times New Roman" w:cs="Times New Roman"/>
          <w:sz w:val="24"/>
          <w:szCs w:val="24"/>
        </w:rPr>
      </w:pPr>
    </w:p>
    <w:p w14:paraId="42B4DBBA" w14:textId="77777777" w:rsidR="004F189C" w:rsidRDefault="004F189C" w:rsidP="00414796">
      <w:pPr>
        <w:pStyle w:val="ListParagraph"/>
        <w:numPr>
          <w:ilvl w:val="0"/>
          <w:numId w:val="25"/>
        </w:numPr>
        <w:spacing w:after="0" w:line="276" w:lineRule="auto"/>
        <w:jc w:val="both"/>
        <w:rPr>
          <w:rFonts w:ascii="Times New Roman" w:hAnsi="Times New Roman" w:cs="Times New Roman"/>
          <w:sz w:val="24"/>
          <w:szCs w:val="24"/>
        </w:rPr>
      </w:pPr>
      <w:r w:rsidRPr="00B672F8">
        <w:rPr>
          <w:rFonts w:ascii="Times New Roman" w:hAnsi="Times New Roman" w:cs="Times New Roman"/>
          <w:sz w:val="24"/>
          <w:szCs w:val="24"/>
        </w:rPr>
        <w:t xml:space="preserve">Seasonal </w:t>
      </w:r>
      <w:proofErr w:type="spellStart"/>
      <w:r w:rsidRPr="00B672F8">
        <w:rPr>
          <w:rFonts w:ascii="Times New Roman" w:hAnsi="Times New Roman" w:cs="Times New Roman"/>
          <w:sz w:val="24"/>
          <w:szCs w:val="24"/>
        </w:rPr>
        <w:t>AutoRegressive</w:t>
      </w:r>
      <w:proofErr w:type="spellEnd"/>
      <w:r w:rsidRPr="00B672F8">
        <w:rPr>
          <w:rFonts w:ascii="Times New Roman" w:hAnsi="Times New Roman" w:cs="Times New Roman"/>
          <w:sz w:val="24"/>
          <w:szCs w:val="24"/>
        </w:rPr>
        <w:t xml:space="preserve"> (SAR): Captures seasonal dependencies in the data</w:t>
      </w:r>
    </w:p>
    <w:p w14:paraId="2F5E567F" w14:textId="77777777" w:rsidR="004F189C" w:rsidRDefault="004F189C" w:rsidP="00414796">
      <w:pPr>
        <w:pStyle w:val="ListParagraph"/>
        <w:numPr>
          <w:ilvl w:val="0"/>
          <w:numId w:val="25"/>
        </w:numPr>
        <w:spacing w:after="0" w:line="276" w:lineRule="auto"/>
        <w:jc w:val="both"/>
        <w:rPr>
          <w:rFonts w:ascii="Times New Roman" w:hAnsi="Times New Roman" w:cs="Times New Roman"/>
          <w:sz w:val="24"/>
          <w:szCs w:val="24"/>
        </w:rPr>
      </w:pPr>
      <w:r w:rsidRPr="00B672F8">
        <w:rPr>
          <w:rFonts w:ascii="Times New Roman" w:hAnsi="Times New Roman" w:cs="Times New Roman"/>
          <w:sz w:val="24"/>
          <w:szCs w:val="24"/>
        </w:rPr>
        <w:t>Integrated (I): Handles non-stationary data through differencing</w:t>
      </w:r>
    </w:p>
    <w:p w14:paraId="51291D81" w14:textId="77777777" w:rsidR="004F189C" w:rsidRDefault="004F189C" w:rsidP="00414796">
      <w:pPr>
        <w:pStyle w:val="ListParagraph"/>
        <w:numPr>
          <w:ilvl w:val="0"/>
          <w:numId w:val="25"/>
        </w:numPr>
        <w:spacing w:after="0" w:line="276" w:lineRule="auto"/>
        <w:jc w:val="both"/>
        <w:rPr>
          <w:rFonts w:ascii="Times New Roman" w:hAnsi="Times New Roman" w:cs="Times New Roman"/>
          <w:sz w:val="24"/>
          <w:szCs w:val="24"/>
        </w:rPr>
      </w:pPr>
      <w:r w:rsidRPr="00B672F8">
        <w:rPr>
          <w:rFonts w:ascii="Times New Roman" w:hAnsi="Times New Roman" w:cs="Times New Roman"/>
          <w:sz w:val="24"/>
          <w:szCs w:val="24"/>
        </w:rPr>
        <w:t>Moving Average (MA): Models the relationship between observations and residual errors</w:t>
      </w:r>
    </w:p>
    <w:p w14:paraId="315DAFC3" w14:textId="77777777" w:rsidR="004F189C" w:rsidRDefault="004F189C" w:rsidP="00414796">
      <w:pPr>
        <w:pStyle w:val="ListParagraph"/>
        <w:numPr>
          <w:ilvl w:val="0"/>
          <w:numId w:val="25"/>
        </w:numPr>
        <w:spacing w:after="0" w:line="276" w:lineRule="auto"/>
        <w:jc w:val="both"/>
        <w:rPr>
          <w:rFonts w:ascii="Times New Roman" w:hAnsi="Times New Roman" w:cs="Times New Roman"/>
          <w:sz w:val="24"/>
          <w:szCs w:val="24"/>
        </w:rPr>
      </w:pPr>
      <w:r w:rsidRPr="00B672F8">
        <w:rPr>
          <w:rFonts w:ascii="Times New Roman" w:hAnsi="Times New Roman" w:cs="Times New Roman"/>
          <w:sz w:val="24"/>
          <w:szCs w:val="24"/>
        </w:rPr>
        <w:t>Seasonal Component: Accounts for recurring seasonal patterns</w:t>
      </w:r>
    </w:p>
    <w:p w14:paraId="722C93C5" w14:textId="77777777" w:rsidR="004F189C" w:rsidRDefault="004F189C" w:rsidP="00414796">
      <w:pPr>
        <w:pStyle w:val="ListParagraph"/>
        <w:numPr>
          <w:ilvl w:val="0"/>
          <w:numId w:val="25"/>
        </w:numPr>
        <w:spacing w:after="0" w:line="276" w:lineRule="auto"/>
        <w:jc w:val="both"/>
        <w:rPr>
          <w:rFonts w:ascii="Times New Roman" w:hAnsi="Times New Roman" w:cs="Times New Roman"/>
          <w:sz w:val="24"/>
          <w:szCs w:val="24"/>
        </w:rPr>
      </w:pPr>
      <w:proofErr w:type="spellStart"/>
      <w:r w:rsidRPr="00B672F8">
        <w:rPr>
          <w:rFonts w:ascii="Times New Roman" w:hAnsi="Times New Roman" w:cs="Times New Roman"/>
          <w:sz w:val="24"/>
          <w:szCs w:val="24"/>
        </w:rPr>
        <w:t>eXogenous</w:t>
      </w:r>
      <w:proofErr w:type="spellEnd"/>
      <w:r w:rsidRPr="00B672F8">
        <w:rPr>
          <w:rFonts w:ascii="Times New Roman" w:hAnsi="Times New Roman" w:cs="Times New Roman"/>
          <w:sz w:val="24"/>
          <w:szCs w:val="24"/>
        </w:rPr>
        <w:t xml:space="preserve"> Variables: Incorporates external factors (when applicable)</w:t>
      </w:r>
    </w:p>
    <w:p w14:paraId="332DD4CB" w14:textId="77777777" w:rsidR="004F189C" w:rsidRDefault="004F189C" w:rsidP="004F189C">
      <w:pPr>
        <w:jc w:val="both"/>
        <w:rPr>
          <w:rFonts w:ascii="Times New Roman" w:hAnsi="Times New Roman" w:cs="Times New Roman"/>
          <w:sz w:val="24"/>
          <w:szCs w:val="24"/>
        </w:rPr>
      </w:pPr>
    </w:p>
    <w:p w14:paraId="00493CB4" w14:textId="77777777" w:rsidR="004F189C" w:rsidRPr="00B672F8" w:rsidRDefault="004F189C" w:rsidP="004F189C">
      <w:pPr>
        <w:pStyle w:val="Heading2"/>
        <w:rPr>
          <w:rFonts w:cs="Times New Roman"/>
        </w:rPr>
      </w:pPr>
      <w:bookmarkStart w:id="364" w:name="_Toc211569317"/>
      <w:bookmarkStart w:id="365" w:name="_Toc211587242"/>
      <w:bookmarkStart w:id="366" w:name="_Toc211595258"/>
      <w:r w:rsidRPr="00B672F8">
        <w:rPr>
          <w:rFonts w:cs="Times New Roman"/>
        </w:rPr>
        <w:t>Model Configuration</w:t>
      </w:r>
      <w:bookmarkEnd w:id="364"/>
      <w:bookmarkEnd w:id="365"/>
      <w:bookmarkEnd w:id="366"/>
    </w:p>
    <w:p w14:paraId="14AA6769" w14:textId="77777777" w:rsidR="004F189C" w:rsidRPr="00B672F8" w:rsidRDefault="004F189C" w:rsidP="004F189C">
      <w:pPr>
        <w:jc w:val="both"/>
        <w:rPr>
          <w:rFonts w:ascii="Times New Roman" w:hAnsi="Times New Roman" w:cs="Times New Roman"/>
          <w:sz w:val="24"/>
          <w:szCs w:val="24"/>
        </w:rPr>
      </w:pPr>
      <w:r w:rsidRPr="00B672F8">
        <w:rPr>
          <w:rFonts w:ascii="Times New Roman" w:hAnsi="Times New Roman" w:cs="Times New Roman"/>
          <w:noProof/>
        </w:rPr>
        <w:drawing>
          <wp:inline distT="0" distB="0" distL="0" distR="0" wp14:anchorId="3774F19C" wp14:editId="1C65C351">
            <wp:extent cx="5731173" cy="1027044"/>
            <wp:effectExtent l="0" t="0" r="3175" b="1905"/>
            <wp:docPr id="1098310991"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0991" name="Picture 2" descr="A screen shot of a computer program&#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t="48429" b="29027"/>
                    <a:stretch>
                      <a:fillRect/>
                    </a:stretch>
                  </pic:blipFill>
                  <pic:spPr bwMode="auto">
                    <a:xfrm>
                      <a:off x="0" y="0"/>
                      <a:ext cx="5731510" cy="1027104"/>
                    </a:xfrm>
                    <a:prstGeom prst="rect">
                      <a:avLst/>
                    </a:prstGeom>
                    <a:noFill/>
                    <a:ln>
                      <a:noFill/>
                    </a:ln>
                    <a:extLst>
                      <a:ext uri="{53640926-AAD7-44D8-BBD7-CCE9431645EC}">
                        <a14:shadowObscured xmlns:a14="http://schemas.microsoft.com/office/drawing/2010/main"/>
                      </a:ext>
                    </a:extLst>
                  </pic:spPr>
                </pic:pic>
              </a:graphicData>
            </a:graphic>
          </wp:inline>
        </w:drawing>
      </w:r>
    </w:p>
    <w:p w14:paraId="684DEC74" w14:textId="77777777" w:rsidR="004F189C" w:rsidRPr="00B672F8" w:rsidRDefault="004F189C" w:rsidP="004F189C">
      <w:pPr>
        <w:pStyle w:val="Heading3"/>
        <w:rPr>
          <w:rFonts w:cs="Times New Roman"/>
        </w:rPr>
      </w:pPr>
      <w:bookmarkStart w:id="367" w:name="_Toc211569318"/>
      <w:bookmarkStart w:id="368" w:name="_Toc211587243"/>
      <w:bookmarkStart w:id="369" w:name="_Toc211595259"/>
      <w:r w:rsidRPr="00B672F8">
        <w:rPr>
          <w:rFonts w:cs="Times New Roman"/>
        </w:rPr>
        <w:t>Parameters Explanation:</w:t>
      </w:r>
      <w:bookmarkEnd w:id="367"/>
      <w:bookmarkEnd w:id="368"/>
      <w:bookmarkEnd w:id="369"/>
    </w:p>
    <w:p w14:paraId="10750706" w14:textId="77777777" w:rsidR="004F189C" w:rsidRPr="00B672F8" w:rsidRDefault="004F189C" w:rsidP="004F189C">
      <w:pPr>
        <w:jc w:val="both"/>
        <w:rPr>
          <w:rFonts w:ascii="Times New Roman" w:hAnsi="Times New Roman" w:cs="Times New Roman"/>
        </w:rPr>
      </w:pPr>
    </w:p>
    <w:p w14:paraId="749B37E9" w14:textId="77777777" w:rsidR="004F189C" w:rsidRDefault="004F189C" w:rsidP="00414796">
      <w:pPr>
        <w:pStyle w:val="ListParagraph"/>
        <w:numPr>
          <w:ilvl w:val="0"/>
          <w:numId w:val="25"/>
        </w:numPr>
        <w:spacing w:after="0" w:line="276" w:lineRule="auto"/>
        <w:jc w:val="both"/>
        <w:rPr>
          <w:rFonts w:ascii="Times New Roman" w:hAnsi="Times New Roman" w:cs="Times New Roman"/>
        </w:rPr>
      </w:pPr>
      <w:r w:rsidRPr="00B672F8">
        <w:rPr>
          <w:rFonts w:ascii="Times New Roman" w:hAnsi="Times New Roman" w:cs="Times New Roman"/>
        </w:rPr>
        <w:t>AR(1): First-order autoregressive component</w:t>
      </w:r>
    </w:p>
    <w:p w14:paraId="01BCD178" w14:textId="77777777" w:rsidR="004F189C" w:rsidRPr="00B672F8" w:rsidRDefault="004F189C" w:rsidP="00414796">
      <w:pPr>
        <w:pStyle w:val="ListParagraph"/>
        <w:numPr>
          <w:ilvl w:val="0"/>
          <w:numId w:val="25"/>
        </w:numPr>
        <w:spacing w:after="0" w:line="276" w:lineRule="auto"/>
        <w:jc w:val="both"/>
        <w:rPr>
          <w:rFonts w:ascii="Times New Roman" w:hAnsi="Times New Roman" w:cs="Times New Roman"/>
        </w:rPr>
      </w:pPr>
      <w:r w:rsidRPr="00B672F8">
        <w:rPr>
          <w:rFonts w:ascii="Times New Roman" w:hAnsi="Times New Roman" w:cs="Times New Roman"/>
        </w:rPr>
        <w:t>I(1): First-order integration (differencing)</w:t>
      </w:r>
    </w:p>
    <w:p w14:paraId="43BCAAC1" w14:textId="77777777" w:rsidR="004F189C" w:rsidRPr="00B672F8" w:rsidRDefault="004F189C" w:rsidP="00414796">
      <w:pPr>
        <w:pStyle w:val="ListParagraph"/>
        <w:numPr>
          <w:ilvl w:val="0"/>
          <w:numId w:val="25"/>
        </w:numPr>
        <w:spacing w:after="0" w:line="276" w:lineRule="auto"/>
        <w:jc w:val="both"/>
        <w:rPr>
          <w:rFonts w:ascii="Times New Roman" w:hAnsi="Times New Roman" w:cs="Times New Roman"/>
        </w:rPr>
      </w:pPr>
      <w:r w:rsidRPr="00B672F8">
        <w:rPr>
          <w:rFonts w:ascii="Times New Roman" w:hAnsi="Times New Roman" w:cs="Times New Roman"/>
        </w:rPr>
        <w:t>MA(1): First-order moving average</w:t>
      </w:r>
    </w:p>
    <w:p w14:paraId="37EF96DE" w14:textId="77777777" w:rsidR="004F189C" w:rsidRPr="00B672F8" w:rsidRDefault="004F189C" w:rsidP="00414796">
      <w:pPr>
        <w:pStyle w:val="ListParagraph"/>
        <w:numPr>
          <w:ilvl w:val="0"/>
          <w:numId w:val="25"/>
        </w:numPr>
        <w:spacing w:after="0" w:line="276" w:lineRule="auto"/>
        <w:jc w:val="both"/>
        <w:rPr>
          <w:rFonts w:ascii="Times New Roman" w:hAnsi="Times New Roman" w:cs="Times New Roman"/>
        </w:rPr>
      </w:pPr>
      <w:r w:rsidRPr="00B672F8">
        <w:rPr>
          <w:rFonts w:ascii="Times New Roman" w:hAnsi="Times New Roman" w:cs="Times New Roman"/>
        </w:rPr>
        <w:t>Seasonal Period: 12 months (annual seasonality)</w:t>
      </w:r>
    </w:p>
    <w:p w14:paraId="7D7B8A94" w14:textId="77777777" w:rsidR="004F189C" w:rsidRPr="00B672F8" w:rsidRDefault="004F189C" w:rsidP="00414796">
      <w:pPr>
        <w:pStyle w:val="ListParagraph"/>
        <w:numPr>
          <w:ilvl w:val="0"/>
          <w:numId w:val="25"/>
        </w:numPr>
        <w:spacing w:after="0" w:line="276" w:lineRule="auto"/>
        <w:jc w:val="both"/>
        <w:rPr>
          <w:rFonts w:ascii="Times New Roman" w:hAnsi="Times New Roman" w:cs="Times New Roman"/>
        </w:rPr>
      </w:pPr>
      <w:r w:rsidRPr="00B672F8">
        <w:rPr>
          <w:rFonts w:ascii="Times New Roman" w:hAnsi="Times New Roman" w:cs="Times New Roman"/>
        </w:rPr>
        <w:t>Seasonal Differencing: First-order seasonal differencing</w:t>
      </w:r>
    </w:p>
    <w:p w14:paraId="078037FF" w14:textId="77777777" w:rsidR="004F189C" w:rsidRPr="00B672F8" w:rsidRDefault="004F189C" w:rsidP="00414796">
      <w:pPr>
        <w:pStyle w:val="ListParagraph"/>
        <w:numPr>
          <w:ilvl w:val="0"/>
          <w:numId w:val="25"/>
        </w:numPr>
        <w:spacing w:after="0" w:line="276" w:lineRule="auto"/>
        <w:jc w:val="both"/>
        <w:rPr>
          <w:rFonts w:ascii="Times New Roman" w:hAnsi="Times New Roman" w:cs="Times New Roman"/>
        </w:rPr>
      </w:pPr>
      <w:r w:rsidRPr="00B672F8">
        <w:rPr>
          <w:rFonts w:ascii="Times New Roman" w:hAnsi="Times New Roman" w:cs="Times New Roman"/>
        </w:rPr>
        <w:t>Seasonal MA(1): First-order seasonal moving average</w:t>
      </w:r>
    </w:p>
    <w:p w14:paraId="5CF0D839" w14:textId="77777777" w:rsidR="004F189C" w:rsidRDefault="004F189C" w:rsidP="004F189C">
      <w:pPr>
        <w:pStyle w:val="Heading3"/>
        <w:rPr>
          <w:rFonts w:cs="Times New Roman"/>
        </w:rPr>
      </w:pPr>
      <w:bookmarkStart w:id="370" w:name="_Toc211569319"/>
      <w:bookmarkStart w:id="371" w:name="_Toc211587244"/>
      <w:bookmarkStart w:id="372" w:name="_Toc211595260"/>
      <w:r w:rsidRPr="00B672F8">
        <w:rPr>
          <w:rFonts w:cs="Times New Roman"/>
        </w:rPr>
        <w:t>Model Settings:</w:t>
      </w:r>
      <w:bookmarkEnd w:id="370"/>
      <w:bookmarkEnd w:id="371"/>
      <w:bookmarkEnd w:id="372"/>
    </w:p>
    <w:p w14:paraId="1EA3F174" w14:textId="77777777" w:rsidR="004F189C" w:rsidRPr="00B672F8" w:rsidRDefault="004F189C" w:rsidP="004F189C">
      <w:proofErr w:type="spellStart"/>
      <w:r w:rsidRPr="00B672F8">
        <w:t>enforce_stationarity</w:t>
      </w:r>
      <w:proofErr w:type="spellEnd"/>
      <w:r w:rsidRPr="00B672F8">
        <w:t xml:space="preserve">=False: Allows for non-stationary </w:t>
      </w:r>
      <w:proofErr w:type="spellStart"/>
      <w:r w:rsidRPr="00B672F8">
        <w:t>behavior</w:t>
      </w:r>
      <w:proofErr w:type="spellEnd"/>
      <w:r w:rsidRPr="00B672F8">
        <w:t xml:space="preserve"> </w:t>
      </w:r>
    </w:p>
    <w:p w14:paraId="1272B474" w14:textId="77777777" w:rsidR="004F189C" w:rsidRDefault="004F189C" w:rsidP="004F189C">
      <w:proofErr w:type="spellStart"/>
      <w:r w:rsidRPr="00B672F8">
        <w:t>enforce_invertibility</w:t>
      </w:r>
      <w:proofErr w:type="spellEnd"/>
      <w:r w:rsidRPr="00B672F8">
        <w:t>=False: Permits non-invertible MA processes</w:t>
      </w:r>
    </w:p>
    <w:p w14:paraId="55817A4A" w14:textId="77777777" w:rsidR="004F189C" w:rsidRPr="00B672F8" w:rsidRDefault="004F189C" w:rsidP="004F189C">
      <w:pPr>
        <w:pStyle w:val="Heading2"/>
      </w:pPr>
      <w:bookmarkStart w:id="373" w:name="_Toc211569320"/>
      <w:bookmarkStart w:id="374" w:name="_Toc211587245"/>
      <w:bookmarkStart w:id="375" w:name="_Toc211595261"/>
      <w:r w:rsidRPr="00B672F8">
        <w:t>Technologies and Libraries</w:t>
      </w:r>
      <w:bookmarkEnd w:id="373"/>
      <w:bookmarkEnd w:id="374"/>
      <w:bookmarkEnd w:id="375"/>
    </w:p>
    <w:p w14:paraId="633D52E8" w14:textId="77777777" w:rsidR="004F189C" w:rsidRPr="00B672F8" w:rsidRDefault="004F189C" w:rsidP="004F189C">
      <w:pPr>
        <w:pStyle w:val="Heading2"/>
        <w:rPr>
          <w:rFonts w:cs="Times New Roman"/>
        </w:rPr>
      </w:pPr>
      <w:bookmarkStart w:id="376" w:name="_Toc211569321"/>
      <w:bookmarkStart w:id="377" w:name="_Toc211587246"/>
      <w:bookmarkStart w:id="378" w:name="_Toc211595262"/>
      <w:r w:rsidRPr="00B672F8">
        <w:rPr>
          <w:rFonts w:cs="Times New Roman"/>
        </w:rPr>
        <w:t>Core Technologies</w:t>
      </w:r>
      <w:bookmarkEnd w:id="376"/>
      <w:bookmarkEnd w:id="377"/>
      <w:bookmarkEnd w:id="378"/>
    </w:p>
    <w:p w14:paraId="42A268F2" w14:textId="77777777" w:rsidR="004F189C" w:rsidRPr="00B672F8" w:rsidRDefault="004F189C" w:rsidP="00414796">
      <w:pPr>
        <w:numPr>
          <w:ilvl w:val="0"/>
          <w:numId w:val="26"/>
        </w:numPr>
        <w:jc w:val="both"/>
        <w:rPr>
          <w:rFonts w:ascii="Times New Roman" w:hAnsi="Times New Roman" w:cs="Times New Roman"/>
          <w:sz w:val="24"/>
          <w:szCs w:val="24"/>
        </w:rPr>
      </w:pPr>
      <w:r w:rsidRPr="00B672F8">
        <w:rPr>
          <w:rFonts w:ascii="Times New Roman" w:hAnsi="Times New Roman" w:cs="Times New Roman"/>
          <w:sz w:val="24"/>
          <w:szCs w:val="24"/>
        </w:rPr>
        <w:t>Python: Primary programming language</w:t>
      </w:r>
    </w:p>
    <w:p w14:paraId="6BA0DD82" w14:textId="77777777" w:rsidR="004F189C" w:rsidRPr="00B672F8" w:rsidRDefault="004F189C" w:rsidP="00414796">
      <w:pPr>
        <w:numPr>
          <w:ilvl w:val="0"/>
          <w:numId w:val="26"/>
        </w:numPr>
        <w:jc w:val="both"/>
        <w:rPr>
          <w:rFonts w:ascii="Times New Roman" w:hAnsi="Times New Roman" w:cs="Times New Roman"/>
          <w:sz w:val="24"/>
          <w:szCs w:val="24"/>
        </w:rPr>
      </w:pPr>
      <w:r w:rsidRPr="00B672F8">
        <w:rPr>
          <w:rFonts w:ascii="Times New Roman" w:hAnsi="Times New Roman" w:cs="Times New Roman"/>
          <w:sz w:val="24"/>
          <w:szCs w:val="24"/>
        </w:rPr>
        <w:t>Pandas: Data manipulation and analysis</w:t>
      </w:r>
    </w:p>
    <w:p w14:paraId="155EBD04" w14:textId="77777777" w:rsidR="004F189C" w:rsidRPr="00B672F8" w:rsidRDefault="004F189C" w:rsidP="00414796">
      <w:pPr>
        <w:numPr>
          <w:ilvl w:val="0"/>
          <w:numId w:val="26"/>
        </w:numPr>
        <w:jc w:val="both"/>
        <w:rPr>
          <w:rFonts w:ascii="Times New Roman" w:hAnsi="Times New Roman" w:cs="Times New Roman"/>
          <w:sz w:val="24"/>
          <w:szCs w:val="24"/>
        </w:rPr>
      </w:pPr>
      <w:r w:rsidRPr="00B672F8">
        <w:rPr>
          <w:rFonts w:ascii="Times New Roman" w:hAnsi="Times New Roman" w:cs="Times New Roman"/>
          <w:sz w:val="24"/>
          <w:szCs w:val="24"/>
        </w:rPr>
        <w:t>Matplotlib: Data visualization and plotting</w:t>
      </w:r>
    </w:p>
    <w:p w14:paraId="6E85EE6F" w14:textId="77777777" w:rsidR="004F189C" w:rsidRDefault="004F189C" w:rsidP="00414796">
      <w:pPr>
        <w:numPr>
          <w:ilvl w:val="0"/>
          <w:numId w:val="26"/>
        </w:numPr>
        <w:jc w:val="both"/>
        <w:rPr>
          <w:rFonts w:ascii="Times New Roman" w:hAnsi="Times New Roman" w:cs="Times New Roman"/>
          <w:sz w:val="24"/>
          <w:szCs w:val="24"/>
        </w:rPr>
      </w:pPr>
      <w:proofErr w:type="spellStart"/>
      <w:r w:rsidRPr="00B672F8">
        <w:rPr>
          <w:rFonts w:ascii="Times New Roman" w:hAnsi="Times New Roman" w:cs="Times New Roman"/>
          <w:sz w:val="24"/>
          <w:szCs w:val="24"/>
        </w:rPr>
        <w:t>Statsmodels</w:t>
      </w:r>
      <w:proofErr w:type="spellEnd"/>
      <w:r w:rsidRPr="00B672F8">
        <w:rPr>
          <w:rFonts w:ascii="Times New Roman" w:hAnsi="Times New Roman" w:cs="Times New Roman"/>
          <w:sz w:val="24"/>
          <w:szCs w:val="24"/>
        </w:rPr>
        <w:t>: Statistical model</w:t>
      </w:r>
      <w:r>
        <w:rPr>
          <w:rFonts w:ascii="Times New Roman" w:hAnsi="Times New Roman" w:cs="Times New Roman"/>
          <w:sz w:val="24"/>
          <w:szCs w:val="24"/>
        </w:rPr>
        <w:t>l</w:t>
      </w:r>
      <w:r w:rsidRPr="00B672F8">
        <w:rPr>
          <w:rFonts w:ascii="Times New Roman" w:hAnsi="Times New Roman" w:cs="Times New Roman"/>
          <w:sz w:val="24"/>
          <w:szCs w:val="24"/>
        </w:rPr>
        <w:t>ing and time series analysis</w:t>
      </w:r>
    </w:p>
    <w:p w14:paraId="23190A11" w14:textId="77777777" w:rsidR="004F189C" w:rsidRPr="00B672F8" w:rsidRDefault="004F189C" w:rsidP="004F189C">
      <w:pPr>
        <w:jc w:val="both"/>
        <w:rPr>
          <w:rFonts w:ascii="Times New Roman" w:hAnsi="Times New Roman" w:cs="Times New Roman"/>
          <w:sz w:val="24"/>
          <w:szCs w:val="24"/>
        </w:rPr>
      </w:pPr>
    </w:p>
    <w:p w14:paraId="12A3FDD4" w14:textId="77777777" w:rsidR="004F189C" w:rsidRPr="00B672F8" w:rsidRDefault="004F189C" w:rsidP="004F189C">
      <w:pPr>
        <w:pStyle w:val="Heading2"/>
        <w:rPr>
          <w:rFonts w:cs="Times New Roman"/>
        </w:rPr>
      </w:pPr>
      <w:bookmarkStart w:id="379" w:name="_Toc211569322"/>
      <w:bookmarkStart w:id="380" w:name="_Toc211587247"/>
      <w:bookmarkStart w:id="381" w:name="_Toc211595263"/>
      <w:r w:rsidRPr="00B672F8">
        <w:rPr>
          <w:rFonts w:cs="Times New Roman"/>
        </w:rPr>
        <w:t>Key Libraries</w:t>
      </w:r>
      <w:bookmarkEnd w:id="379"/>
      <w:bookmarkEnd w:id="380"/>
      <w:bookmarkEnd w:id="381"/>
    </w:p>
    <w:p w14:paraId="384D64B7" w14:textId="77777777" w:rsidR="004F189C" w:rsidRDefault="004F189C" w:rsidP="004F189C">
      <w:r w:rsidRPr="00B672F8">
        <w:rPr>
          <w:noProof/>
        </w:rPr>
        <w:drawing>
          <wp:inline distT="0" distB="0" distL="0" distR="0" wp14:anchorId="0702C582" wp14:editId="105FBFDB">
            <wp:extent cx="5658640" cy="1143160"/>
            <wp:effectExtent l="0" t="0" r="0" b="0"/>
            <wp:docPr id="19418119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199" name="Picture 1" descr="A black background with white text&#10;&#10;AI-generated content may be incorrect."/>
                    <pic:cNvPicPr/>
                  </pic:nvPicPr>
                  <pic:blipFill>
                    <a:blip r:embed="rId46"/>
                    <a:stretch>
                      <a:fillRect/>
                    </a:stretch>
                  </pic:blipFill>
                  <pic:spPr>
                    <a:xfrm>
                      <a:off x="0" y="0"/>
                      <a:ext cx="5658640" cy="1143160"/>
                    </a:xfrm>
                    <a:prstGeom prst="rect">
                      <a:avLst/>
                    </a:prstGeom>
                  </pic:spPr>
                </pic:pic>
              </a:graphicData>
            </a:graphic>
          </wp:inline>
        </w:drawing>
      </w:r>
    </w:p>
    <w:p w14:paraId="0C1D8AE3" w14:textId="77777777" w:rsidR="004F189C" w:rsidRDefault="004F189C" w:rsidP="004F189C"/>
    <w:p w14:paraId="6465E81A" w14:textId="77777777" w:rsidR="004F189C" w:rsidRPr="00AD75EE" w:rsidRDefault="004F189C" w:rsidP="004F189C">
      <w:pPr>
        <w:pStyle w:val="Heading2"/>
        <w:rPr>
          <w:rFonts w:cs="Times New Roman"/>
        </w:rPr>
      </w:pPr>
      <w:bookmarkStart w:id="382" w:name="_Toc211569323"/>
      <w:bookmarkStart w:id="383" w:name="_Toc211587248"/>
      <w:bookmarkStart w:id="384" w:name="_Toc211595264"/>
      <w:r w:rsidRPr="00AD75EE">
        <w:rPr>
          <w:rFonts w:cs="Times New Roman"/>
        </w:rPr>
        <w:t>Data Source</w:t>
      </w:r>
      <w:bookmarkEnd w:id="382"/>
      <w:bookmarkEnd w:id="383"/>
      <w:bookmarkEnd w:id="384"/>
    </w:p>
    <w:p w14:paraId="34860BC8" w14:textId="77777777" w:rsidR="004F189C" w:rsidRPr="00AD75EE" w:rsidRDefault="004F189C" w:rsidP="004F189C">
      <w:pPr>
        <w:jc w:val="both"/>
        <w:rPr>
          <w:rFonts w:ascii="Times New Roman" w:hAnsi="Times New Roman" w:cs="Times New Roman"/>
          <w:sz w:val="24"/>
          <w:szCs w:val="24"/>
        </w:rPr>
      </w:pPr>
      <w:r w:rsidRPr="00AD75EE">
        <w:rPr>
          <w:rFonts w:ascii="Times New Roman" w:hAnsi="Times New Roman" w:cs="Times New Roman"/>
          <w:sz w:val="24"/>
          <w:szCs w:val="24"/>
        </w:rPr>
        <w:t>Primary Data Provider: Tourism Evidence and Insights Centre, Ministry of Business, Innovation and Employment, New Zealand</w:t>
      </w:r>
    </w:p>
    <w:p w14:paraId="157EC56F" w14:textId="77777777" w:rsidR="004F189C" w:rsidRPr="00AD75EE" w:rsidRDefault="004F189C" w:rsidP="004F189C">
      <w:pPr>
        <w:jc w:val="both"/>
        <w:rPr>
          <w:rFonts w:ascii="Times New Roman" w:hAnsi="Times New Roman" w:cs="Times New Roman"/>
          <w:sz w:val="24"/>
          <w:szCs w:val="24"/>
        </w:rPr>
      </w:pPr>
    </w:p>
    <w:p w14:paraId="3B68FBA1" w14:textId="77777777" w:rsidR="004F189C" w:rsidRPr="00AD75EE" w:rsidRDefault="004F189C" w:rsidP="004F189C">
      <w:pPr>
        <w:jc w:val="both"/>
        <w:rPr>
          <w:rFonts w:ascii="Times New Roman" w:hAnsi="Times New Roman" w:cs="Times New Roman"/>
          <w:sz w:val="24"/>
          <w:szCs w:val="24"/>
        </w:rPr>
      </w:pPr>
      <w:r w:rsidRPr="00AD75EE">
        <w:rPr>
          <w:rFonts w:ascii="Times New Roman" w:hAnsi="Times New Roman" w:cs="Times New Roman"/>
          <w:sz w:val="24"/>
          <w:szCs w:val="24"/>
        </w:rPr>
        <w:t>The dataset contains regional tourism spending data with comprehensive monthly records, providing a foundation for time series analysis and forecasting applications.</w:t>
      </w:r>
    </w:p>
    <w:p w14:paraId="458A3431" w14:textId="77777777" w:rsidR="004F189C" w:rsidRDefault="004F189C" w:rsidP="004F189C"/>
    <w:p w14:paraId="62011A6F" w14:textId="77777777" w:rsidR="004F189C" w:rsidRPr="00AD75EE" w:rsidRDefault="004F189C" w:rsidP="004F189C">
      <w:pPr>
        <w:pStyle w:val="Heading2"/>
      </w:pPr>
      <w:bookmarkStart w:id="385" w:name="_Toc211569324"/>
      <w:bookmarkStart w:id="386" w:name="_Toc211587249"/>
      <w:bookmarkStart w:id="387" w:name="_Toc211595265"/>
      <w:r w:rsidRPr="00AD75EE">
        <w:t>Data Processing Pipeline</w:t>
      </w:r>
      <w:bookmarkEnd w:id="385"/>
      <w:bookmarkEnd w:id="386"/>
      <w:bookmarkEnd w:id="387"/>
    </w:p>
    <w:p w14:paraId="5F5FFDF9" w14:textId="77777777" w:rsidR="004F189C" w:rsidRPr="00AD75EE" w:rsidRDefault="004F189C" w:rsidP="004F189C">
      <w:pPr>
        <w:pStyle w:val="Heading2"/>
        <w:rPr>
          <w:rFonts w:cs="Times New Roman"/>
        </w:rPr>
      </w:pPr>
      <w:bookmarkStart w:id="388" w:name="_Toc211569325"/>
      <w:bookmarkStart w:id="389" w:name="_Toc211587250"/>
      <w:bookmarkStart w:id="390" w:name="_Toc211595266"/>
      <w:r w:rsidRPr="00AD75EE">
        <w:rPr>
          <w:rFonts w:cs="Times New Roman"/>
        </w:rPr>
        <w:t>Data Import and Preparation</w:t>
      </w:r>
      <w:bookmarkEnd w:id="388"/>
      <w:bookmarkEnd w:id="389"/>
      <w:bookmarkEnd w:id="390"/>
    </w:p>
    <w:p w14:paraId="009F17A5" w14:textId="77777777" w:rsidR="004F189C" w:rsidRPr="00AD75EE" w:rsidRDefault="004F189C" w:rsidP="004F189C">
      <w:pPr>
        <w:jc w:val="both"/>
        <w:rPr>
          <w:rFonts w:ascii="Times New Roman" w:hAnsi="Times New Roman" w:cs="Times New Roman"/>
          <w:sz w:val="24"/>
          <w:szCs w:val="24"/>
        </w:rPr>
      </w:pPr>
    </w:p>
    <w:p w14:paraId="725AD4C7" w14:textId="77777777" w:rsidR="004F189C" w:rsidRPr="00AD75EE" w:rsidRDefault="004F189C" w:rsidP="00414796">
      <w:pPr>
        <w:pStyle w:val="ListParagraph"/>
        <w:numPr>
          <w:ilvl w:val="0"/>
          <w:numId w:val="26"/>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Source: CSV file containing regional time series data from TEIC-MBIE</w:t>
      </w:r>
    </w:p>
    <w:p w14:paraId="21A1CD35" w14:textId="77777777" w:rsidR="004F189C" w:rsidRPr="00AD75EE" w:rsidRDefault="004F189C" w:rsidP="00414796">
      <w:pPr>
        <w:pStyle w:val="ListParagraph"/>
        <w:numPr>
          <w:ilvl w:val="0"/>
          <w:numId w:val="26"/>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Date Processing: Automated parsing with proper datetime indexing</w:t>
      </w:r>
    </w:p>
    <w:p w14:paraId="574A3375" w14:textId="77777777" w:rsidR="004F189C" w:rsidRPr="00AD75EE" w:rsidRDefault="004F189C" w:rsidP="00414796">
      <w:pPr>
        <w:pStyle w:val="ListParagraph"/>
        <w:numPr>
          <w:ilvl w:val="0"/>
          <w:numId w:val="26"/>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Data Resampling: Monthly frequency aggregation using mean values</w:t>
      </w:r>
    </w:p>
    <w:p w14:paraId="54A4FB1A" w14:textId="77777777" w:rsidR="004F189C" w:rsidRPr="00AD75EE" w:rsidRDefault="004F189C" w:rsidP="00414796">
      <w:pPr>
        <w:pStyle w:val="ListParagraph"/>
        <w:numPr>
          <w:ilvl w:val="0"/>
          <w:numId w:val="26"/>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Target Variable: "Monthly Spend" column conversion to float type</w:t>
      </w:r>
    </w:p>
    <w:p w14:paraId="5841E7FD" w14:textId="77777777" w:rsidR="004F189C" w:rsidRDefault="004F189C" w:rsidP="004F189C">
      <w:pPr>
        <w:pStyle w:val="Heading2"/>
        <w:rPr>
          <w:rFonts w:cs="Times New Roman"/>
        </w:rPr>
      </w:pPr>
      <w:bookmarkStart w:id="391" w:name="_Toc211569326"/>
      <w:bookmarkStart w:id="392" w:name="_Toc211587251"/>
      <w:bookmarkStart w:id="393" w:name="_Toc211595267"/>
      <w:r w:rsidRPr="00AD75EE">
        <w:rPr>
          <w:rFonts w:cs="Times New Roman"/>
        </w:rPr>
        <w:t>Data Transformation</w:t>
      </w:r>
      <w:bookmarkEnd w:id="391"/>
      <w:bookmarkEnd w:id="392"/>
      <w:bookmarkEnd w:id="393"/>
    </w:p>
    <w:p w14:paraId="736DC30D" w14:textId="77777777" w:rsidR="004F189C" w:rsidRPr="00AD75EE" w:rsidRDefault="004F189C" w:rsidP="004F189C">
      <w:r w:rsidRPr="00AD75EE">
        <w:rPr>
          <w:noProof/>
        </w:rPr>
        <w:drawing>
          <wp:inline distT="0" distB="0" distL="0" distR="0" wp14:anchorId="444FEDCE" wp14:editId="4962C8FC">
            <wp:extent cx="5731510" cy="890905"/>
            <wp:effectExtent l="0" t="0" r="2540" b="4445"/>
            <wp:docPr id="2055589357" name="Picture 1" descr="A black background with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89357" name="Picture 1" descr="A black background with yellow circles&#10;&#10;AI-generated content may be incorrect."/>
                    <pic:cNvPicPr/>
                  </pic:nvPicPr>
                  <pic:blipFill>
                    <a:blip r:embed="rId47"/>
                    <a:stretch>
                      <a:fillRect/>
                    </a:stretch>
                  </pic:blipFill>
                  <pic:spPr>
                    <a:xfrm>
                      <a:off x="0" y="0"/>
                      <a:ext cx="5731510" cy="890905"/>
                    </a:xfrm>
                    <a:prstGeom prst="rect">
                      <a:avLst/>
                    </a:prstGeom>
                  </pic:spPr>
                </pic:pic>
              </a:graphicData>
            </a:graphic>
          </wp:inline>
        </w:drawing>
      </w:r>
    </w:p>
    <w:p w14:paraId="54E0CA60" w14:textId="77777777" w:rsidR="004F189C" w:rsidRDefault="004F189C" w:rsidP="004F189C">
      <w:pPr>
        <w:pStyle w:val="Heading2"/>
      </w:pPr>
      <w:bookmarkStart w:id="394" w:name="_Toc211569327"/>
      <w:bookmarkStart w:id="395" w:name="_Toc211587252"/>
      <w:bookmarkStart w:id="396" w:name="_Toc211595268"/>
      <w:r w:rsidRPr="00AD75EE">
        <w:t>Model Implementation</w:t>
      </w:r>
      <w:bookmarkEnd w:id="394"/>
      <w:bookmarkEnd w:id="395"/>
      <w:bookmarkEnd w:id="396"/>
    </w:p>
    <w:p w14:paraId="4EC09A11" w14:textId="77777777" w:rsidR="004F189C" w:rsidRDefault="004F189C" w:rsidP="004F189C"/>
    <w:p w14:paraId="4DE36C2C" w14:textId="77777777" w:rsidR="004F189C" w:rsidRPr="00AD75EE" w:rsidRDefault="004F189C" w:rsidP="004F189C">
      <w:pPr>
        <w:pStyle w:val="Heading2"/>
        <w:rPr>
          <w:rFonts w:cs="Times New Roman"/>
        </w:rPr>
      </w:pPr>
      <w:bookmarkStart w:id="397" w:name="_Toc211569328"/>
      <w:bookmarkStart w:id="398" w:name="_Toc211587253"/>
      <w:bookmarkStart w:id="399" w:name="_Toc211595269"/>
      <w:r w:rsidRPr="00AD75EE">
        <w:rPr>
          <w:rFonts w:cs="Times New Roman"/>
        </w:rPr>
        <w:t>Model Training</w:t>
      </w:r>
      <w:bookmarkEnd w:id="397"/>
      <w:bookmarkEnd w:id="398"/>
      <w:bookmarkEnd w:id="399"/>
    </w:p>
    <w:p w14:paraId="28B9A057" w14:textId="77777777" w:rsidR="004F189C" w:rsidRPr="00AD75EE" w:rsidRDefault="004F189C" w:rsidP="004F189C">
      <w:pPr>
        <w:jc w:val="both"/>
        <w:rPr>
          <w:rFonts w:ascii="Times New Roman" w:hAnsi="Times New Roman" w:cs="Times New Roman"/>
          <w:sz w:val="24"/>
          <w:szCs w:val="24"/>
        </w:rPr>
      </w:pPr>
      <w:r w:rsidRPr="00AD75EE">
        <w:rPr>
          <w:rFonts w:ascii="Times New Roman" w:hAnsi="Times New Roman" w:cs="Times New Roman"/>
          <w:sz w:val="24"/>
          <w:szCs w:val="24"/>
        </w:rPr>
        <w:t>The SARIMAX model is fitted using maximum likelihood estimation with the configured parameters. The model captures:</w:t>
      </w:r>
    </w:p>
    <w:p w14:paraId="7448E09A" w14:textId="77777777" w:rsidR="004F189C" w:rsidRPr="00AD75EE" w:rsidRDefault="004F189C" w:rsidP="004F189C">
      <w:pPr>
        <w:jc w:val="both"/>
        <w:rPr>
          <w:rFonts w:ascii="Times New Roman" w:hAnsi="Times New Roman" w:cs="Times New Roman"/>
          <w:sz w:val="24"/>
          <w:szCs w:val="24"/>
        </w:rPr>
      </w:pPr>
    </w:p>
    <w:p w14:paraId="2ADD5A39" w14:textId="77777777" w:rsidR="004F189C" w:rsidRPr="00AD75EE" w:rsidRDefault="004F189C" w:rsidP="00414796">
      <w:pPr>
        <w:pStyle w:val="ListParagraph"/>
        <w:numPr>
          <w:ilvl w:val="0"/>
          <w:numId w:val="27"/>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Trend Components: Long-term directional movements</w:t>
      </w:r>
    </w:p>
    <w:p w14:paraId="08DB144D" w14:textId="77777777" w:rsidR="004F189C" w:rsidRPr="00AD75EE" w:rsidRDefault="004F189C" w:rsidP="00414796">
      <w:pPr>
        <w:pStyle w:val="ListParagraph"/>
        <w:numPr>
          <w:ilvl w:val="0"/>
          <w:numId w:val="27"/>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Seasonal Patterns: Regular cyclical variations</w:t>
      </w:r>
    </w:p>
    <w:p w14:paraId="57A68E69" w14:textId="77777777" w:rsidR="004F189C" w:rsidRDefault="004F189C" w:rsidP="00414796">
      <w:pPr>
        <w:pStyle w:val="ListParagraph"/>
        <w:numPr>
          <w:ilvl w:val="0"/>
          <w:numId w:val="27"/>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Irregular Fluctuations: Random variations and noise</w:t>
      </w:r>
    </w:p>
    <w:p w14:paraId="2BB23414" w14:textId="77777777" w:rsidR="004F189C" w:rsidRDefault="004F189C" w:rsidP="004F189C">
      <w:pPr>
        <w:jc w:val="both"/>
        <w:rPr>
          <w:rFonts w:ascii="Times New Roman" w:hAnsi="Times New Roman" w:cs="Times New Roman"/>
          <w:sz w:val="24"/>
          <w:szCs w:val="24"/>
        </w:rPr>
      </w:pPr>
    </w:p>
    <w:p w14:paraId="6E84A640" w14:textId="77777777" w:rsidR="004F189C" w:rsidRPr="00AD75EE" w:rsidRDefault="004F189C" w:rsidP="004F189C">
      <w:pPr>
        <w:jc w:val="both"/>
        <w:rPr>
          <w:rFonts w:ascii="Times New Roman" w:hAnsi="Times New Roman" w:cs="Times New Roman"/>
          <w:sz w:val="24"/>
          <w:szCs w:val="24"/>
        </w:rPr>
      </w:pPr>
      <w:r w:rsidRPr="00AD75EE">
        <w:rPr>
          <w:rFonts w:ascii="Times New Roman" w:hAnsi="Times New Roman" w:cs="Times New Roman"/>
          <w:noProof/>
          <w:sz w:val="24"/>
          <w:szCs w:val="24"/>
        </w:rPr>
        <w:drawing>
          <wp:inline distT="0" distB="0" distL="0" distR="0" wp14:anchorId="6DC53A85" wp14:editId="4262EB64">
            <wp:extent cx="5731510" cy="4556125"/>
            <wp:effectExtent l="0" t="0" r="2540" b="0"/>
            <wp:docPr id="1578019497"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9497" name="Picture 4" descr="A screen shot of a computer program&#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556125"/>
                    </a:xfrm>
                    <a:prstGeom prst="rect">
                      <a:avLst/>
                    </a:prstGeom>
                    <a:noFill/>
                    <a:ln>
                      <a:noFill/>
                    </a:ln>
                  </pic:spPr>
                </pic:pic>
              </a:graphicData>
            </a:graphic>
          </wp:inline>
        </w:drawing>
      </w:r>
    </w:p>
    <w:p w14:paraId="71EACDEC" w14:textId="77777777" w:rsidR="004F189C" w:rsidRDefault="004F189C" w:rsidP="004F189C">
      <w:pPr>
        <w:jc w:val="both"/>
        <w:rPr>
          <w:rFonts w:ascii="Times New Roman" w:hAnsi="Times New Roman" w:cs="Times New Roman"/>
          <w:sz w:val="24"/>
          <w:szCs w:val="24"/>
        </w:rPr>
      </w:pPr>
    </w:p>
    <w:p w14:paraId="57EACD7F" w14:textId="77777777" w:rsidR="004F189C" w:rsidRDefault="004F189C" w:rsidP="004F189C">
      <w:pPr>
        <w:jc w:val="both"/>
        <w:rPr>
          <w:rFonts w:ascii="Times New Roman" w:hAnsi="Times New Roman" w:cs="Times New Roman"/>
          <w:sz w:val="24"/>
          <w:szCs w:val="24"/>
        </w:rPr>
      </w:pPr>
    </w:p>
    <w:p w14:paraId="65DA573A" w14:textId="77777777" w:rsidR="004F189C" w:rsidRDefault="004F189C" w:rsidP="004F189C">
      <w:pPr>
        <w:jc w:val="both"/>
        <w:rPr>
          <w:rFonts w:ascii="Times New Roman" w:hAnsi="Times New Roman" w:cs="Times New Roman"/>
          <w:sz w:val="24"/>
          <w:szCs w:val="24"/>
        </w:rPr>
      </w:pPr>
    </w:p>
    <w:p w14:paraId="045140F6" w14:textId="77777777" w:rsidR="004F189C" w:rsidRDefault="004F189C" w:rsidP="004F189C">
      <w:pPr>
        <w:jc w:val="both"/>
        <w:rPr>
          <w:rFonts w:ascii="Times New Roman" w:hAnsi="Times New Roman" w:cs="Times New Roman"/>
          <w:sz w:val="24"/>
          <w:szCs w:val="24"/>
        </w:rPr>
      </w:pPr>
    </w:p>
    <w:p w14:paraId="3C35DEA1" w14:textId="77777777" w:rsidR="004F189C" w:rsidRDefault="004F189C" w:rsidP="004F189C">
      <w:pPr>
        <w:jc w:val="both"/>
        <w:rPr>
          <w:rFonts w:ascii="Times New Roman" w:hAnsi="Times New Roman" w:cs="Times New Roman"/>
          <w:sz w:val="24"/>
          <w:szCs w:val="24"/>
        </w:rPr>
      </w:pPr>
    </w:p>
    <w:p w14:paraId="79AAA857" w14:textId="77777777" w:rsidR="004F189C" w:rsidRDefault="004F189C" w:rsidP="004F189C">
      <w:pPr>
        <w:jc w:val="both"/>
        <w:rPr>
          <w:rFonts w:ascii="Times New Roman" w:hAnsi="Times New Roman" w:cs="Times New Roman"/>
          <w:sz w:val="24"/>
          <w:szCs w:val="24"/>
        </w:rPr>
      </w:pPr>
    </w:p>
    <w:p w14:paraId="23091A5A" w14:textId="77777777" w:rsidR="004F189C" w:rsidRDefault="004F189C" w:rsidP="004F189C">
      <w:pPr>
        <w:jc w:val="both"/>
        <w:rPr>
          <w:rFonts w:ascii="Times New Roman" w:hAnsi="Times New Roman" w:cs="Times New Roman"/>
          <w:sz w:val="24"/>
          <w:szCs w:val="24"/>
        </w:rPr>
      </w:pPr>
    </w:p>
    <w:p w14:paraId="2F44B534" w14:textId="77777777" w:rsidR="004F189C" w:rsidRDefault="004F189C" w:rsidP="004F189C">
      <w:pPr>
        <w:jc w:val="both"/>
        <w:rPr>
          <w:rFonts w:ascii="Times New Roman" w:hAnsi="Times New Roman" w:cs="Times New Roman"/>
          <w:sz w:val="24"/>
          <w:szCs w:val="24"/>
        </w:rPr>
      </w:pPr>
    </w:p>
    <w:p w14:paraId="79E862CE" w14:textId="77777777" w:rsidR="004F189C" w:rsidRPr="00AD75EE" w:rsidRDefault="004F189C" w:rsidP="004F189C">
      <w:pPr>
        <w:jc w:val="both"/>
        <w:rPr>
          <w:rFonts w:ascii="Times New Roman" w:hAnsi="Times New Roman" w:cs="Times New Roman"/>
          <w:sz w:val="24"/>
          <w:szCs w:val="24"/>
        </w:rPr>
      </w:pPr>
    </w:p>
    <w:p w14:paraId="63236DA6" w14:textId="77777777" w:rsidR="004F189C" w:rsidRPr="00AD75EE" w:rsidRDefault="004F189C" w:rsidP="004F189C">
      <w:pPr>
        <w:jc w:val="both"/>
        <w:rPr>
          <w:rFonts w:ascii="Times New Roman" w:hAnsi="Times New Roman" w:cs="Times New Roman"/>
          <w:sz w:val="24"/>
          <w:szCs w:val="24"/>
        </w:rPr>
      </w:pPr>
    </w:p>
    <w:p w14:paraId="61325A09" w14:textId="77777777" w:rsidR="004F189C" w:rsidRDefault="004F189C" w:rsidP="004F189C">
      <w:pPr>
        <w:pStyle w:val="Heading2"/>
        <w:rPr>
          <w:rFonts w:cs="Times New Roman"/>
        </w:rPr>
      </w:pPr>
      <w:bookmarkStart w:id="400" w:name="_Toc211569329"/>
      <w:bookmarkStart w:id="401" w:name="_Toc211587254"/>
      <w:bookmarkStart w:id="402" w:name="_Toc211595270"/>
      <w:r w:rsidRPr="00AD75EE">
        <w:rPr>
          <w:rFonts w:cs="Times New Roman"/>
        </w:rPr>
        <w:t>Forecasting Process</w:t>
      </w:r>
      <w:bookmarkEnd w:id="400"/>
      <w:bookmarkEnd w:id="401"/>
      <w:bookmarkEnd w:id="402"/>
    </w:p>
    <w:p w14:paraId="63B4F837" w14:textId="77777777" w:rsidR="004F189C" w:rsidRDefault="004F189C" w:rsidP="004F189C"/>
    <w:p w14:paraId="30A333DE" w14:textId="77777777" w:rsidR="004F189C" w:rsidRPr="00AD75EE" w:rsidRDefault="004F189C" w:rsidP="004F189C">
      <w:r w:rsidRPr="00AD75EE">
        <w:rPr>
          <w:rFonts w:ascii="Times New Roman" w:hAnsi="Times New Roman" w:cs="Times New Roman"/>
          <w:noProof/>
          <w:sz w:val="24"/>
          <w:szCs w:val="24"/>
        </w:rPr>
        <w:drawing>
          <wp:inline distT="0" distB="0" distL="0" distR="0" wp14:anchorId="67ED2488" wp14:editId="0F9F6102">
            <wp:extent cx="6276375" cy="1940767"/>
            <wp:effectExtent l="0" t="0" r="0" b="2540"/>
            <wp:docPr id="2117331027" name="Picture 6"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31027" name="Picture 6" descr="A computer screen with colorful text&#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1224" cy="1948451"/>
                    </a:xfrm>
                    <a:prstGeom prst="rect">
                      <a:avLst/>
                    </a:prstGeom>
                    <a:noFill/>
                    <a:ln>
                      <a:noFill/>
                    </a:ln>
                  </pic:spPr>
                </pic:pic>
              </a:graphicData>
            </a:graphic>
          </wp:inline>
        </w:drawing>
      </w:r>
    </w:p>
    <w:p w14:paraId="000995FB" w14:textId="77777777" w:rsidR="004F189C" w:rsidRPr="00AD75EE" w:rsidRDefault="004F189C" w:rsidP="004F189C">
      <w:pPr>
        <w:jc w:val="both"/>
        <w:rPr>
          <w:rFonts w:ascii="Times New Roman" w:hAnsi="Times New Roman" w:cs="Times New Roman"/>
          <w:sz w:val="24"/>
          <w:szCs w:val="24"/>
        </w:rPr>
      </w:pPr>
    </w:p>
    <w:p w14:paraId="0ACB78DB" w14:textId="77777777" w:rsidR="004F189C" w:rsidRPr="00AD75EE" w:rsidRDefault="004F189C" w:rsidP="00414796">
      <w:pPr>
        <w:pStyle w:val="ListParagraph"/>
        <w:numPr>
          <w:ilvl w:val="0"/>
          <w:numId w:val="28"/>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Forecast Horizon: 3 months ahead</w:t>
      </w:r>
    </w:p>
    <w:p w14:paraId="3AE825A7" w14:textId="77777777" w:rsidR="004F189C" w:rsidRPr="00AD75EE" w:rsidRDefault="004F189C" w:rsidP="00414796">
      <w:pPr>
        <w:pStyle w:val="ListParagraph"/>
        <w:numPr>
          <w:ilvl w:val="0"/>
          <w:numId w:val="28"/>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Prediction Output: Point forecasts with confidence intervals</w:t>
      </w:r>
    </w:p>
    <w:p w14:paraId="76F952B9" w14:textId="77777777" w:rsidR="004F189C" w:rsidRDefault="004F189C" w:rsidP="00414796">
      <w:pPr>
        <w:pStyle w:val="ListParagraph"/>
        <w:numPr>
          <w:ilvl w:val="0"/>
          <w:numId w:val="28"/>
        </w:numPr>
        <w:spacing w:after="0" w:line="276" w:lineRule="auto"/>
        <w:jc w:val="both"/>
        <w:rPr>
          <w:rFonts w:ascii="Times New Roman" w:hAnsi="Times New Roman" w:cs="Times New Roman"/>
          <w:sz w:val="24"/>
          <w:szCs w:val="24"/>
        </w:rPr>
      </w:pPr>
      <w:r w:rsidRPr="00AD75EE">
        <w:rPr>
          <w:rFonts w:ascii="Times New Roman" w:hAnsi="Times New Roman" w:cs="Times New Roman"/>
          <w:sz w:val="24"/>
          <w:szCs w:val="24"/>
        </w:rPr>
        <w:t>Uncertainty Quantification: Statistical confidence bands</w:t>
      </w:r>
    </w:p>
    <w:p w14:paraId="55E76FC7" w14:textId="77777777" w:rsidR="004F189C" w:rsidRDefault="004F189C" w:rsidP="004F189C">
      <w:pPr>
        <w:jc w:val="both"/>
        <w:rPr>
          <w:rFonts w:ascii="Times New Roman" w:hAnsi="Times New Roman" w:cs="Times New Roman"/>
          <w:sz w:val="24"/>
          <w:szCs w:val="24"/>
        </w:rPr>
      </w:pPr>
    </w:p>
    <w:p w14:paraId="2AB806C7" w14:textId="77777777" w:rsidR="004F189C" w:rsidRPr="00AD75EE" w:rsidRDefault="004F189C" w:rsidP="004F189C">
      <w:pPr>
        <w:jc w:val="both"/>
        <w:rPr>
          <w:rFonts w:ascii="Times New Roman" w:hAnsi="Times New Roman" w:cs="Times New Roman"/>
          <w:sz w:val="24"/>
          <w:szCs w:val="24"/>
        </w:rPr>
      </w:pPr>
    </w:p>
    <w:p w14:paraId="70E8BFD4" w14:textId="77777777" w:rsidR="004F189C" w:rsidRDefault="004F189C" w:rsidP="004F189C">
      <w:pPr>
        <w:jc w:val="both"/>
        <w:rPr>
          <w:rFonts w:ascii="Times New Roman" w:hAnsi="Times New Roman" w:cs="Times New Roman"/>
          <w:sz w:val="24"/>
          <w:szCs w:val="24"/>
        </w:rPr>
      </w:pPr>
    </w:p>
    <w:p w14:paraId="2C14296B" w14:textId="77777777" w:rsidR="004F189C" w:rsidRDefault="004F189C" w:rsidP="004F189C">
      <w:pPr>
        <w:jc w:val="both"/>
        <w:rPr>
          <w:rFonts w:ascii="Times New Roman" w:hAnsi="Times New Roman" w:cs="Times New Roman"/>
          <w:sz w:val="24"/>
          <w:szCs w:val="24"/>
        </w:rPr>
      </w:pPr>
    </w:p>
    <w:p w14:paraId="1C85BC06" w14:textId="77777777" w:rsidR="004F189C" w:rsidRDefault="004F189C" w:rsidP="004F189C">
      <w:pPr>
        <w:jc w:val="both"/>
        <w:rPr>
          <w:rFonts w:ascii="Times New Roman" w:hAnsi="Times New Roman" w:cs="Times New Roman"/>
          <w:sz w:val="24"/>
          <w:szCs w:val="24"/>
        </w:rPr>
      </w:pPr>
    </w:p>
    <w:p w14:paraId="518AF6F7" w14:textId="77777777" w:rsidR="004F189C" w:rsidRDefault="004F189C" w:rsidP="004F189C">
      <w:pPr>
        <w:jc w:val="both"/>
        <w:rPr>
          <w:rFonts w:ascii="Times New Roman" w:hAnsi="Times New Roman" w:cs="Times New Roman"/>
          <w:sz w:val="24"/>
          <w:szCs w:val="24"/>
        </w:rPr>
      </w:pPr>
    </w:p>
    <w:p w14:paraId="5B3131D4" w14:textId="77777777" w:rsidR="004F189C" w:rsidRDefault="004F189C" w:rsidP="004F189C">
      <w:pPr>
        <w:jc w:val="both"/>
        <w:rPr>
          <w:rFonts w:ascii="Times New Roman" w:hAnsi="Times New Roman" w:cs="Times New Roman"/>
          <w:sz w:val="24"/>
          <w:szCs w:val="24"/>
        </w:rPr>
      </w:pPr>
    </w:p>
    <w:p w14:paraId="09517287" w14:textId="77777777" w:rsidR="004F189C" w:rsidRDefault="004F189C" w:rsidP="004F189C">
      <w:pPr>
        <w:jc w:val="both"/>
        <w:rPr>
          <w:rFonts w:ascii="Times New Roman" w:hAnsi="Times New Roman" w:cs="Times New Roman"/>
          <w:sz w:val="24"/>
          <w:szCs w:val="24"/>
        </w:rPr>
      </w:pPr>
    </w:p>
    <w:p w14:paraId="14A356B9" w14:textId="77777777" w:rsidR="004F189C" w:rsidRDefault="004F189C" w:rsidP="004F189C">
      <w:pPr>
        <w:jc w:val="both"/>
        <w:rPr>
          <w:rFonts w:ascii="Times New Roman" w:hAnsi="Times New Roman" w:cs="Times New Roman"/>
          <w:sz w:val="24"/>
          <w:szCs w:val="24"/>
        </w:rPr>
      </w:pPr>
    </w:p>
    <w:p w14:paraId="5942BB17" w14:textId="77777777" w:rsidR="004F189C" w:rsidRDefault="004F189C" w:rsidP="004F189C">
      <w:pPr>
        <w:jc w:val="both"/>
        <w:rPr>
          <w:rFonts w:ascii="Times New Roman" w:hAnsi="Times New Roman" w:cs="Times New Roman"/>
          <w:sz w:val="24"/>
          <w:szCs w:val="24"/>
        </w:rPr>
      </w:pPr>
    </w:p>
    <w:p w14:paraId="701050EC" w14:textId="77777777" w:rsidR="004F189C" w:rsidRDefault="004F189C" w:rsidP="004F189C">
      <w:pPr>
        <w:jc w:val="both"/>
        <w:rPr>
          <w:rFonts w:ascii="Times New Roman" w:hAnsi="Times New Roman" w:cs="Times New Roman"/>
          <w:sz w:val="24"/>
          <w:szCs w:val="24"/>
        </w:rPr>
      </w:pPr>
    </w:p>
    <w:p w14:paraId="3CFD5955" w14:textId="77777777" w:rsidR="004F189C" w:rsidRDefault="004F189C" w:rsidP="004F189C">
      <w:pPr>
        <w:jc w:val="both"/>
        <w:rPr>
          <w:rFonts w:ascii="Times New Roman" w:hAnsi="Times New Roman" w:cs="Times New Roman"/>
          <w:sz w:val="24"/>
          <w:szCs w:val="24"/>
        </w:rPr>
      </w:pPr>
    </w:p>
    <w:p w14:paraId="5E58E56C" w14:textId="77777777" w:rsidR="004F189C" w:rsidRDefault="004F189C" w:rsidP="004F189C">
      <w:pPr>
        <w:jc w:val="both"/>
        <w:rPr>
          <w:rFonts w:ascii="Times New Roman" w:hAnsi="Times New Roman" w:cs="Times New Roman"/>
          <w:sz w:val="24"/>
          <w:szCs w:val="24"/>
        </w:rPr>
      </w:pPr>
    </w:p>
    <w:p w14:paraId="13664E62" w14:textId="77777777" w:rsidR="004F189C" w:rsidRDefault="004F189C" w:rsidP="004F189C">
      <w:pPr>
        <w:jc w:val="both"/>
        <w:rPr>
          <w:rFonts w:ascii="Times New Roman" w:hAnsi="Times New Roman" w:cs="Times New Roman"/>
          <w:sz w:val="24"/>
          <w:szCs w:val="24"/>
        </w:rPr>
      </w:pPr>
    </w:p>
    <w:p w14:paraId="56D9B987" w14:textId="77777777" w:rsidR="004F189C" w:rsidRDefault="004F189C" w:rsidP="004F189C">
      <w:pPr>
        <w:jc w:val="both"/>
        <w:rPr>
          <w:rFonts w:ascii="Times New Roman" w:hAnsi="Times New Roman" w:cs="Times New Roman"/>
          <w:sz w:val="24"/>
          <w:szCs w:val="24"/>
        </w:rPr>
      </w:pPr>
    </w:p>
    <w:p w14:paraId="79AF4529" w14:textId="77777777" w:rsidR="004F189C" w:rsidRDefault="004F189C" w:rsidP="004F189C">
      <w:pPr>
        <w:jc w:val="both"/>
        <w:rPr>
          <w:rFonts w:ascii="Times New Roman" w:hAnsi="Times New Roman" w:cs="Times New Roman"/>
          <w:sz w:val="24"/>
          <w:szCs w:val="24"/>
        </w:rPr>
      </w:pPr>
    </w:p>
    <w:p w14:paraId="53FD1CEC" w14:textId="77777777" w:rsidR="004F189C" w:rsidRDefault="004F189C" w:rsidP="004F189C">
      <w:pPr>
        <w:jc w:val="both"/>
        <w:rPr>
          <w:rFonts w:ascii="Times New Roman" w:hAnsi="Times New Roman" w:cs="Times New Roman"/>
          <w:sz w:val="24"/>
          <w:szCs w:val="24"/>
        </w:rPr>
      </w:pPr>
    </w:p>
    <w:p w14:paraId="304B5A49" w14:textId="77777777" w:rsidR="004F189C" w:rsidRDefault="004F189C" w:rsidP="004F189C">
      <w:pPr>
        <w:jc w:val="both"/>
        <w:rPr>
          <w:rFonts w:ascii="Times New Roman" w:hAnsi="Times New Roman" w:cs="Times New Roman"/>
          <w:sz w:val="24"/>
          <w:szCs w:val="24"/>
        </w:rPr>
      </w:pPr>
    </w:p>
    <w:p w14:paraId="55D3601C" w14:textId="77777777" w:rsidR="004F189C" w:rsidRDefault="004F189C" w:rsidP="004F189C">
      <w:pPr>
        <w:jc w:val="both"/>
        <w:rPr>
          <w:rFonts w:ascii="Times New Roman" w:hAnsi="Times New Roman" w:cs="Times New Roman"/>
          <w:sz w:val="24"/>
          <w:szCs w:val="24"/>
        </w:rPr>
      </w:pPr>
    </w:p>
    <w:p w14:paraId="291AF7DA" w14:textId="77777777" w:rsidR="004F189C" w:rsidRDefault="004F189C" w:rsidP="004F189C">
      <w:pPr>
        <w:jc w:val="both"/>
        <w:rPr>
          <w:rFonts w:ascii="Times New Roman" w:hAnsi="Times New Roman" w:cs="Times New Roman"/>
          <w:sz w:val="24"/>
          <w:szCs w:val="24"/>
        </w:rPr>
      </w:pPr>
    </w:p>
    <w:p w14:paraId="0AA32C55" w14:textId="77777777" w:rsidR="004F189C" w:rsidRDefault="004F189C" w:rsidP="004F189C">
      <w:pPr>
        <w:jc w:val="both"/>
        <w:rPr>
          <w:rFonts w:ascii="Times New Roman" w:hAnsi="Times New Roman" w:cs="Times New Roman"/>
          <w:sz w:val="24"/>
          <w:szCs w:val="24"/>
        </w:rPr>
      </w:pPr>
    </w:p>
    <w:p w14:paraId="30E86CF5" w14:textId="77777777" w:rsidR="004F189C" w:rsidRDefault="004F189C" w:rsidP="004F189C">
      <w:pPr>
        <w:pStyle w:val="Heading2"/>
      </w:pPr>
      <w:bookmarkStart w:id="403" w:name="_Toc211569330"/>
      <w:bookmarkStart w:id="404" w:name="_Toc211587255"/>
      <w:bookmarkStart w:id="405" w:name="_Toc211595271"/>
      <w:r w:rsidRPr="00AD75EE">
        <w:t>Results and Analysis</w:t>
      </w:r>
      <w:bookmarkEnd w:id="403"/>
      <w:bookmarkEnd w:id="404"/>
      <w:bookmarkEnd w:id="405"/>
    </w:p>
    <w:p w14:paraId="5FA8AFB2" w14:textId="77777777" w:rsidR="004F189C" w:rsidRPr="00DF4F93" w:rsidRDefault="004F189C" w:rsidP="004F189C">
      <w:r w:rsidRPr="00DF4F93">
        <w:rPr>
          <w:noProof/>
        </w:rPr>
        <w:drawing>
          <wp:inline distT="0" distB="0" distL="0" distR="0" wp14:anchorId="705936E8" wp14:editId="6C548ECC">
            <wp:extent cx="5731510" cy="2433955"/>
            <wp:effectExtent l="0" t="0" r="2540" b="4445"/>
            <wp:docPr id="1130103549" name="Picture 4"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03549" name="Picture 4" descr="A graph with a lin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p>
    <w:p w14:paraId="65691E72" w14:textId="77777777" w:rsidR="004F189C" w:rsidRPr="00DF4F93" w:rsidRDefault="004F189C" w:rsidP="004F189C"/>
    <w:p w14:paraId="0CC1F301" w14:textId="77777777" w:rsidR="004F189C" w:rsidRPr="00DF4F93" w:rsidRDefault="004F189C" w:rsidP="004F189C"/>
    <w:p w14:paraId="07941CF2" w14:textId="77777777" w:rsidR="004F189C" w:rsidRPr="00DF4F93" w:rsidRDefault="004F189C" w:rsidP="004F189C">
      <w:r w:rsidRPr="00DF4F93">
        <w:rPr>
          <w:noProof/>
        </w:rPr>
        <w:drawing>
          <wp:inline distT="0" distB="0" distL="0" distR="0" wp14:anchorId="6CC64009" wp14:editId="4B5A9009">
            <wp:extent cx="5731510" cy="2433955"/>
            <wp:effectExtent l="0" t="0" r="2540" b="4445"/>
            <wp:docPr id="1776954140" name="Picture 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4140" name="Picture 2" descr="A graph with a lin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p>
    <w:p w14:paraId="58273080" w14:textId="77777777" w:rsidR="004F189C" w:rsidRPr="00AD75EE" w:rsidRDefault="004F189C" w:rsidP="004F189C"/>
    <w:p w14:paraId="727C8E5D" w14:textId="77777777" w:rsidR="004F189C" w:rsidRDefault="004F189C" w:rsidP="004F189C">
      <w:pPr>
        <w:pStyle w:val="Heading3"/>
      </w:pPr>
      <w:bookmarkStart w:id="406" w:name="_Toc211569331"/>
      <w:bookmarkStart w:id="407" w:name="_Toc211587256"/>
      <w:bookmarkStart w:id="408" w:name="_Toc211595272"/>
      <w:r w:rsidRPr="00AD75EE">
        <w:t>Historical Pattern Analysis</w:t>
      </w:r>
      <w:bookmarkEnd w:id="406"/>
      <w:bookmarkEnd w:id="407"/>
      <w:bookmarkEnd w:id="408"/>
    </w:p>
    <w:p w14:paraId="2F6E8D42" w14:textId="77777777" w:rsidR="004F189C" w:rsidRDefault="004F189C" w:rsidP="004F189C">
      <w:r w:rsidRPr="00413C58">
        <w:rPr>
          <w:rFonts w:ascii="Times New Roman" w:hAnsi="Times New Roman" w:cs="Times New Roman"/>
          <w:sz w:val="24"/>
          <w:szCs w:val="24"/>
        </w:rPr>
        <w:t>The observed data (blue line) shows a number of features of New Zealand monthly tourism spending over the period in consideration. It displays evident seasonal volatility with hardening and softening on a period that correlates well with that of the tourism cycles. It is clear that they grow and contract, with a slump in 2020–21 because of COVID-19’s effect on international transport. A gradual improvement is already visible from 2022 onward, indicating resumed activity in internal and international tourism.</w:t>
      </w:r>
    </w:p>
    <w:p w14:paraId="3F2DE00A" w14:textId="77777777" w:rsidR="004F189C" w:rsidRDefault="004F189C" w:rsidP="004F189C"/>
    <w:p w14:paraId="5DF8A8E9" w14:textId="77777777" w:rsidR="004F189C" w:rsidRDefault="004F189C" w:rsidP="004F189C"/>
    <w:p w14:paraId="2774E536" w14:textId="77777777" w:rsidR="004F189C" w:rsidRDefault="004F189C" w:rsidP="004F189C"/>
    <w:p w14:paraId="4A8A180A" w14:textId="77777777" w:rsidR="004F189C" w:rsidRPr="009B0639" w:rsidRDefault="004F189C" w:rsidP="004F189C"/>
    <w:p w14:paraId="2EC92627" w14:textId="77777777" w:rsidR="004F189C" w:rsidRPr="00CC3F6B" w:rsidRDefault="004F189C" w:rsidP="004F189C">
      <w:pPr>
        <w:pStyle w:val="Heading3"/>
      </w:pPr>
      <w:bookmarkStart w:id="409" w:name="_Toc211569332"/>
      <w:bookmarkStart w:id="410" w:name="_Toc211587257"/>
      <w:bookmarkStart w:id="411" w:name="_Toc211595273"/>
      <w:r w:rsidRPr="00CC3F6B">
        <w:t>Forecast Results</w:t>
      </w:r>
      <w:bookmarkEnd w:id="409"/>
      <w:bookmarkEnd w:id="410"/>
      <w:bookmarkEnd w:id="411"/>
    </w:p>
    <w:p w14:paraId="75C97CEF" w14:textId="77777777" w:rsidR="004F189C" w:rsidRPr="00ED4089" w:rsidRDefault="004F189C" w:rsidP="004F189C">
      <w:pPr>
        <w:jc w:val="both"/>
        <w:rPr>
          <w:rFonts w:ascii="Times New Roman" w:hAnsi="Times New Roman" w:cs="Times New Roman"/>
          <w:sz w:val="24"/>
          <w:szCs w:val="24"/>
        </w:rPr>
      </w:pPr>
      <w:r w:rsidRPr="005D0E57">
        <w:rPr>
          <w:rFonts w:ascii="Times New Roman" w:hAnsi="Times New Roman" w:cs="Times New Roman"/>
          <w:sz w:val="24"/>
          <w:szCs w:val="24"/>
        </w:rPr>
        <w:t>The model with three-months-ahead predictions is represented with red forecast line. The point estimates represent the expected values whereas pink-shaded area depict 95% confidence intervals, which reflect a range in which we expect each prediction to lie. The dashed grey line represents the separation boundary between realized historical data and prediction-based values</w:t>
      </w:r>
    </w:p>
    <w:p w14:paraId="4DCAC3B3" w14:textId="77777777" w:rsidR="004F189C" w:rsidRPr="00CC3F6B" w:rsidRDefault="004F189C" w:rsidP="004F189C">
      <w:pPr>
        <w:pStyle w:val="Heading3"/>
      </w:pPr>
      <w:bookmarkStart w:id="412" w:name="_Toc211569333"/>
      <w:bookmarkStart w:id="413" w:name="_Toc211587258"/>
      <w:bookmarkStart w:id="414" w:name="_Toc211595274"/>
      <w:r w:rsidRPr="00CC3F6B">
        <w:t>Model Performance Indicators</w:t>
      </w:r>
      <w:bookmarkEnd w:id="412"/>
      <w:bookmarkEnd w:id="413"/>
      <w:bookmarkEnd w:id="414"/>
    </w:p>
    <w:p w14:paraId="76C29300" w14:textId="77777777" w:rsidR="004F189C" w:rsidRDefault="004F189C" w:rsidP="004F189C">
      <w:pPr>
        <w:jc w:val="both"/>
        <w:rPr>
          <w:rFonts w:ascii="Times New Roman" w:hAnsi="Times New Roman" w:cs="Times New Roman"/>
          <w:sz w:val="24"/>
          <w:szCs w:val="24"/>
        </w:rPr>
      </w:pPr>
      <w:r w:rsidRPr="005D0E57">
        <w:rPr>
          <w:rFonts w:ascii="Times New Roman" w:hAnsi="Times New Roman" w:cs="Times New Roman"/>
          <w:sz w:val="24"/>
          <w:szCs w:val="24"/>
        </w:rPr>
        <w:t xml:space="preserve">The SARIMAX model captures trend and seasonal patterns well. The fitted line is well aligned with </w:t>
      </w:r>
      <w:proofErr w:type="gramStart"/>
      <w:r w:rsidRPr="005D0E57">
        <w:rPr>
          <w:rFonts w:ascii="Times New Roman" w:hAnsi="Times New Roman" w:cs="Times New Roman"/>
          <w:sz w:val="24"/>
          <w:szCs w:val="24"/>
        </w:rPr>
        <w:t>data,</w:t>
      </w:r>
      <w:proofErr w:type="gramEnd"/>
      <w:r w:rsidRPr="005D0E57">
        <w:rPr>
          <w:rFonts w:ascii="Times New Roman" w:hAnsi="Times New Roman" w:cs="Times New Roman"/>
          <w:sz w:val="24"/>
          <w:szCs w:val="24"/>
        </w:rPr>
        <w:t xml:space="preserve"> the actual residuals are relatively small and realistic confidence levels are maintained over the forecast horizon. Several absolute whistle rates are presented, which also withstand the inspection of residuals and highlight stability and low variance of the model</w:t>
      </w:r>
      <w:r w:rsidRPr="005E17BE">
        <w:rPr>
          <w:rFonts w:ascii="Times New Roman" w:hAnsi="Times New Roman" w:cs="Times New Roman"/>
          <w:sz w:val="24"/>
          <w:szCs w:val="24"/>
        </w:rPr>
        <w:t>.</w:t>
      </w:r>
    </w:p>
    <w:p w14:paraId="218E5333" w14:textId="77777777" w:rsidR="004F189C" w:rsidRDefault="004F189C" w:rsidP="004F189C">
      <w:pPr>
        <w:jc w:val="both"/>
        <w:rPr>
          <w:rFonts w:ascii="Times New Roman" w:hAnsi="Times New Roman" w:cs="Times New Roman"/>
          <w:sz w:val="24"/>
          <w:szCs w:val="24"/>
        </w:rPr>
      </w:pPr>
    </w:p>
    <w:p w14:paraId="6C1A8A17" w14:textId="77777777" w:rsidR="004F189C" w:rsidRDefault="004F189C" w:rsidP="004F189C">
      <w:pPr>
        <w:jc w:val="both"/>
        <w:rPr>
          <w:rFonts w:ascii="Times New Roman" w:hAnsi="Times New Roman" w:cs="Times New Roman"/>
          <w:sz w:val="24"/>
          <w:szCs w:val="24"/>
        </w:rPr>
      </w:pPr>
      <w:r w:rsidRPr="00ED4089">
        <w:rPr>
          <w:rFonts w:ascii="Times New Roman" w:hAnsi="Times New Roman" w:cs="Times New Roman"/>
          <w:noProof/>
          <w:sz w:val="24"/>
          <w:szCs w:val="24"/>
        </w:rPr>
        <w:drawing>
          <wp:inline distT="0" distB="0" distL="0" distR="0" wp14:anchorId="11155B17" wp14:editId="7B543A26">
            <wp:extent cx="5731510" cy="1459865"/>
            <wp:effectExtent l="0" t="0" r="2540" b="6985"/>
            <wp:docPr id="1202132987"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32987" name="Picture 6" descr="A screen 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459865"/>
                    </a:xfrm>
                    <a:prstGeom prst="rect">
                      <a:avLst/>
                    </a:prstGeom>
                    <a:noFill/>
                    <a:ln>
                      <a:noFill/>
                    </a:ln>
                  </pic:spPr>
                </pic:pic>
              </a:graphicData>
            </a:graphic>
          </wp:inline>
        </w:drawing>
      </w:r>
    </w:p>
    <w:p w14:paraId="513087E5" w14:textId="77777777" w:rsidR="004F189C" w:rsidRPr="00CC78A3" w:rsidRDefault="004F189C" w:rsidP="004F189C">
      <w:pPr>
        <w:jc w:val="both"/>
        <w:rPr>
          <w:rFonts w:ascii="Times New Roman" w:hAnsi="Times New Roman" w:cs="Times New Roman"/>
          <w:sz w:val="24"/>
          <w:szCs w:val="24"/>
        </w:rPr>
      </w:pPr>
      <w:r w:rsidRPr="00CC78A3">
        <w:rPr>
          <w:rFonts w:ascii="Times New Roman" w:hAnsi="Times New Roman" w:cs="Times New Roman"/>
          <w:noProof/>
          <w:sz w:val="24"/>
          <w:szCs w:val="24"/>
        </w:rPr>
        <w:drawing>
          <wp:inline distT="0" distB="0" distL="0" distR="0" wp14:anchorId="6947B7DE" wp14:editId="7F65A76C">
            <wp:extent cx="5731510" cy="1899285"/>
            <wp:effectExtent l="0" t="0" r="2540" b="5715"/>
            <wp:docPr id="1953936414"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36414" name="Picture 8" descr="A screen 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899285"/>
                    </a:xfrm>
                    <a:prstGeom prst="rect">
                      <a:avLst/>
                    </a:prstGeom>
                    <a:noFill/>
                    <a:ln>
                      <a:noFill/>
                    </a:ln>
                  </pic:spPr>
                </pic:pic>
              </a:graphicData>
            </a:graphic>
          </wp:inline>
        </w:drawing>
      </w:r>
    </w:p>
    <w:p w14:paraId="4DDA39A0" w14:textId="77777777" w:rsidR="004F189C" w:rsidRDefault="004F189C" w:rsidP="004F189C">
      <w:pPr>
        <w:pStyle w:val="Heading2"/>
        <w:rPr>
          <w:rFonts w:cs="Times New Roman"/>
        </w:rPr>
      </w:pPr>
      <w:bookmarkStart w:id="415" w:name="_Toc211569334"/>
    </w:p>
    <w:p w14:paraId="47E19C5F" w14:textId="77777777" w:rsidR="004F189C" w:rsidRDefault="004F189C" w:rsidP="004F189C">
      <w:pPr>
        <w:pStyle w:val="Heading2"/>
        <w:rPr>
          <w:rFonts w:cs="Times New Roman"/>
        </w:rPr>
      </w:pPr>
    </w:p>
    <w:p w14:paraId="3538BBE8" w14:textId="77777777" w:rsidR="004F189C" w:rsidRPr="00364D8D" w:rsidRDefault="004F189C" w:rsidP="004F189C">
      <w:pPr>
        <w:pStyle w:val="Heading3"/>
      </w:pPr>
      <w:bookmarkStart w:id="416" w:name="_Toc211587259"/>
      <w:bookmarkStart w:id="417" w:name="_Toc211595275"/>
      <w:r w:rsidRPr="00364D8D">
        <w:t>Recommendations</w:t>
      </w:r>
      <w:bookmarkEnd w:id="415"/>
      <w:bookmarkEnd w:id="416"/>
      <w:bookmarkEnd w:id="417"/>
    </w:p>
    <w:p w14:paraId="5C8D937D" w14:textId="77777777" w:rsidR="004F189C" w:rsidRPr="00364D8D" w:rsidRDefault="004F189C" w:rsidP="00414796">
      <w:pPr>
        <w:numPr>
          <w:ilvl w:val="0"/>
          <w:numId w:val="29"/>
        </w:numPr>
        <w:jc w:val="both"/>
        <w:rPr>
          <w:rFonts w:ascii="Times New Roman" w:hAnsi="Times New Roman" w:cs="Times New Roman"/>
          <w:sz w:val="24"/>
          <w:szCs w:val="24"/>
        </w:rPr>
      </w:pPr>
      <w:r w:rsidRPr="00364D8D">
        <w:rPr>
          <w:rFonts w:ascii="Times New Roman" w:hAnsi="Times New Roman" w:cs="Times New Roman"/>
          <w:sz w:val="24"/>
          <w:szCs w:val="24"/>
        </w:rPr>
        <w:t>Regular Model Updates: Retrain model monthly with new data</w:t>
      </w:r>
    </w:p>
    <w:p w14:paraId="3E6004F1" w14:textId="77777777" w:rsidR="004F189C" w:rsidRPr="00364D8D" w:rsidRDefault="004F189C" w:rsidP="00414796">
      <w:pPr>
        <w:numPr>
          <w:ilvl w:val="0"/>
          <w:numId w:val="29"/>
        </w:numPr>
        <w:jc w:val="both"/>
        <w:rPr>
          <w:rFonts w:ascii="Times New Roman" w:hAnsi="Times New Roman" w:cs="Times New Roman"/>
          <w:sz w:val="24"/>
          <w:szCs w:val="24"/>
        </w:rPr>
      </w:pPr>
      <w:r w:rsidRPr="00364D8D">
        <w:rPr>
          <w:rFonts w:ascii="Times New Roman" w:hAnsi="Times New Roman" w:cs="Times New Roman"/>
          <w:sz w:val="24"/>
          <w:szCs w:val="24"/>
        </w:rPr>
        <w:t>Performance Monitoring: Track forecast accuracy and model drift</w:t>
      </w:r>
    </w:p>
    <w:p w14:paraId="04AA65ED" w14:textId="77777777" w:rsidR="004F189C" w:rsidRPr="00364D8D" w:rsidRDefault="004F189C" w:rsidP="00414796">
      <w:pPr>
        <w:numPr>
          <w:ilvl w:val="0"/>
          <w:numId w:val="29"/>
        </w:numPr>
        <w:jc w:val="both"/>
        <w:rPr>
          <w:rFonts w:ascii="Times New Roman" w:hAnsi="Times New Roman" w:cs="Times New Roman"/>
          <w:sz w:val="24"/>
          <w:szCs w:val="24"/>
        </w:rPr>
      </w:pPr>
      <w:r w:rsidRPr="00364D8D">
        <w:rPr>
          <w:rFonts w:ascii="Times New Roman" w:hAnsi="Times New Roman" w:cs="Times New Roman"/>
          <w:sz w:val="24"/>
          <w:szCs w:val="24"/>
        </w:rPr>
        <w:t>External Variables: Consider incorporating relevant economic indicators</w:t>
      </w:r>
    </w:p>
    <w:p w14:paraId="1814D672" w14:textId="77777777" w:rsidR="004F189C" w:rsidRPr="00364D8D" w:rsidRDefault="004F189C" w:rsidP="00414796">
      <w:pPr>
        <w:numPr>
          <w:ilvl w:val="0"/>
          <w:numId w:val="29"/>
        </w:numPr>
        <w:jc w:val="both"/>
        <w:rPr>
          <w:rFonts w:ascii="Times New Roman" w:hAnsi="Times New Roman" w:cs="Times New Roman"/>
          <w:sz w:val="24"/>
          <w:szCs w:val="24"/>
        </w:rPr>
      </w:pPr>
      <w:r w:rsidRPr="00364D8D">
        <w:rPr>
          <w:rFonts w:ascii="Times New Roman" w:hAnsi="Times New Roman" w:cs="Times New Roman"/>
          <w:sz w:val="24"/>
          <w:szCs w:val="24"/>
        </w:rPr>
        <w:t>Ensemble Approaches: Explore combining multiple forecasting methods</w:t>
      </w:r>
    </w:p>
    <w:p w14:paraId="7273805E" w14:textId="77777777" w:rsidR="004F189C" w:rsidRDefault="004F189C" w:rsidP="004F189C">
      <w:pPr>
        <w:jc w:val="both"/>
        <w:rPr>
          <w:rFonts w:ascii="Times New Roman" w:hAnsi="Times New Roman" w:cs="Times New Roman"/>
          <w:b/>
          <w:bCs/>
          <w:sz w:val="24"/>
          <w:szCs w:val="24"/>
        </w:rPr>
      </w:pPr>
    </w:p>
    <w:p w14:paraId="541095C0" w14:textId="77777777" w:rsidR="004F189C" w:rsidRDefault="004F189C" w:rsidP="004F189C">
      <w:pPr>
        <w:jc w:val="both"/>
        <w:rPr>
          <w:rFonts w:ascii="Times New Roman" w:hAnsi="Times New Roman" w:cs="Times New Roman"/>
          <w:b/>
          <w:bCs/>
          <w:sz w:val="24"/>
          <w:szCs w:val="24"/>
        </w:rPr>
      </w:pPr>
    </w:p>
    <w:p w14:paraId="1B4DCD7B" w14:textId="77777777" w:rsidR="004F189C" w:rsidRDefault="004F189C" w:rsidP="004F189C">
      <w:pPr>
        <w:jc w:val="both"/>
        <w:rPr>
          <w:rFonts w:ascii="Times New Roman" w:hAnsi="Times New Roman" w:cs="Times New Roman"/>
          <w:b/>
          <w:bCs/>
          <w:sz w:val="24"/>
          <w:szCs w:val="24"/>
        </w:rPr>
      </w:pPr>
    </w:p>
    <w:p w14:paraId="41EBD60D" w14:textId="77777777" w:rsidR="006D1B26" w:rsidRDefault="006D1B26" w:rsidP="004F189C">
      <w:pPr>
        <w:jc w:val="both"/>
        <w:rPr>
          <w:rFonts w:ascii="Times New Roman" w:hAnsi="Times New Roman" w:cs="Times New Roman"/>
          <w:b/>
          <w:bCs/>
          <w:sz w:val="24"/>
          <w:szCs w:val="24"/>
        </w:rPr>
      </w:pPr>
    </w:p>
    <w:p w14:paraId="12D09C49" w14:textId="77777777" w:rsidR="004F189C" w:rsidRDefault="004F189C" w:rsidP="004F189C">
      <w:pPr>
        <w:jc w:val="both"/>
        <w:rPr>
          <w:rFonts w:ascii="Times New Roman" w:hAnsi="Times New Roman" w:cs="Times New Roman"/>
          <w:b/>
          <w:bCs/>
          <w:sz w:val="24"/>
          <w:szCs w:val="24"/>
        </w:rPr>
      </w:pPr>
    </w:p>
    <w:p w14:paraId="680863A0" w14:textId="77777777" w:rsidR="004F189C" w:rsidRPr="00364D8D" w:rsidRDefault="004F189C" w:rsidP="004F189C">
      <w:pPr>
        <w:pStyle w:val="Heading2"/>
      </w:pPr>
      <w:bookmarkStart w:id="418" w:name="_Toc211569335"/>
      <w:bookmarkStart w:id="419" w:name="_Toc211587260"/>
      <w:bookmarkStart w:id="420" w:name="_Toc211595276"/>
      <w:r w:rsidRPr="00364D8D">
        <w:t>Conclusion</w:t>
      </w:r>
      <w:bookmarkEnd w:id="418"/>
      <w:bookmarkEnd w:id="419"/>
      <w:bookmarkEnd w:id="420"/>
    </w:p>
    <w:p w14:paraId="24E2D96D" w14:textId="77777777" w:rsidR="004F189C" w:rsidRPr="00364D8D" w:rsidRDefault="004F189C" w:rsidP="004F189C">
      <w:pPr>
        <w:jc w:val="both"/>
        <w:rPr>
          <w:rFonts w:ascii="Times New Roman" w:hAnsi="Times New Roman" w:cs="Times New Roman"/>
          <w:sz w:val="24"/>
          <w:szCs w:val="24"/>
        </w:rPr>
      </w:pPr>
      <w:r w:rsidRPr="00364D8D">
        <w:rPr>
          <w:rFonts w:ascii="Times New Roman" w:hAnsi="Times New Roman" w:cs="Times New Roman"/>
          <w:sz w:val="24"/>
          <w:szCs w:val="24"/>
        </w:rPr>
        <w:t>The SARIMAX implementation provides a robust foundation for monthly spending forecasts, delivering actionable insights with appropriate uncertainty quantification. The model successfully captures historical patterns and provides reliable short-term predictions to support strategic planning initiatives.</w:t>
      </w:r>
    </w:p>
    <w:p w14:paraId="2DBBFE72" w14:textId="77777777" w:rsidR="004F189C" w:rsidRPr="00364D8D" w:rsidRDefault="004F189C" w:rsidP="004F189C"/>
    <w:p w14:paraId="201D18B5" w14:textId="77777777" w:rsidR="004F189C" w:rsidRPr="00AD75EE" w:rsidRDefault="004F189C" w:rsidP="004F189C">
      <w:pPr>
        <w:jc w:val="both"/>
        <w:rPr>
          <w:rFonts w:ascii="Times New Roman" w:hAnsi="Times New Roman" w:cs="Times New Roman"/>
          <w:sz w:val="24"/>
          <w:szCs w:val="24"/>
        </w:rPr>
      </w:pPr>
    </w:p>
    <w:p w14:paraId="1749A190" w14:textId="77777777" w:rsidR="004F189C" w:rsidRPr="00041DD2" w:rsidRDefault="004F189C" w:rsidP="004F189C">
      <w:pPr>
        <w:jc w:val="both"/>
        <w:rPr>
          <w:rFonts w:ascii="Times New Roman" w:hAnsi="Times New Roman" w:cs="Times New Roman"/>
          <w:sz w:val="24"/>
          <w:szCs w:val="24"/>
        </w:rPr>
      </w:pPr>
    </w:p>
    <w:p w14:paraId="7EC7C190" w14:textId="77777777" w:rsidR="004F189C" w:rsidRPr="00041DD2" w:rsidRDefault="004F189C" w:rsidP="004F189C">
      <w:pPr>
        <w:jc w:val="both"/>
        <w:rPr>
          <w:rFonts w:ascii="Times New Roman" w:hAnsi="Times New Roman" w:cs="Times New Roman"/>
          <w:sz w:val="24"/>
          <w:szCs w:val="24"/>
        </w:rPr>
      </w:pPr>
    </w:p>
    <w:p w14:paraId="5059B09D" w14:textId="77777777" w:rsidR="004F189C" w:rsidRPr="00041DD2" w:rsidRDefault="004F189C" w:rsidP="004F189C">
      <w:pPr>
        <w:jc w:val="both"/>
        <w:rPr>
          <w:rFonts w:ascii="Times New Roman" w:hAnsi="Times New Roman" w:cs="Times New Roman"/>
          <w:sz w:val="24"/>
          <w:szCs w:val="24"/>
        </w:rPr>
      </w:pPr>
    </w:p>
    <w:p w14:paraId="1BD96841" w14:textId="77777777" w:rsidR="004F189C" w:rsidRPr="00041DD2" w:rsidRDefault="004F189C" w:rsidP="004F189C">
      <w:pPr>
        <w:rPr>
          <w:rFonts w:ascii="Times New Roman" w:hAnsi="Times New Roman" w:cs="Times New Roman"/>
        </w:rPr>
      </w:pPr>
    </w:p>
    <w:p w14:paraId="7E814AB2" w14:textId="77777777" w:rsidR="004F189C" w:rsidRDefault="004F189C" w:rsidP="004F189C"/>
    <w:p w14:paraId="411B7AA3" w14:textId="77777777" w:rsidR="004F189C" w:rsidRDefault="004F189C" w:rsidP="004F189C">
      <w:pPr>
        <w:spacing w:after="160" w:line="259" w:lineRule="auto"/>
      </w:pPr>
      <w:r>
        <w:br w:type="page"/>
      </w:r>
    </w:p>
    <w:p w14:paraId="563C8F50" w14:textId="77777777" w:rsidR="004F189C" w:rsidRDefault="004F189C" w:rsidP="004F189C">
      <w:pPr>
        <w:pStyle w:val="Heading1"/>
        <w:jc w:val="center"/>
      </w:pPr>
      <w:bookmarkStart w:id="421" w:name="_Toc211587261"/>
      <w:bookmarkStart w:id="422" w:name="_Toc211595277"/>
      <w:r>
        <w:t>Appendix E</w:t>
      </w:r>
      <w:bookmarkEnd w:id="421"/>
      <w:bookmarkEnd w:id="422"/>
    </w:p>
    <w:p w14:paraId="6C52D091" w14:textId="77777777" w:rsidR="004F189C" w:rsidRDefault="004F189C" w:rsidP="004F189C"/>
    <w:p w14:paraId="40184915" w14:textId="77777777" w:rsidR="004F189C" w:rsidRDefault="004F189C" w:rsidP="004F189C"/>
    <w:p w14:paraId="7EB86E96" w14:textId="77777777" w:rsidR="004F189C" w:rsidRDefault="004F189C" w:rsidP="004F189C"/>
    <w:p w14:paraId="04776708" w14:textId="77777777" w:rsidR="004F189C" w:rsidRDefault="004F189C" w:rsidP="004F189C"/>
    <w:p w14:paraId="73B85F2A" w14:textId="77777777" w:rsidR="004F189C" w:rsidRDefault="004F189C" w:rsidP="004F189C"/>
    <w:p w14:paraId="0327D67B" w14:textId="77777777" w:rsidR="004F189C" w:rsidRDefault="004F189C" w:rsidP="004F189C"/>
    <w:p w14:paraId="2A5BE8DA" w14:textId="77777777" w:rsidR="004F189C" w:rsidRDefault="004F189C" w:rsidP="004F189C"/>
    <w:p w14:paraId="2300C792" w14:textId="77777777" w:rsidR="004F189C" w:rsidRDefault="004F189C" w:rsidP="004F189C"/>
    <w:p w14:paraId="6FF4E462" w14:textId="77777777" w:rsidR="004F189C" w:rsidRDefault="004F189C" w:rsidP="004F189C"/>
    <w:p w14:paraId="20EA7439" w14:textId="77777777" w:rsidR="004F189C" w:rsidRDefault="004F189C" w:rsidP="004F189C"/>
    <w:p w14:paraId="5D79627B" w14:textId="77777777" w:rsidR="004F189C" w:rsidRDefault="004F189C" w:rsidP="004F189C"/>
    <w:p w14:paraId="14C3F63B" w14:textId="77777777" w:rsidR="004F189C" w:rsidRDefault="004F189C" w:rsidP="004F189C"/>
    <w:p w14:paraId="3CC9FE57" w14:textId="77777777" w:rsidR="004F189C" w:rsidRDefault="004F189C" w:rsidP="004F189C">
      <w:pPr>
        <w:spacing w:after="160" w:line="259" w:lineRule="auto"/>
      </w:pPr>
      <w:r>
        <w:br w:type="page"/>
      </w:r>
    </w:p>
    <w:p w14:paraId="2C2F1F55" w14:textId="77777777" w:rsidR="004F189C" w:rsidRPr="00217316" w:rsidRDefault="004F189C" w:rsidP="004F189C">
      <w:pPr>
        <w:jc w:val="both"/>
        <w:rPr>
          <w:rFonts w:ascii="Times New Roman" w:hAnsi="Times New Roman" w:cs="Times New Roman"/>
          <w:sz w:val="24"/>
          <w:szCs w:val="24"/>
        </w:rPr>
      </w:pPr>
      <w:r w:rsidRPr="00217316">
        <w:rPr>
          <w:rFonts w:ascii="Times New Roman" w:hAnsi="Times New Roman" w:cs="Times New Roman"/>
          <w:noProof/>
        </w:rPr>
        <w:drawing>
          <wp:anchor distT="0" distB="0" distL="114300" distR="114300" simplePos="0" relativeHeight="251643392" behindDoc="1" locked="0" layoutInCell="1" allowOverlap="1" wp14:anchorId="79D4CA06" wp14:editId="735748AE">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1500477809"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26D1BD8C" w14:textId="77777777" w:rsidR="004F189C" w:rsidRPr="00217316" w:rsidRDefault="004F189C" w:rsidP="004F189C">
      <w:pPr>
        <w:jc w:val="both"/>
        <w:rPr>
          <w:rFonts w:ascii="Times New Roman" w:hAnsi="Times New Roman" w:cs="Times New Roman"/>
          <w:sz w:val="24"/>
          <w:szCs w:val="24"/>
        </w:rPr>
      </w:pPr>
    </w:p>
    <w:p w14:paraId="57616A24" w14:textId="77777777" w:rsidR="004F189C" w:rsidRPr="00217316" w:rsidRDefault="004F189C" w:rsidP="004F189C">
      <w:pPr>
        <w:jc w:val="both"/>
        <w:rPr>
          <w:rFonts w:ascii="Times New Roman" w:hAnsi="Times New Roman" w:cs="Times New Roman"/>
          <w:sz w:val="44"/>
          <w:szCs w:val="44"/>
        </w:rPr>
      </w:pPr>
    </w:p>
    <w:p w14:paraId="4F31CF74" w14:textId="77777777" w:rsidR="004F189C" w:rsidRPr="00217316" w:rsidRDefault="004F189C" w:rsidP="004F189C">
      <w:pPr>
        <w:jc w:val="both"/>
        <w:rPr>
          <w:rFonts w:ascii="Times New Roman" w:hAnsi="Times New Roman" w:cs="Times New Roman"/>
          <w:sz w:val="44"/>
          <w:szCs w:val="44"/>
        </w:rPr>
      </w:pPr>
    </w:p>
    <w:p w14:paraId="44F06FF4" w14:textId="77777777" w:rsidR="004F189C" w:rsidRPr="00217316" w:rsidRDefault="004F189C" w:rsidP="004F189C">
      <w:pPr>
        <w:jc w:val="both"/>
        <w:rPr>
          <w:rFonts w:ascii="Times New Roman" w:hAnsi="Times New Roman" w:cs="Times New Roman"/>
          <w:sz w:val="44"/>
          <w:szCs w:val="44"/>
        </w:rPr>
      </w:pPr>
    </w:p>
    <w:p w14:paraId="5703C32C" w14:textId="77777777" w:rsidR="004F189C" w:rsidRPr="00217316" w:rsidRDefault="004F189C" w:rsidP="004F189C">
      <w:pPr>
        <w:jc w:val="both"/>
        <w:rPr>
          <w:rFonts w:ascii="Times New Roman" w:hAnsi="Times New Roman" w:cs="Times New Roman"/>
          <w:sz w:val="44"/>
          <w:szCs w:val="44"/>
        </w:rPr>
      </w:pPr>
    </w:p>
    <w:p w14:paraId="46635F87" w14:textId="77777777" w:rsidR="004F189C" w:rsidRPr="00217316" w:rsidRDefault="004F189C" w:rsidP="004F189C">
      <w:pPr>
        <w:jc w:val="both"/>
        <w:rPr>
          <w:rFonts w:ascii="Times New Roman" w:hAnsi="Times New Roman" w:cs="Times New Roman"/>
          <w:sz w:val="44"/>
          <w:szCs w:val="44"/>
        </w:rPr>
      </w:pPr>
    </w:p>
    <w:p w14:paraId="6D549123" w14:textId="77777777" w:rsidR="004F189C" w:rsidRPr="00217316" w:rsidRDefault="004F189C" w:rsidP="004F189C">
      <w:pPr>
        <w:jc w:val="both"/>
        <w:rPr>
          <w:rFonts w:ascii="Times New Roman" w:hAnsi="Times New Roman" w:cs="Times New Roman"/>
          <w:sz w:val="44"/>
          <w:szCs w:val="44"/>
        </w:rPr>
      </w:pPr>
    </w:p>
    <w:p w14:paraId="6050D669" w14:textId="77777777" w:rsidR="004F189C" w:rsidRPr="00217316" w:rsidRDefault="004F189C" w:rsidP="004F189C">
      <w:pPr>
        <w:jc w:val="both"/>
        <w:rPr>
          <w:rFonts w:ascii="Times New Roman" w:hAnsi="Times New Roman" w:cs="Times New Roman"/>
          <w:sz w:val="44"/>
          <w:szCs w:val="44"/>
        </w:rPr>
      </w:pPr>
    </w:p>
    <w:p w14:paraId="183E6D2A" w14:textId="77777777" w:rsidR="004F189C" w:rsidRPr="00217316" w:rsidRDefault="004F189C" w:rsidP="004F189C">
      <w:pPr>
        <w:jc w:val="both"/>
        <w:rPr>
          <w:rFonts w:ascii="Times New Roman" w:hAnsi="Times New Roman" w:cs="Times New Roman"/>
          <w:sz w:val="44"/>
          <w:szCs w:val="44"/>
        </w:rPr>
      </w:pPr>
    </w:p>
    <w:p w14:paraId="2DEE90C4" w14:textId="77777777" w:rsidR="004F189C" w:rsidRPr="00217316" w:rsidRDefault="004F189C" w:rsidP="004F189C">
      <w:pPr>
        <w:jc w:val="both"/>
        <w:rPr>
          <w:rFonts w:ascii="Times New Roman" w:hAnsi="Times New Roman" w:cs="Times New Roman"/>
          <w:sz w:val="44"/>
          <w:szCs w:val="44"/>
        </w:rPr>
      </w:pPr>
    </w:p>
    <w:p w14:paraId="343484FF" w14:textId="77777777" w:rsidR="004F189C" w:rsidRPr="00217316" w:rsidRDefault="004F189C" w:rsidP="004F189C">
      <w:pPr>
        <w:jc w:val="both"/>
        <w:rPr>
          <w:rFonts w:ascii="Times New Roman" w:hAnsi="Times New Roman" w:cs="Times New Roman"/>
          <w:sz w:val="44"/>
          <w:szCs w:val="44"/>
        </w:rPr>
      </w:pPr>
    </w:p>
    <w:p w14:paraId="5DDF03A6" w14:textId="77777777" w:rsidR="004F189C" w:rsidRPr="00217316" w:rsidRDefault="004F189C" w:rsidP="004F189C">
      <w:pPr>
        <w:jc w:val="center"/>
        <w:rPr>
          <w:rFonts w:ascii="Times New Roman" w:hAnsi="Times New Roman" w:cs="Times New Roman"/>
          <w:sz w:val="44"/>
          <w:szCs w:val="44"/>
        </w:rPr>
      </w:pPr>
      <w:r w:rsidRPr="00217316">
        <w:rPr>
          <w:rFonts w:ascii="Times New Roman" w:hAnsi="Times New Roman" w:cs="Times New Roman"/>
          <w:sz w:val="44"/>
          <w:szCs w:val="44"/>
        </w:rPr>
        <w:t>New Zealand Tourism Forecasting</w:t>
      </w:r>
    </w:p>
    <w:p w14:paraId="4F9BEF6A" w14:textId="77777777" w:rsidR="004F189C" w:rsidRPr="00217316" w:rsidRDefault="004F189C" w:rsidP="004F189C">
      <w:pPr>
        <w:jc w:val="center"/>
        <w:rPr>
          <w:rFonts w:ascii="Times New Roman" w:hAnsi="Times New Roman" w:cs="Times New Roman"/>
          <w:sz w:val="44"/>
          <w:szCs w:val="44"/>
        </w:rPr>
      </w:pPr>
      <w:r>
        <w:rPr>
          <w:rFonts w:ascii="Times New Roman" w:hAnsi="Times New Roman" w:cs="Times New Roman"/>
          <w:sz w:val="44"/>
          <w:szCs w:val="44"/>
        </w:rPr>
        <w:t xml:space="preserve">Model TCS </w:t>
      </w:r>
      <w:r w:rsidRPr="00401796">
        <w:rPr>
          <w:rFonts w:ascii="Times New Roman" w:hAnsi="Times New Roman" w:cs="Times New Roman"/>
          <w:sz w:val="44"/>
          <w:szCs w:val="44"/>
        </w:rPr>
        <w:t xml:space="preserve">VAR </w:t>
      </w:r>
    </w:p>
    <w:p w14:paraId="2C3C95DE" w14:textId="77777777" w:rsidR="004F189C" w:rsidRPr="00217316" w:rsidRDefault="004F189C" w:rsidP="004F189C">
      <w:pPr>
        <w:jc w:val="both"/>
        <w:rPr>
          <w:rFonts w:ascii="Times New Roman" w:hAnsi="Times New Roman" w:cs="Times New Roman"/>
        </w:rPr>
      </w:pPr>
    </w:p>
    <w:p w14:paraId="2B4E2FC1" w14:textId="77777777" w:rsidR="004F189C" w:rsidRPr="00217316" w:rsidRDefault="004F189C" w:rsidP="004F189C">
      <w:pPr>
        <w:jc w:val="both"/>
        <w:rPr>
          <w:rFonts w:ascii="Times New Roman" w:hAnsi="Times New Roman" w:cs="Times New Roman"/>
          <w:sz w:val="24"/>
          <w:szCs w:val="24"/>
        </w:rPr>
      </w:pPr>
    </w:p>
    <w:p w14:paraId="718ACB3D" w14:textId="77777777" w:rsidR="004F189C" w:rsidRPr="00217316" w:rsidRDefault="004F189C" w:rsidP="004F189C">
      <w:pPr>
        <w:jc w:val="both"/>
        <w:rPr>
          <w:rFonts w:ascii="Times New Roman" w:hAnsi="Times New Roman" w:cs="Times New Roman"/>
          <w:sz w:val="24"/>
          <w:szCs w:val="24"/>
        </w:rPr>
      </w:pPr>
    </w:p>
    <w:p w14:paraId="74A3D1FA" w14:textId="77777777" w:rsidR="004F189C" w:rsidRPr="00217316" w:rsidRDefault="004F189C" w:rsidP="004F189C">
      <w:pPr>
        <w:jc w:val="both"/>
        <w:rPr>
          <w:rFonts w:ascii="Times New Roman" w:hAnsi="Times New Roman" w:cs="Times New Roman"/>
          <w:sz w:val="24"/>
          <w:szCs w:val="24"/>
        </w:rPr>
      </w:pPr>
    </w:p>
    <w:p w14:paraId="4BBB5689" w14:textId="77777777" w:rsidR="004F189C" w:rsidRPr="00217316" w:rsidRDefault="004F189C" w:rsidP="004F189C">
      <w:pPr>
        <w:jc w:val="both"/>
        <w:rPr>
          <w:rFonts w:ascii="Times New Roman" w:hAnsi="Times New Roman" w:cs="Times New Roman"/>
          <w:sz w:val="24"/>
          <w:szCs w:val="24"/>
        </w:rPr>
      </w:pPr>
    </w:p>
    <w:p w14:paraId="6CF3A334" w14:textId="77777777" w:rsidR="004F189C" w:rsidRPr="00217316" w:rsidRDefault="004F189C" w:rsidP="004F189C">
      <w:pPr>
        <w:jc w:val="both"/>
        <w:rPr>
          <w:rFonts w:ascii="Times New Roman" w:hAnsi="Times New Roman" w:cs="Times New Roman"/>
          <w:sz w:val="24"/>
          <w:szCs w:val="24"/>
        </w:rPr>
      </w:pPr>
    </w:p>
    <w:p w14:paraId="59C8EF23" w14:textId="77777777" w:rsidR="004F189C" w:rsidRPr="00217316" w:rsidRDefault="004F189C" w:rsidP="004F189C">
      <w:pPr>
        <w:jc w:val="both"/>
        <w:rPr>
          <w:rFonts w:ascii="Times New Roman" w:hAnsi="Times New Roman" w:cs="Times New Roman"/>
          <w:sz w:val="24"/>
          <w:szCs w:val="24"/>
        </w:rPr>
      </w:pPr>
    </w:p>
    <w:p w14:paraId="0C8AE543" w14:textId="77777777" w:rsidR="004F189C" w:rsidRPr="00217316" w:rsidRDefault="004F189C" w:rsidP="004F189C">
      <w:pPr>
        <w:jc w:val="both"/>
        <w:rPr>
          <w:rFonts w:ascii="Times New Roman" w:hAnsi="Times New Roman" w:cs="Times New Roman"/>
          <w:sz w:val="24"/>
          <w:szCs w:val="24"/>
        </w:rPr>
      </w:pPr>
    </w:p>
    <w:p w14:paraId="478A031F" w14:textId="77777777" w:rsidR="004F189C" w:rsidRPr="00217316" w:rsidRDefault="004F189C" w:rsidP="004F189C">
      <w:pPr>
        <w:jc w:val="both"/>
        <w:rPr>
          <w:rFonts w:ascii="Times New Roman" w:hAnsi="Times New Roman" w:cs="Times New Roman"/>
          <w:sz w:val="24"/>
          <w:szCs w:val="24"/>
        </w:rPr>
      </w:pPr>
    </w:p>
    <w:p w14:paraId="14A6968E" w14:textId="77777777" w:rsidR="004F189C" w:rsidRPr="00217316" w:rsidRDefault="004F189C" w:rsidP="004F189C">
      <w:pPr>
        <w:jc w:val="both"/>
        <w:rPr>
          <w:rFonts w:ascii="Times New Roman" w:hAnsi="Times New Roman" w:cs="Times New Roman"/>
          <w:sz w:val="24"/>
          <w:szCs w:val="24"/>
        </w:rPr>
      </w:pPr>
    </w:p>
    <w:p w14:paraId="55EA7457" w14:textId="77777777" w:rsidR="004F189C" w:rsidRPr="00217316" w:rsidRDefault="004F189C" w:rsidP="004F189C">
      <w:pPr>
        <w:jc w:val="both"/>
        <w:rPr>
          <w:rFonts w:ascii="Times New Roman" w:hAnsi="Times New Roman" w:cs="Times New Roman"/>
          <w:sz w:val="24"/>
          <w:szCs w:val="24"/>
        </w:rPr>
      </w:pPr>
    </w:p>
    <w:p w14:paraId="1E7E14A2" w14:textId="77777777" w:rsidR="004F189C" w:rsidRPr="00217316" w:rsidRDefault="004F189C" w:rsidP="004F189C">
      <w:pPr>
        <w:jc w:val="both"/>
        <w:rPr>
          <w:rFonts w:ascii="Times New Roman" w:hAnsi="Times New Roman" w:cs="Times New Roman"/>
          <w:sz w:val="24"/>
          <w:szCs w:val="24"/>
        </w:rPr>
      </w:pPr>
    </w:p>
    <w:p w14:paraId="65EA5B53" w14:textId="77777777" w:rsidR="004F189C" w:rsidRPr="00217316" w:rsidRDefault="004F189C" w:rsidP="004F189C">
      <w:pPr>
        <w:spacing w:after="160"/>
        <w:jc w:val="both"/>
        <w:rPr>
          <w:rFonts w:ascii="Times New Roman" w:hAnsi="Times New Roman" w:cs="Times New Roman"/>
        </w:rPr>
      </w:pPr>
      <w:r w:rsidRPr="00217316">
        <w:rPr>
          <w:rFonts w:ascii="Times New Roman" w:hAnsi="Times New Roman" w:cs="Times New Roman"/>
        </w:rPr>
        <w:t xml:space="preserve">IT7510 Capstone Semester Two 2025 </w:t>
      </w:r>
    </w:p>
    <w:p w14:paraId="6ABE5C23" w14:textId="77777777" w:rsidR="004F189C" w:rsidRPr="00217316" w:rsidRDefault="004F189C" w:rsidP="004F189C">
      <w:pPr>
        <w:spacing w:after="158"/>
        <w:ind w:left="24"/>
        <w:jc w:val="both"/>
        <w:rPr>
          <w:rFonts w:ascii="Times New Roman" w:hAnsi="Times New Roman" w:cs="Times New Roman"/>
          <w:sz w:val="24"/>
          <w:szCs w:val="24"/>
        </w:rPr>
      </w:pPr>
      <w:r w:rsidRPr="00217316">
        <w:rPr>
          <w:rFonts w:ascii="Times New Roman" w:hAnsi="Times New Roman" w:cs="Times New Roman"/>
          <w:sz w:val="24"/>
          <w:szCs w:val="24"/>
        </w:rPr>
        <w:t xml:space="preserve">Project name: </w:t>
      </w:r>
      <w:proofErr w:type="spellStart"/>
      <w:r w:rsidRPr="00217316">
        <w:rPr>
          <w:rFonts w:ascii="Times New Roman" w:hAnsi="Times New Roman" w:cs="Times New Roman"/>
          <w:sz w:val="24"/>
          <w:szCs w:val="24"/>
        </w:rPr>
        <w:t>FutureTourism.LSG</w:t>
      </w:r>
      <w:proofErr w:type="spellEnd"/>
    </w:p>
    <w:p w14:paraId="23E19484" w14:textId="77777777" w:rsidR="004F189C" w:rsidRPr="00217316" w:rsidRDefault="004F189C" w:rsidP="004F189C">
      <w:pPr>
        <w:spacing w:after="203"/>
        <w:jc w:val="both"/>
        <w:rPr>
          <w:rFonts w:ascii="Times New Roman" w:hAnsi="Times New Roman" w:cs="Times New Roman"/>
          <w:sz w:val="24"/>
          <w:szCs w:val="24"/>
        </w:rPr>
      </w:pPr>
      <w:r w:rsidRPr="00217316">
        <w:rPr>
          <w:rFonts w:ascii="Times New Roman" w:hAnsi="Times New Roman" w:cs="Times New Roman"/>
          <w:sz w:val="24"/>
          <w:szCs w:val="24"/>
        </w:rPr>
        <w:t xml:space="preserve">Group name: LSG </w:t>
      </w:r>
    </w:p>
    <w:p w14:paraId="200B51B7" w14:textId="77777777" w:rsidR="004F189C" w:rsidRPr="00217316" w:rsidRDefault="004F189C" w:rsidP="004F189C">
      <w:pPr>
        <w:spacing w:after="201"/>
        <w:jc w:val="both"/>
        <w:rPr>
          <w:rFonts w:ascii="Times New Roman" w:hAnsi="Times New Roman" w:cs="Times New Roman"/>
          <w:sz w:val="24"/>
          <w:szCs w:val="24"/>
        </w:rPr>
      </w:pPr>
      <w:r w:rsidRPr="00217316">
        <w:rPr>
          <w:rFonts w:ascii="Times New Roman" w:hAnsi="Times New Roman" w:cs="Times New Roman"/>
          <w:sz w:val="24"/>
          <w:szCs w:val="24"/>
        </w:rPr>
        <w:t xml:space="preserve">Name: Lakshya Mann, Shivam Arora, Gowtham R Panicker  </w:t>
      </w:r>
    </w:p>
    <w:p w14:paraId="6D4A9113" w14:textId="77777777" w:rsidR="004F189C" w:rsidRPr="00F3656A" w:rsidRDefault="004F189C" w:rsidP="004F189C">
      <w:pPr>
        <w:jc w:val="both"/>
        <w:rPr>
          <w:rFonts w:ascii="Times New Roman" w:hAnsi="Times New Roman" w:cs="Times New Roman"/>
          <w:sz w:val="24"/>
          <w:szCs w:val="24"/>
        </w:rPr>
      </w:pPr>
      <w:r w:rsidRPr="00217316">
        <w:rPr>
          <w:rFonts w:ascii="Times New Roman" w:hAnsi="Times New Roman" w:cs="Times New Roman"/>
          <w:sz w:val="24"/>
          <w:szCs w:val="24"/>
        </w:rPr>
        <w:t>Client Name: Dr. Trang Do</w:t>
      </w:r>
    </w:p>
    <w:sdt>
      <w:sdtPr>
        <w:rPr>
          <w:rFonts w:ascii="Arial" w:eastAsia="Arial" w:hAnsi="Arial" w:cs="Arial"/>
          <w:color w:val="auto"/>
          <w:sz w:val="22"/>
          <w:szCs w:val="22"/>
          <w:lang w:val="en-NZ" w:eastAsia="en-NZ"/>
        </w:rPr>
        <w:id w:val="971939904"/>
        <w:docPartObj>
          <w:docPartGallery w:val="Table of Contents"/>
          <w:docPartUnique/>
        </w:docPartObj>
      </w:sdtPr>
      <w:sdtEndPr>
        <w:rPr>
          <w:b/>
          <w:bCs/>
          <w:noProof/>
        </w:rPr>
      </w:sdtEndPr>
      <w:sdtContent>
        <w:p w14:paraId="60AC7D90" w14:textId="77777777" w:rsidR="004F189C" w:rsidRDefault="004F189C" w:rsidP="004F189C">
          <w:pPr>
            <w:pStyle w:val="TOCHeading"/>
          </w:pPr>
          <w:r>
            <w:t>Table of Contents</w:t>
          </w:r>
        </w:p>
        <w:p w14:paraId="5459DA4C"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1566575" w:history="1">
            <w:r w:rsidRPr="00C5626E">
              <w:rPr>
                <w:rStyle w:val="Hyperlink"/>
                <w:noProof/>
              </w:rPr>
              <w:t>Executive Summary</w:t>
            </w:r>
            <w:r>
              <w:rPr>
                <w:noProof/>
                <w:webHidden/>
              </w:rPr>
              <w:tab/>
            </w:r>
            <w:r>
              <w:rPr>
                <w:noProof/>
                <w:webHidden/>
              </w:rPr>
              <w:fldChar w:fldCharType="begin"/>
            </w:r>
            <w:r>
              <w:rPr>
                <w:noProof/>
                <w:webHidden/>
              </w:rPr>
              <w:instrText xml:space="preserve"> PAGEREF _Toc211566575 \h </w:instrText>
            </w:r>
            <w:r>
              <w:rPr>
                <w:noProof/>
                <w:webHidden/>
              </w:rPr>
            </w:r>
            <w:r>
              <w:rPr>
                <w:noProof/>
                <w:webHidden/>
              </w:rPr>
              <w:fldChar w:fldCharType="separate"/>
            </w:r>
            <w:r>
              <w:rPr>
                <w:noProof/>
                <w:webHidden/>
              </w:rPr>
              <w:t>3</w:t>
            </w:r>
            <w:r>
              <w:rPr>
                <w:noProof/>
                <w:webHidden/>
              </w:rPr>
              <w:fldChar w:fldCharType="end"/>
            </w:r>
          </w:hyperlink>
        </w:p>
        <w:p w14:paraId="16187F69"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6576" w:history="1">
            <w:r w:rsidRPr="00C5626E">
              <w:rPr>
                <w:rStyle w:val="Hyperlink"/>
                <w:noProof/>
              </w:rPr>
              <w:t>Project Overview</w:t>
            </w:r>
            <w:r>
              <w:rPr>
                <w:noProof/>
                <w:webHidden/>
              </w:rPr>
              <w:tab/>
            </w:r>
            <w:r>
              <w:rPr>
                <w:noProof/>
                <w:webHidden/>
              </w:rPr>
              <w:fldChar w:fldCharType="begin"/>
            </w:r>
            <w:r>
              <w:rPr>
                <w:noProof/>
                <w:webHidden/>
              </w:rPr>
              <w:instrText xml:space="preserve"> PAGEREF _Toc211566576 \h </w:instrText>
            </w:r>
            <w:r>
              <w:rPr>
                <w:noProof/>
                <w:webHidden/>
              </w:rPr>
            </w:r>
            <w:r>
              <w:rPr>
                <w:noProof/>
                <w:webHidden/>
              </w:rPr>
              <w:fldChar w:fldCharType="separate"/>
            </w:r>
            <w:r>
              <w:rPr>
                <w:noProof/>
                <w:webHidden/>
              </w:rPr>
              <w:t>4</w:t>
            </w:r>
            <w:r>
              <w:rPr>
                <w:noProof/>
                <w:webHidden/>
              </w:rPr>
              <w:fldChar w:fldCharType="end"/>
            </w:r>
          </w:hyperlink>
        </w:p>
        <w:p w14:paraId="44DCA4E7"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6577" w:history="1">
            <w:r w:rsidRPr="00C5626E">
              <w:rPr>
                <w:rStyle w:val="Hyperlink"/>
                <w:noProof/>
              </w:rPr>
              <w:t>Methodology</w:t>
            </w:r>
            <w:r>
              <w:rPr>
                <w:noProof/>
                <w:webHidden/>
              </w:rPr>
              <w:tab/>
            </w:r>
            <w:r>
              <w:rPr>
                <w:noProof/>
                <w:webHidden/>
              </w:rPr>
              <w:fldChar w:fldCharType="begin"/>
            </w:r>
            <w:r>
              <w:rPr>
                <w:noProof/>
                <w:webHidden/>
              </w:rPr>
              <w:instrText xml:space="preserve"> PAGEREF _Toc211566577 \h </w:instrText>
            </w:r>
            <w:r>
              <w:rPr>
                <w:noProof/>
                <w:webHidden/>
              </w:rPr>
            </w:r>
            <w:r>
              <w:rPr>
                <w:noProof/>
                <w:webHidden/>
              </w:rPr>
              <w:fldChar w:fldCharType="separate"/>
            </w:r>
            <w:r>
              <w:rPr>
                <w:noProof/>
                <w:webHidden/>
              </w:rPr>
              <w:t>5</w:t>
            </w:r>
            <w:r>
              <w:rPr>
                <w:noProof/>
                <w:webHidden/>
              </w:rPr>
              <w:fldChar w:fldCharType="end"/>
            </w:r>
          </w:hyperlink>
        </w:p>
        <w:p w14:paraId="5FAF0FE0"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6578" w:history="1">
            <w:r w:rsidRPr="00C5626E">
              <w:rPr>
                <w:rStyle w:val="Hyperlink"/>
                <w:noProof/>
              </w:rPr>
              <w:t>Model Configuration</w:t>
            </w:r>
            <w:r>
              <w:rPr>
                <w:noProof/>
                <w:webHidden/>
              </w:rPr>
              <w:tab/>
            </w:r>
            <w:r>
              <w:rPr>
                <w:noProof/>
                <w:webHidden/>
              </w:rPr>
              <w:fldChar w:fldCharType="begin"/>
            </w:r>
            <w:r>
              <w:rPr>
                <w:noProof/>
                <w:webHidden/>
              </w:rPr>
              <w:instrText xml:space="preserve"> PAGEREF _Toc211566578 \h </w:instrText>
            </w:r>
            <w:r>
              <w:rPr>
                <w:noProof/>
                <w:webHidden/>
              </w:rPr>
            </w:r>
            <w:r>
              <w:rPr>
                <w:noProof/>
                <w:webHidden/>
              </w:rPr>
              <w:fldChar w:fldCharType="separate"/>
            </w:r>
            <w:r>
              <w:rPr>
                <w:noProof/>
                <w:webHidden/>
              </w:rPr>
              <w:t>6</w:t>
            </w:r>
            <w:r>
              <w:rPr>
                <w:noProof/>
                <w:webHidden/>
              </w:rPr>
              <w:fldChar w:fldCharType="end"/>
            </w:r>
          </w:hyperlink>
        </w:p>
        <w:p w14:paraId="5A00FC09"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6579" w:history="1">
            <w:r w:rsidRPr="00C5626E">
              <w:rPr>
                <w:rStyle w:val="Hyperlink"/>
                <w:noProof/>
              </w:rPr>
              <w:t>Technologies and Libraries</w:t>
            </w:r>
            <w:r>
              <w:rPr>
                <w:noProof/>
                <w:webHidden/>
              </w:rPr>
              <w:tab/>
            </w:r>
            <w:r>
              <w:rPr>
                <w:noProof/>
                <w:webHidden/>
              </w:rPr>
              <w:fldChar w:fldCharType="begin"/>
            </w:r>
            <w:r>
              <w:rPr>
                <w:noProof/>
                <w:webHidden/>
              </w:rPr>
              <w:instrText xml:space="preserve"> PAGEREF _Toc211566579 \h </w:instrText>
            </w:r>
            <w:r>
              <w:rPr>
                <w:noProof/>
                <w:webHidden/>
              </w:rPr>
            </w:r>
            <w:r>
              <w:rPr>
                <w:noProof/>
                <w:webHidden/>
              </w:rPr>
              <w:fldChar w:fldCharType="separate"/>
            </w:r>
            <w:r>
              <w:rPr>
                <w:noProof/>
                <w:webHidden/>
              </w:rPr>
              <w:t>6</w:t>
            </w:r>
            <w:r>
              <w:rPr>
                <w:noProof/>
                <w:webHidden/>
              </w:rPr>
              <w:fldChar w:fldCharType="end"/>
            </w:r>
          </w:hyperlink>
        </w:p>
        <w:p w14:paraId="72D1C22E"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6580" w:history="1">
            <w:r w:rsidRPr="00C5626E">
              <w:rPr>
                <w:rStyle w:val="Hyperlink"/>
                <w:noProof/>
              </w:rPr>
              <w:t>Data Processing Pipeline</w:t>
            </w:r>
            <w:r>
              <w:rPr>
                <w:noProof/>
                <w:webHidden/>
              </w:rPr>
              <w:tab/>
            </w:r>
            <w:r>
              <w:rPr>
                <w:noProof/>
                <w:webHidden/>
              </w:rPr>
              <w:fldChar w:fldCharType="begin"/>
            </w:r>
            <w:r>
              <w:rPr>
                <w:noProof/>
                <w:webHidden/>
              </w:rPr>
              <w:instrText xml:space="preserve"> PAGEREF _Toc211566580 \h </w:instrText>
            </w:r>
            <w:r>
              <w:rPr>
                <w:noProof/>
                <w:webHidden/>
              </w:rPr>
            </w:r>
            <w:r>
              <w:rPr>
                <w:noProof/>
                <w:webHidden/>
              </w:rPr>
              <w:fldChar w:fldCharType="separate"/>
            </w:r>
            <w:r>
              <w:rPr>
                <w:noProof/>
                <w:webHidden/>
              </w:rPr>
              <w:t>7</w:t>
            </w:r>
            <w:r>
              <w:rPr>
                <w:noProof/>
                <w:webHidden/>
              </w:rPr>
              <w:fldChar w:fldCharType="end"/>
            </w:r>
          </w:hyperlink>
        </w:p>
        <w:p w14:paraId="7413418A"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6581" w:history="1">
            <w:r w:rsidRPr="00C5626E">
              <w:rPr>
                <w:rStyle w:val="Hyperlink"/>
                <w:noProof/>
              </w:rPr>
              <w:t>Import and Preparation</w:t>
            </w:r>
            <w:r>
              <w:rPr>
                <w:noProof/>
                <w:webHidden/>
              </w:rPr>
              <w:tab/>
            </w:r>
            <w:r>
              <w:rPr>
                <w:noProof/>
                <w:webHidden/>
              </w:rPr>
              <w:fldChar w:fldCharType="begin"/>
            </w:r>
            <w:r>
              <w:rPr>
                <w:noProof/>
                <w:webHidden/>
              </w:rPr>
              <w:instrText xml:space="preserve"> PAGEREF _Toc211566581 \h </w:instrText>
            </w:r>
            <w:r>
              <w:rPr>
                <w:noProof/>
                <w:webHidden/>
              </w:rPr>
            </w:r>
            <w:r>
              <w:rPr>
                <w:noProof/>
                <w:webHidden/>
              </w:rPr>
              <w:fldChar w:fldCharType="separate"/>
            </w:r>
            <w:r>
              <w:rPr>
                <w:noProof/>
                <w:webHidden/>
              </w:rPr>
              <w:t>7</w:t>
            </w:r>
            <w:r>
              <w:rPr>
                <w:noProof/>
                <w:webHidden/>
              </w:rPr>
              <w:fldChar w:fldCharType="end"/>
            </w:r>
          </w:hyperlink>
        </w:p>
        <w:p w14:paraId="21C63B74"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6582" w:history="1">
            <w:r w:rsidRPr="00C5626E">
              <w:rPr>
                <w:rStyle w:val="Hyperlink"/>
                <w:noProof/>
              </w:rPr>
              <w:t>Transformation</w:t>
            </w:r>
            <w:r>
              <w:rPr>
                <w:noProof/>
                <w:webHidden/>
              </w:rPr>
              <w:tab/>
            </w:r>
            <w:r>
              <w:rPr>
                <w:noProof/>
                <w:webHidden/>
              </w:rPr>
              <w:fldChar w:fldCharType="begin"/>
            </w:r>
            <w:r>
              <w:rPr>
                <w:noProof/>
                <w:webHidden/>
              </w:rPr>
              <w:instrText xml:space="preserve"> PAGEREF _Toc211566582 \h </w:instrText>
            </w:r>
            <w:r>
              <w:rPr>
                <w:noProof/>
                <w:webHidden/>
              </w:rPr>
            </w:r>
            <w:r>
              <w:rPr>
                <w:noProof/>
                <w:webHidden/>
              </w:rPr>
              <w:fldChar w:fldCharType="separate"/>
            </w:r>
            <w:r>
              <w:rPr>
                <w:noProof/>
                <w:webHidden/>
              </w:rPr>
              <w:t>7</w:t>
            </w:r>
            <w:r>
              <w:rPr>
                <w:noProof/>
                <w:webHidden/>
              </w:rPr>
              <w:fldChar w:fldCharType="end"/>
            </w:r>
          </w:hyperlink>
        </w:p>
        <w:p w14:paraId="4CE38F68"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6583" w:history="1">
            <w:r w:rsidRPr="00C5626E">
              <w:rPr>
                <w:rStyle w:val="Hyperlink"/>
                <w:noProof/>
              </w:rPr>
              <w:t>Forecasting and Evaluation</w:t>
            </w:r>
            <w:r>
              <w:rPr>
                <w:noProof/>
                <w:webHidden/>
              </w:rPr>
              <w:tab/>
            </w:r>
            <w:r>
              <w:rPr>
                <w:noProof/>
                <w:webHidden/>
              </w:rPr>
              <w:fldChar w:fldCharType="begin"/>
            </w:r>
            <w:r>
              <w:rPr>
                <w:noProof/>
                <w:webHidden/>
              </w:rPr>
              <w:instrText xml:space="preserve"> PAGEREF _Toc211566583 \h </w:instrText>
            </w:r>
            <w:r>
              <w:rPr>
                <w:noProof/>
                <w:webHidden/>
              </w:rPr>
            </w:r>
            <w:r>
              <w:rPr>
                <w:noProof/>
                <w:webHidden/>
              </w:rPr>
              <w:fldChar w:fldCharType="separate"/>
            </w:r>
            <w:r>
              <w:rPr>
                <w:noProof/>
                <w:webHidden/>
              </w:rPr>
              <w:t>7</w:t>
            </w:r>
            <w:r>
              <w:rPr>
                <w:noProof/>
                <w:webHidden/>
              </w:rPr>
              <w:fldChar w:fldCharType="end"/>
            </w:r>
          </w:hyperlink>
        </w:p>
        <w:p w14:paraId="51016072"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6584" w:history="1">
            <w:r w:rsidRPr="00C5626E">
              <w:rPr>
                <w:rStyle w:val="Hyperlink"/>
                <w:noProof/>
              </w:rPr>
              <w:t>Results and Analysis</w:t>
            </w:r>
            <w:r>
              <w:rPr>
                <w:noProof/>
                <w:webHidden/>
              </w:rPr>
              <w:tab/>
            </w:r>
            <w:r>
              <w:rPr>
                <w:noProof/>
                <w:webHidden/>
              </w:rPr>
              <w:fldChar w:fldCharType="begin"/>
            </w:r>
            <w:r>
              <w:rPr>
                <w:noProof/>
                <w:webHidden/>
              </w:rPr>
              <w:instrText xml:space="preserve"> PAGEREF _Toc211566584 \h </w:instrText>
            </w:r>
            <w:r>
              <w:rPr>
                <w:noProof/>
                <w:webHidden/>
              </w:rPr>
            </w:r>
            <w:r>
              <w:rPr>
                <w:noProof/>
                <w:webHidden/>
              </w:rPr>
              <w:fldChar w:fldCharType="separate"/>
            </w:r>
            <w:r>
              <w:rPr>
                <w:noProof/>
                <w:webHidden/>
              </w:rPr>
              <w:t>9</w:t>
            </w:r>
            <w:r>
              <w:rPr>
                <w:noProof/>
                <w:webHidden/>
              </w:rPr>
              <w:fldChar w:fldCharType="end"/>
            </w:r>
          </w:hyperlink>
        </w:p>
        <w:p w14:paraId="3CDDE32F"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6585" w:history="1">
            <w:r w:rsidRPr="00C5626E">
              <w:rPr>
                <w:rStyle w:val="Hyperlink"/>
                <w:noProof/>
              </w:rPr>
              <w:t>Forecast Visualization</w:t>
            </w:r>
            <w:r>
              <w:rPr>
                <w:noProof/>
                <w:webHidden/>
              </w:rPr>
              <w:tab/>
            </w:r>
            <w:r>
              <w:rPr>
                <w:noProof/>
                <w:webHidden/>
              </w:rPr>
              <w:fldChar w:fldCharType="begin"/>
            </w:r>
            <w:r>
              <w:rPr>
                <w:noProof/>
                <w:webHidden/>
              </w:rPr>
              <w:instrText xml:space="preserve"> PAGEREF _Toc211566585 \h </w:instrText>
            </w:r>
            <w:r>
              <w:rPr>
                <w:noProof/>
                <w:webHidden/>
              </w:rPr>
            </w:r>
            <w:r>
              <w:rPr>
                <w:noProof/>
                <w:webHidden/>
              </w:rPr>
              <w:fldChar w:fldCharType="separate"/>
            </w:r>
            <w:r>
              <w:rPr>
                <w:noProof/>
                <w:webHidden/>
              </w:rPr>
              <w:t>9</w:t>
            </w:r>
            <w:r>
              <w:rPr>
                <w:noProof/>
                <w:webHidden/>
              </w:rPr>
              <w:fldChar w:fldCharType="end"/>
            </w:r>
          </w:hyperlink>
        </w:p>
        <w:p w14:paraId="27615FE3"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66586" w:history="1">
            <w:r w:rsidRPr="00C5626E">
              <w:rPr>
                <w:rStyle w:val="Hyperlink"/>
                <w:noProof/>
              </w:rPr>
              <w:t>Model Performance Indicators</w:t>
            </w:r>
            <w:r>
              <w:rPr>
                <w:noProof/>
                <w:webHidden/>
              </w:rPr>
              <w:tab/>
            </w:r>
            <w:r>
              <w:rPr>
                <w:noProof/>
                <w:webHidden/>
              </w:rPr>
              <w:fldChar w:fldCharType="begin"/>
            </w:r>
            <w:r>
              <w:rPr>
                <w:noProof/>
                <w:webHidden/>
              </w:rPr>
              <w:instrText xml:space="preserve"> PAGEREF _Toc211566586 \h </w:instrText>
            </w:r>
            <w:r>
              <w:rPr>
                <w:noProof/>
                <w:webHidden/>
              </w:rPr>
            </w:r>
            <w:r>
              <w:rPr>
                <w:noProof/>
                <w:webHidden/>
              </w:rPr>
              <w:fldChar w:fldCharType="separate"/>
            </w:r>
            <w:r>
              <w:rPr>
                <w:noProof/>
                <w:webHidden/>
              </w:rPr>
              <w:t>10</w:t>
            </w:r>
            <w:r>
              <w:rPr>
                <w:noProof/>
                <w:webHidden/>
              </w:rPr>
              <w:fldChar w:fldCharType="end"/>
            </w:r>
          </w:hyperlink>
        </w:p>
        <w:p w14:paraId="5DA84AD3"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6587" w:history="1">
            <w:r w:rsidRPr="00C5626E">
              <w:rPr>
                <w:rStyle w:val="Hyperlink"/>
                <w:noProof/>
              </w:rPr>
              <w:t>Recommendations</w:t>
            </w:r>
            <w:r>
              <w:rPr>
                <w:noProof/>
                <w:webHidden/>
              </w:rPr>
              <w:tab/>
            </w:r>
            <w:r>
              <w:rPr>
                <w:noProof/>
                <w:webHidden/>
              </w:rPr>
              <w:fldChar w:fldCharType="begin"/>
            </w:r>
            <w:r>
              <w:rPr>
                <w:noProof/>
                <w:webHidden/>
              </w:rPr>
              <w:instrText xml:space="preserve"> PAGEREF _Toc211566587 \h </w:instrText>
            </w:r>
            <w:r>
              <w:rPr>
                <w:noProof/>
                <w:webHidden/>
              </w:rPr>
            </w:r>
            <w:r>
              <w:rPr>
                <w:noProof/>
                <w:webHidden/>
              </w:rPr>
              <w:fldChar w:fldCharType="separate"/>
            </w:r>
            <w:r>
              <w:rPr>
                <w:noProof/>
                <w:webHidden/>
              </w:rPr>
              <w:t>11</w:t>
            </w:r>
            <w:r>
              <w:rPr>
                <w:noProof/>
                <w:webHidden/>
              </w:rPr>
              <w:fldChar w:fldCharType="end"/>
            </w:r>
          </w:hyperlink>
        </w:p>
        <w:p w14:paraId="1C4B65CF"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66588" w:history="1">
            <w:r w:rsidRPr="00C5626E">
              <w:rPr>
                <w:rStyle w:val="Hyperlink"/>
                <w:noProof/>
              </w:rPr>
              <w:t>Conclusion</w:t>
            </w:r>
            <w:r>
              <w:rPr>
                <w:noProof/>
                <w:webHidden/>
              </w:rPr>
              <w:tab/>
            </w:r>
            <w:r>
              <w:rPr>
                <w:noProof/>
                <w:webHidden/>
              </w:rPr>
              <w:fldChar w:fldCharType="begin"/>
            </w:r>
            <w:r>
              <w:rPr>
                <w:noProof/>
                <w:webHidden/>
              </w:rPr>
              <w:instrText xml:space="preserve"> PAGEREF _Toc211566588 \h </w:instrText>
            </w:r>
            <w:r>
              <w:rPr>
                <w:noProof/>
                <w:webHidden/>
              </w:rPr>
            </w:r>
            <w:r>
              <w:rPr>
                <w:noProof/>
                <w:webHidden/>
              </w:rPr>
              <w:fldChar w:fldCharType="separate"/>
            </w:r>
            <w:r>
              <w:rPr>
                <w:noProof/>
                <w:webHidden/>
              </w:rPr>
              <w:t>12</w:t>
            </w:r>
            <w:r>
              <w:rPr>
                <w:noProof/>
                <w:webHidden/>
              </w:rPr>
              <w:fldChar w:fldCharType="end"/>
            </w:r>
          </w:hyperlink>
        </w:p>
        <w:p w14:paraId="138D71EC" w14:textId="77777777" w:rsidR="004F189C" w:rsidRDefault="004F189C" w:rsidP="004F189C">
          <w:r>
            <w:rPr>
              <w:b/>
              <w:bCs/>
              <w:noProof/>
            </w:rPr>
            <w:fldChar w:fldCharType="end"/>
          </w:r>
        </w:p>
      </w:sdtContent>
    </w:sdt>
    <w:p w14:paraId="3458154B" w14:textId="77777777" w:rsidR="004F189C" w:rsidRDefault="004F189C" w:rsidP="004F189C"/>
    <w:p w14:paraId="3235BEAE" w14:textId="77777777" w:rsidR="004F189C" w:rsidRDefault="004F189C" w:rsidP="004F189C"/>
    <w:p w14:paraId="52E0EA48" w14:textId="77777777" w:rsidR="004F189C" w:rsidRDefault="004F189C" w:rsidP="004F189C"/>
    <w:p w14:paraId="1988BA87" w14:textId="77777777" w:rsidR="004F189C" w:rsidRDefault="004F189C" w:rsidP="004F189C"/>
    <w:p w14:paraId="2D6895E0" w14:textId="77777777" w:rsidR="004F189C" w:rsidRDefault="004F189C" w:rsidP="004F189C"/>
    <w:p w14:paraId="204A7B22" w14:textId="77777777" w:rsidR="004F189C" w:rsidRDefault="004F189C" w:rsidP="004F189C"/>
    <w:p w14:paraId="64628923" w14:textId="77777777" w:rsidR="004F189C" w:rsidRDefault="004F189C" w:rsidP="004F189C"/>
    <w:p w14:paraId="3333EFFD" w14:textId="77777777" w:rsidR="004F189C" w:rsidRDefault="004F189C" w:rsidP="004F189C"/>
    <w:p w14:paraId="6A8A8271" w14:textId="77777777" w:rsidR="004F189C" w:rsidRDefault="004F189C" w:rsidP="004F189C"/>
    <w:p w14:paraId="5EBB1878" w14:textId="77777777" w:rsidR="004F189C" w:rsidRDefault="004F189C" w:rsidP="004F189C"/>
    <w:p w14:paraId="4AA69141" w14:textId="77777777" w:rsidR="004F189C" w:rsidRDefault="004F189C" w:rsidP="004F189C"/>
    <w:p w14:paraId="731F4666" w14:textId="77777777" w:rsidR="004F189C" w:rsidRDefault="004F189C" w:rsidP="004F189C"/>
    <w:p w14:paraId="11DCA474" w14:textId="77777777" w:rsidR="004F189C" w:rsidRDefault="004F189C" w:rsidP="004F189C"/>
    <w:p w14:paraId="589DB11C" w14:textId="77777777" w:rsidR="004F189C" w:rsidRDefault="004F189C" w:rsidP="004F189C"/>
    <w:p w14:paraId="34A05724" w14:textId="77777777" w:rsidR="004F189C" w:rsidRDefault="004F189C" w:rsidP="004F189C"/>
    <w:p w14:paraId="063BBD00" w14:textId="77777777" w:rsidR="004F189C" w:rsidRDefault="004F189C" w:rsidP="004F189C"/>
    <w:p w14:paraId="3CCE4FF7" w14:textId="77777777" w:rsidR="004F189C" w:rsidRDefault="004F189C" w:rsidP="004F189C"/>
    <w:p w14:paraId="51DE7B97" w14:textId="77777777" w:rsidR="004F189C" w:rsidRDefault="004F189C" w:rsidP="004F189C"/>
    <w:p w14:paraId="5F3826EC" w14:textId="77777777" w:rsidR="004F189C" w:rsidRDefault="004F189C" w:rsidP="004F189C"/>
    <w:p w14:paraId="083A0820" w14:textId="77777777" w:rsidR="004F189C" w:rsidRDefault="004F189C" w:rsidP="004F189C"/>
    <w:p w14:paraId="355665AE" w14:textId="77777777" w:rsidR="004F189C" w:rsidRDefault="004F189C" w:rsidP="004F189C"/>
    <w:p w14:paraId="4E878493" w14:textId="77777777" w:rsidR="004F189C" w:rsidRDefault="004F189C" w:rsidP="004F189C"/>
    <w:p w14:paraId="3FF5D65E" w14:textId="77777777" w:rsidR="004F189C" w:rsidRDefault="004F189C" w:rsidP="004F189C"/>
    <w:p w14:paraId="552D9B41" w14:textId="77777777" w:rsidR="004F189C" w:rsidRDefault="004F189C" w:rsidP="004F189C"/>
    <w:p w14:paraId="51A9F4EA" w14:textId="77777777" w:rsidR="004F189C" w:rsidRPr="00413A83" w:rsidRDefault="004F189C" w:rsidP="004F189C">
      <w:pPr>
        <w:pStyle w:val="Heading2"/>
      </w:pPr>
      <w:bookmarkStart w:id="423" w:name="_Toc211566575"/>
      <w:bookmarkStart w:id="424" w:name="_Toc211587262"/>
      <w:bookmarkStart w:id="425" w:name="_Toc211595278"/>
      <w:r w:rsidRPr="00413A83">
        <w:t>Executive Summary</w:t>
      </w:r>
      <w:bookmarkEnd w:id="423"/>
      <w:bookmarkEnd w:id="424"/>
      <w:bookmarkEnd w:id="425"/>
    </w:p>
    <w:p w14:paraId="002588DB" w14:textId="77777777" w:rsidR="004F189C" w:rsidRPr="00413A83" w:rsidRDefault="004F189C" w:rsidP="004F189C">
      <w:pPr>
        <w:jc w:val="both"/>
        <w:rPr>
          <w:rFonts w:ascii="Times New Roman" w:hAnsi="Times New Roman" w:cs="Times New Roman"/>
          <w:sz w:val="24"/>
          <w:szCs w:val="24"/>
        </w:rPr>
      </w:pPr>
    </w:p>
    <w:p w14:paraId="3AFFF6DA" w14:textId="77777777" w:rsidR="004F189C" w:rsidRPr="003405CE"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t>This section presents the initial Vector Autoregression (VAR) model created to predict the yearly spending on domestic and international tourism in New Zealand. For short-term travel planning, the model provides coordinated projections by capturing the ways in which both spending categories affect one another across time. Using historical data from the Ministry of Business, Innovation, and Employment (MBIE), it offers a forecast horizon of three months.</w:t>
      </w:r>
    </w:p>
    <w:p w14:paraId="08ADD301" w14:textId="77777777" w:rsidR="004F189C" w:rsidRPr="00413A83" w:rsidRDefault="004F189C" w:rsidP="004F189C">
      <w:pPr>
        <w:jc w:val="both"/>
        <w:rPr>
          <w:rFonts w:ascii="Times New Roman" w:hAnsi="Times New Roman" w:cs="Times New Roman"/>
          <w:sz w:val="24"/>
          <w:szCs w:val="24"/>
        </w:rPr>
      </w:pPr>
    </w:p>
    <w:p w14:paraId="0F848C02" w14:textId="77777777" w:rsidR="004F189C" w:rsidRDefault="004F189C" w:rsidP="004F189C">
      <w:pPr>
        <w:jc w:val="both"/>
        <w:rPr>
          <w:rFonts w:ascii="Segoe UI Emoji" w:hAnsi="Segoe UI Emoji" w:cs="Segoe UI Emoji"/>
          <w:sz w:val="24"/>
          <w:szCs w:val="24"/>
        </w:rPr>
      </w:pPr>
    </w:p>
    <w:p w14:paraId="6AFBD681" w14:textId="77777777" w:rsidR="004F189C" w:rsidRDefault="004F189C" w:rsidP="004F189C">
      <w:pPr>
        <w:jc w:val="both"/>
        <w:rPr>
          <w:rFonts w:ascii="Segoe UI Emoji" w:hAnsi="Segoe UI Emoji" w:cs="Segoe UI Emoji"/>
          <w:sz w:val="24"/>
          <w:szCs w:val="24"/>
        </w:rPr>
      </w:pPr>
    </w:p>
    <w:p w14:paraId="5A611264" w14:textId="77777777" w:rsidR="004F189C" w:rsidRDefault="004F189C" w:rsidP="004F189C">
      <w:pPr>
        <w:jc w:val="both"/>
        <w:rPr>
          <w:rFonts w:ascii="Segoe UI Emoji" w:hAnsi="Segoe UI Emoji" w:cs="Segoe UI Emoji"/>
          <w:sz w:val="24"/>
          <w:szCs w:val="24"/>
        </w:rPr>
      </w:pPr>
    </w:p>
    <w:p w14:paraId="590B6629" w14:textId="77777777" w:rsidR="004F189C" w:rsidRDefault="004F189C" w:rsidP="004F189C">
      <w:pPr>
        <w:jc w:val="both"/>
        <w:rPr>
          <w:rFonts w:ascii="Segoe UI Emoji" w:hAnsi="Segoe UI Emoji" w:cs="Segoe UI Emoji"/>
          <w:sz w:val="24"/>
          <w:szCs w:val="24"/>
        </w:rPr>
      </w:pPr>
    </w:p>
    <w:p w14:paraId="255B18F3" w14:textId="77777777" w:rsidR="004F189C" w:rsidRDefault="004F189C" w:rsidP="004F189C">
      <w:pPr>
        <w:jc w:val="both"/>
        <w:rPr>
          <w:rFonts w:ascii="Segoe UI Emoji" w:hAnsi="Segoe UI Emoji" w:cs="Segoe UI Emoji"/>
          <w:sz w:val="24"/>
          <w:szCs w:val="24"/>
        </w:rPr>
      </w:pPr>
    </w:p>
    <w:p w14:paraId="32D8E4E4" w14:textId="77777777" w:rsidR="004F189C" w:rsidRDefault="004F189C" w:rsidP="004F189C">
      <w:pPr>
        <w:jc w:val="both"/>
        <w:rPr>
          <w:rFonts w:ascii="Segoe UI Emoji" w:hAnsi="Segoe UI Emoji" w:cs="Segoe UI Emoji"/>
          <w:sz w:val="24"/>
          <w:szCs w:val="24"/>
        </w:rPr>
      </w:pPr>
    </w:p>
    <w:p w14:paraId="45D1C4A9" w14:textId="77777777" w:rsidR="004F189C" w:rsidRDefault="004F189C" w:rsidP="004F189C">
      <w:pPr>
        <w:jc w:val="both"/>
        <w:rPr>
          <w:rFonts w:ascii="Segoe UI Emoji" w:hAnsi="Segoe UI Emoji" w:cs="Segoe UI Emoji"/>
          <w:sz w:val="24"/>
          <w:szCs w:val="24"/>
        </w:rPr>
      </w:pPr>
    </w:p>
    <w:p w14:paraId="1B726C53" w14:textId="77777777" w:rsidR="004F189C" w:rsidRDefault="004F189C" w:rsidP="004F189C">
      <w:pPr>
        <w:jc w:val="both"/>
        <w:rPr>
          <w:rFonts w:ascii="Segoe UI Emoji" w:hAnsi="Segoe UI Emoji" w:cs="Segoe UI Emoji"/>
          <w:sz w:val="24"/>
          <w:szCs w:val="24"/>
        </w:rPr>
      </w:pPr>
    </w:p>
    <w:p w14:paraId="0FB27955" w14:textId="77777777" w:rsidR="004F189C" w:rsidRDefault="004F189C" w:rsidP="004F189C">
      <w:pPr>
        <w:jc w:val="both"/>
        <w:rPr>
          <w:rFonts w:ascii="Segoe UI Emoji" w:hAnsi="Segoe UI Emoji" w:cs="Segoe UI Emoji"/>
          <w:sz w:val="24"/>
          <w:szCs w:val="24"/>
        </w:rPr>
      </w:pPr>
    </w:p>
    <w:p w14:paraId="4CE568CD" w14:textId="77777777" w:rsidR="004F189C" w:rsidRDefault="004F189C" w:rsidP="004F189C">
      <w:pPr>
        <w:jc w:val="both"/>
        <w:rPr>
          <w:rFonts w:ascii="Segoe UI Emoji" w:hAnsi="Segoe UI Emoji" w:cs="Segoe UI Emoji"/>
          <w:sz w:val="24"/>
          <w:szCs w:val="24"/>
        </w:rPr>
      </w:pPr>
    </w:p>
    <w:p w14:paraId="17F25FC9" w14:textId="77777777" w:rsidR="004F189C" w:rsidRDefault="004F189C" w:rsidP="004F189C">
      <w:pPr>
        <w:jc w:val="both"/>
        <w:rPr>
          <w:rFonts w:ascii="Segoe UI Emoji" w:hAnsi="Segoe UI Emoji" w:cs="Segoe UI Emoji"/>
          <w:sz w:val="24"/>
          <w:szCs w:val="24"/>
        </w:rPr>
      </w:pPr>
    </w:p>
    <w:p w14:paraId="4851574B" w14:textId="77777777" w:rsidR="004F189C" w:rsidRDefault="004F189C" w:rsidP="004F189C">
      <w:pPr>
        <w:jc w:val="both"/>
        <w:rPr>
          <w:rFonts w:ascii="Segoe UI Emoji" w:hAnsi="Segoe UI Emoji" w:cs="Segoe UI Emoji"/>
          <w:sz w:val="24"/>
          <w:szCs w:val="24"/>
        </w:rPr>
      </w:pPr>
    </w:p>
    <w:p w14:paraId="738EB7B4" w14:textId="77777777" w:rsidR="004F189C" w:rsidRDefault="004F189C" w:rsidP="004F189C">
      <w:pPr>
        <w:jc w:val="both"/>
        <w:rPr>
          <w:rFonts w:ascii="Segoe UI Emoji" w:hAnsi="Segoe UI Emoji" w:cs="Segoe UI Emoji"/>
          <w:sz w:val="24"/>
          <w:szCs w:val="24"/>
        </w:rPr>
      </w:pPr>
    </w:p>
    <w:p w14:paraId="452A5DF7" w14:textId="77777777" w:rsidR="004F189C" w:rsidRDefault="004F189C" w:rsidP="004F189C">
      <w:pPr>
        <w:jc w:val="both"/>
        <w:rPr>
          <w:rFonts w:ascii="Segoe UI Emoji" w:hAnsi="Segoe UI Emoji" w:cs="Segoe UI Emoji"/>
          <w:sz w:val="24"/>
          <w:szCs w:val="24"/>
        </w:rPr>
      </w:pPr>
    </w:p>
    <w:p w14:paraId="0563A407" w14:textId="77777777" w:rsidR="004F189C" w:rsidRDefault="004F189C" w:rsidP="004F189C">
      <w:pPr>
        <w:jc w:val="both"/>
        <w:rPr>
          <w:rFonts w:ascii="Segoe UI Emoji" w:hAnsi="Segoe UI Emoji" w:cs="Segoe UI Emoji"/>
          <w:sz w:val="24"/>
          <w:szCs w:val="24"/>
        </w:rPr>
      </w:pPr>
    </w:p>
    <w:p w14:paraId="5A98451B" w14:textId="77777777" w:rsidR="004F189C" w:rsidRDefault="004F189C" w:rsidP="004F189C">
      <w:pPr>
        <w:jc w:val="both"/>
        <w:rPr>
          <w:rFonts w:ascii="Segoe UI Emoji" w:hAnsi="Segoe UI Emoji" w:cs="Segoe UI Emoji"/>
          <w:sz w:val="24"/>
          <w:szCs w:val="24"/>
        </w:rPr>
      </w:pPr>
    </w:p>
    <w:p w14:paraId="1EA00F3A" w14:textId="77777777" w:rsidR="004F189C" w:rsidRDefault="004F189C" w:rsidP="004F189C">
      <w:pPr>
        <w:jc w:val="both"/>
        <w:rPr>
          <w:rFonts w:ascii="Segoe UI Emoji" w:hAnsi="Segoe UI Emoji" w:cs="Segoe UI Emoji"/>
          <w:sz w:val="24"/>
          <w:szCs w:val="24"/>
        </w:rPr>
      </w:pPr>
    </w:p>
    <w:p w14:paraId="7D74E58E" w14:textId="77777777" w:rsidR="004F189C" w:rsidRDefault="004F189C" w:rsidP="004F189C">
      <w:pPr>
        <w:jc w:val="both"/>
        <w:rPr>
          <w:rFonts w:ascii="Segoe UI Emoji" w:hAnsi="Segoe UI Emoji" w:cs="Segoe UI Emoji"/>
          <w:sz w:val="24"/>
          <w:szCs w:val="24"/>
        </w:rPr>
      </w:pPr>
    </w:p>
    <w:p w14:paraId="08976F5A" w14:textId="77777777" w:rsidR="004F189C" w:rsidRDefault="004F189C" w:rsidP="004F189C">
      <w:pPr>
        <w:jc w:val="both"/>
        <w:rPr>
          <w:rFonts w:ascii="Segoe UI Emoji" w:hAnsi="Segoe UI Emoji" w:cs="Segoe UI Emoji"/>
          <w:sz w:val="24"/>
          <w:szCs w:val="24"/>
        </w:rPr>
      </w:pPr>
    </w:p>
    <w:p w14:paraId="34977F6D" w14:textId="77777777" w:rsidR="004F189C" w:rsidRDefault="004F189C" w:rsidP="004F189C">
      <w:pPr>
        <w:jc w:val="both"/>
        <w:rPr>
          <w:rFonts w:ascii="Segoe UI Emoji" w:hAnsi="Segoe UI Emoji" w:cs="Segoe UI Emoji"/>
          <w:sz w:val="24"/>
          <w:szCs w:val="24"/>
        </w:rPr>
      </w:pPr>
    </w:p>
    <w:p w14:paraId="33004720" w14:textId="77777777" w:rsidR="004F189C" w:rsidRDefault="004F189C" w:rsidP="004F189C">
      <w:pPr>
        <w:jc w:val="both"/>
        <w:rPr>
          <w:rFonts w:ascii="Segoe UI Emoji" w:hAnsi="Segoe UI Emoji" w:cs="Segoe UI Emoji"/>
          <w:sz w:val="24"/>
          <w:szCs w:val="24"/>
        </w:rPr>
      </w:pPr>
    </w:p>
    <w:p w14:paraId="2CB557E4" w14:textId="77777777" w:rsidR="004F189C" w:rsidRDefault="004F189C" w:rsidP="004F189C">
      <w:pPr>
        <w:jc w:val="both"/>
        <w:rPr>
          <w:rFonts w:ascii="Segoe UI Emoji" w:hAnsi="Segoe UI Emoji" w:cs="Segoe UI Emoji"/>
          <w:sz w:val="24"/>
          <w:szCs w:val="24"/>
        </w:rPr>
      </w:pPr>
    </w:p>
    <w:p w14:paraId="43F98152" w14:textId="77777777" w:rsidR="004F189C" w:rsidRDefault="004F189C" w:rsidP="004F189C">
      <w:pPr>
        <w:jc w:val="both"/>
        <w:rPr>
          <w:rFonts w:ascii="Segoe UI Emoji" w:hAnsi="Segoe UI Emoji" w:cs="Segoe UI Emoji"/>
          <w:sz w:val="24"/>
          <w:szCs w:val="24"/>
        </w:rPr>
      </w:pPr>
    </w:p>
    <w:p w14:paraId="55E3092B" w14:textId="77777777" w:rsidR="004F189C" w:rsidRDefault="004F189C" w:rsidP="004F189C">
      <w:pPr>
        <w:jc w:val="both"/>
        <w:rPr>
          <w:rFonts w:ascii="Segoe UI Emoji" w:hAnsi="Segoe UI Emoji" w:cs="Segoe UI Emoji"/>
          <w:sz w:val="24"/>
          <w:szCs w:val="24"/>
        </w:rPr>
      </w:pPr>
    </w:p>
    <w:p w14:paraId="01E3A36C" w14:textId="77777777" w:rsidR="004F189C" w:rsidRDefault="004F189C" w:rsidP="004F189C">
      <w:pPr>
        <w:jc w:val="both"/>
        <w:rPr>
          <w:rFonts w:ascii="Segoe UI Emoji" w:hAnsi="Segoe UI Emoji" w:cs="Segoe UI Emoji"/>
          <w:sz w:val="24"/>
          <w:szCs w:val="24"/>
        </w:rPr>
      </w:pPr>
    </w:p>
    <w:p w14:paraId="15010FD3" w14:textId="77777777" w:rsidR="004F189C" w:rsidRDefault="004F189C" w:rsidP="004F189C">
      <w:pPr>
        <w:jc w:val="both"/>
        <w:rPr>
          <w:rFonts w:ascii="Segoe UI Emoji" w:hAnsi="Segoe UI Emoji" w:cs="Segoe UI Emoji"/>
          <w:sz w:val="24"/>
          <w:szCs w:val="24"/>
        </w:rPr>
      </w:pPr>
    </w:p>
    <w:p w14:paraId="64C8BDDC" w14:textId="77777777" w:rsidR="004F189C" w:rsidRDefault="004F189C" w:rsidP="004F189C">
      <w:pPr>
        <w:jc w:val="both"/>
        <w:rPr>
          <w:rFonts w:ascii="Segoe UI Emoji" w:hAnsi="Segoe UI Emoji" w:cs="Segoe UI Emoji"/>
          <w:sz w:val="24"/>
          <w:szCs w:val="24"/>
        </w:rPr>
      </w:pPr>
    </w:p>
    <w:p w14:paraId="04289836" w14:textId="77777777" w:rsidR="004F189C" w:rsidRDefault="004F189C" w:rsidP="004F189C">
      <w:pPr>
        <w:jc w:val="both"/>
        <w:rPr>
          <w:rFonts w:ascii="Segoe UI Emoji" w:hAnsi="Segoe UI Emoji" w:cs="Segoe UI Emoji"/>
          <w:sz w:val="24"/>
          <w:szCs w:val="24"/>
        </w:rPr>
      </w:pPr>
    </w:p>
    <w:p w14:paraId="246409B0" w14:textId="77777777" w:rsidR="004F189C" w:rsidRDefault="004F189C" w:rsidP="004F189C">
      <w:pPr>
        <w:jc w:val="both"/>
        <w:rPr>
          <w:rFonts w:ascii="Segoe UI Emoji" w:hAnsi="Segoe UI Emoji" w:cs="Segoe UI Emoji"/>
          <w:sz w:val="24"/>
          <w:szCs w:val="24"/>
        </w:rPr>
      </w:pPr>
    </w:p>
    <w:p w14:paraId="2CD47603" w14:textId="77777777" w:rsidR="004F189C" w:rsidRDefault="004F189C" w:rsidP="004F189C">
      <w:pPr>
        <w:jc w:val="both"/>
        <w:rPr>
          <w:rFonts w:ascii="Segoe UI Emoji" w:hAnsi="Segoe UI Emoji" w:cs="Segoe UI Emoji"/>
          <w:sz w:val="24"/>
          <w:szCs w:val="24"/>
        </w:rPr>
      </w:pPr>
    </w:p>
    <w:p w14:paraId="6DC01918" w14:textId="77777777" w:rsidR="004F189C" w:rsidRPr="00413A83" w:rsidRDefault="004F189C" w:rsidP="004F189C">
      <w:pPr>
        <w:jc w:val="both"/>
        <w:rPr>
          <w:rFonts w:ascii="Times New Roman" w:hAnsi="Times New Roman" w:cs="Times New Roman"/>
          <w:sz w:val="24"/>
          <w:szCs w:val="24"/>
        </w:rPr>
      </w:pPr>
    </w:p>
    <w:p w14:paraId="7D8F9CE9" w14:textId="77777777" w:rsidR="004F189C" w:rsidRPr="00413A83" w:rsidRDefault="004F189C" w:rsidP="004F189C">
      <w:pPr>
        <w:pStyle w:val="Heading2"/>
      </w:pPr>
      <w:bookmarkStart w:id="426" w:name="_Toc211566576"/>
      <w:bookmarkStart w:id="427" w:name="_Toc211587263"/>
      <w:bookmarkStart w:id="428" w:name="_Toc211595279"/>
      <w:r w:rsidRPr="00413A83">
        <w:t>Project Overview</w:t>
      </w:r>
      <w:bookmarkEnd w:id="426"/>
      <w:bookmarkEnd w:id="427"/>
      <w:bookmarkEnd w:id="428"/>
    </w:p>
    <w:p w14:paraId="098385C4" w14:textId="77777777" w:rsidR="004F189C" w:rsidRPr="00413A83" w:rsidRDefault="004F189C" w:rsidP="004F189C">
      <w:pPr>
        <w:jc w:val="both"/>
        <w:rPr>
          <w:rFonts w:ascii="Times New Roman" w:hAnsi="Times New Roman" w:cs="Times New Roman"/>
          <w:sz w:val="24"/>
          <w:szCs w:val="24"/>
        </w:rPr>
      </w:pPr>
    </w:p>
    <w:p w14:paraId="15AF7211" w14:textId="77777777" w:rsidR="004F189C" w:rsidRPr="00413A83" w:rsidRDefault="004F189C" w:rsidP="004F189C">
      <w:pPr>
        <w:jc w:val="both"/>
        <w:rPr>
          <w:rFonts w:ascii="Times New Roman" w:hAnsi="Times New Roman" w:cs="Times New Roman"/>
          <w:sz w:val="24"/>
          <w:szCs w:val="24"/>
        </w:rPr>
      </w:pPr>
      <w:r w:rsidRPr="00413A83">
        <w:rPr>
          <w:rFonts w:ascii="Times New Roman" w:hAnsi="Times New Roman" w:cs="Times New Roman"/>
          <w:sz w:val="24"/>
          <w:szCs w:val="24"/>
        </w:rPr>
        <w:t>The goal of this model was to create a reliable, data-driven forecasting system for annual tourism spending in New Zealand.</w:t>
      </w:r>
    </w:p>
    <w:p w14:paraId="06B7C30E" w14:textId="77777777" w:rsidR="004F189C" w:rsidRDefault="004F189C" w:rsidP="004F189C">
      <w:pPr>
        <w:jc w:val="both"/>
        <w:rPr>
          <w:rFonts w:ascii="Times New Roman" w:hAnsi="Times New Roman" w:cs="Times New Roman"/>
          <w:sz w:val="24"/>
          <w:szCs w:val="24"/>
        </w:rPr>
      </w:pPr>
    </w:p>
    <w:p w14:paraId="52C2B17F" w14:textId="77777777" w:rsidR="004F189C" w:rsidRDefault="004F189C" w:rsidP="004F189C">
      <w:pPr>
        <w:jc w:val="both"/>
        <w:rPr>
          <w:rFonts w:ascii="Times New Roman" w:hAnsi="Times New Roman" w:cs="Times New Roman"/>
          <w:sz w:val="24"/>
          <w:szCs w:val="24"/>
        </w:rPr>
      </w:pPr>
      <w:r w:rsidRPr="00413A83">
        <w:rPr>
          <w:rFonts w:ascii="Times New Roman" w:hAnsi="Times New Roman" w:cs="Times New Roman"/>
          <w:sz w:val="24"/>
          <w:szCs w:val="24"/>
        </w:rPr>
        <w:t>The model analyses past spending patterns to forecast future values and identify shifts in travel behaviour post-pandemic. It supports policy decisions and business planning for both domestic and international markets.</w:t>
      </w:r>
    </w:p>
    <w:p w14:paraId="122044EF" w14:textId="77777777" w:rsidR="004F189C" w:rsidRDefault="004F189C" w:rsidP="004F189C">
      <w:pPr>
        <w:jc w:val="both"/>
        <w:rPr>
          <w:rFonts w:ascii="Times New Roman" w:hAnsi="Times New Roman" w:cs="Times New Roman"/>
          <w:sz w:val="24"/>
          <w:szCs w:val="24"/>
        </w:rPr>
      </w:pPr>
    </w:p>
    <w:p w14:paraId="7B013899" w14:textId="77777777" w:rsidR="004F189C" w:rsidRPr="00AC0731" w:rsidRDefault="004F189C" w:rsidP="004F189C">
      <w:pPr>
        <w:jc w:val="both"/>
        <w:rPr>
          <w:rFonts w:ascii="Times New Roman" w:hAnsi="Times New Roman" w:cs="Times New Roman"/>
          <w:sz w:val="24"/>
          <w:szCs w:val="24"/>
        </w:rPr>
      </w:pPr>
      <w:r w:rsidRPr="00AC0731">
        <w:rPr>
          <w:rFonts w:ascii="Times New Roman" w:hAnsi="Times New Roman" w:cs="Times New Roman"/>
          <w:sz w:val="24"/>
          <w:szCs w:val="24"/>
        </w:rPr>
        <w:t>Time Period: Historical data from 2018-2025 with 3-month forward forecasting capability.</w:t>
      </w:r>
    </w:p>
    <w:p w14:paraId="78E53320" w14:textId="77777777" w:rsidR="004F189C" w:rsidRPr="00413A83" w:rsidRDefault="004F189C" w:rsidP="004F189C">
      <w:pPr>
        <w:jc w:val="both"/>
        <w:rPr>
          <w:rFonts w:ascii="Times New Roman" w:hAnsi="Times New Roman" w:cs="Times New Roman"/>
          <w:sz w:val="24"/>
          <w:szCs w:val="24"/>
        </w:rPr>
      </w:pPr>
    </w:p>
    <w:p w14:paraId="0BE7420C" w14:textId="77777777" w:rsidR="004F189C" w:rsidRPr="00413A83" w:rsidRDefault="004F189C" w:rsidP="004F189C">
      <w:pPr>
        <w:jc w:val="both"/>
        <w:rPr>
          <w:rFonts w:ascii="Times New Roman" w:hAnsi="Times New Roman" w:cs="Times New Roman"/>
          <w:sz w:val="24"/>
          <w:szCs w:val="24"/>
        </w:rPr>
      </w:pPr>
    </w:p>
    <w:p w14:paraId="41DD7DBB" w14:textId="77777777" w:rsidR="004F189C" w:rsidRDefault="004F189C" w:rsidP="004F189C">
      <w:pPr>
        <w:jc w:val="both"/>
        <w:rPr>
          <w:rFonts w:ascii="Segoe UI Emoji" w:hAnsi="Segoe UI Emoji" w:cs="Segoe UI Emoji"/>
          <w:sz w:val="24"/>
          <w:szCs w:val="24"/>
        </w:rPr>
      </w:pPr>
    </w:p>
    <w:p w14:paraId="692D51B0" w14:textId="77777777" w:rsidR="004F189C" w:rsidRDefault="004F189C" w:rsidP="004F189C">
      <w:pPr>
        <w:jc w:val="both"/>
        <w:rPr>
          <w:rFonts w:ascii="Segoe UI Emoji" w:hAnsi="Segoe UI Emoji" w:cs="Segoe UI Emoji"/>
          <w:sz w:val="24"/>
          <w:szCs w:val="24"/>
        </w:rPr>
      </w:pPr>
    </w:p>
    <w:p w14:paraId="0AA3B637" w14:textId="77777777" w:rsidR="004F189C" w:rsidRDefault="004F189C" w:rsidP="004F189C">
      <w:pPr>
        <w:jc w:val="both"/>
        <w:rPr>
          <w:rFonts w:ascii="Segoe UI Emoji" w:hAnsi="Segoe UI Emoji" w:cs="Segoe UI Emoji"/>
          <w:sz w:val="24"/>
          <w:szCs w:val="24"/>
        </w:rPr>
      </w:pPr>
    </w:p>
    <w:p w14:paraId="45921753" w14:textId="77777777" w:rsidR="004F189C" w:rsidRDefault="004F189C" w:rsidP="004F189C">
      <w:pPr>
        <w:jc w:val="both"/>
        <w:rPr>
          <w:rFonts w:ascii="Segoe UI Emoji" w:hAnsi="Segoe UI Emoji" w:cs="Segoe UI Emoji"/>
          <w:sz w:val="24"/>
          <w:szCs w:val="24"/>
        </w:rPr>
      </w:pPr>
    </w:p>
    <w:p w14:paraId="10959F9A" w14:textId="77777777" w:rsidR="004F189C" w:rsidRDefault="004F189C" w:rsidP="004F189C">
      <w:pPr>
        <w:jc w:val="both"/>
        <w:rPr>
          <w:rFonts w:ascii="Segoe UI Emoji" w:hAnsi="Segoe UI Emoji" w:cs="Segoe UI Emoji"/>
          <w:sz w:val="24"/>
          <w:szCs w:val="24"/>
        </w:rPr>
      </w:pPr>
    </w:p>
    <w:p w14:paraId="57187F41" w14:textId="77777777" w:rsidR="004F189C" w:rsidRDefault="004F189C" w:rsidP="004F189C">
      <w:pPr>
        <w:jc w:val="both"/>
        <w:rPr>
          <w:rFonts w:ascii="Segoe UI Emoji" w:hAnsi="Segoe UI Emoji" w:cs="Segoe UI Emoji"/>
          <w:sz w:val="24"/>
          <w:szCs w:val="24"/>
        </w:rPr>
      </w:pPr>
    </w:p>
    <w:p w14:paraId="61D6D62D" w14:textId="77777777" w:rsidR="004F189C" w:rsidRDefault="004F189C" w:rsidP="004F189C">
      <w:pPr>
        <w:jc w:val="both"/>
        <w:rPr>
          <w:rFonts w:ascii="Segoe UI Emoji" w:hAnsi="Segoe UI Emoji" w:cs="Segoe UI Emoji"/>
          <w:sz w:val="24"/>
          <w:szCs w:val="24"/>
        </w:rPr>
      </w:pPr>
    </w:p>
    <w:p w14:paraId="09E355F7" w14:textId="77777777" w:rsidR="004F189C" w:rsidRDefault="004F189C" w:rsidP="004F189C">
      <w:pPr>
        <w:jc w:val="both"/>
        <w:rPr>
          <w:rFonts w:ascii="Segoe UI Emoji" w:hAnsi="Segoe UI Emoji" w:cs="Segoe UI Emoji"/>
          <w:sz w:val="24"/>
          <w:szCs w:val="24"/>
        </w:rPr>
      </w:pPr>
    </w:p>
    <w:p w14:paraId="7165A17F" w14:textId="77777777" w:rsidR="004F189C" w:rsidRDefault="004F189C" w:rsidP="004F189C">
      <w:pPr>
        <w:jc w:val="both"/>
        <w:rPr>
          <w:rFonts w:ascii="Segoe UI Emoji" w:hAnsi="Segoe UI Emoji" w:cs="Segoe UI Emoji"/>
          <w:sz w:val="24"/>
          <w:szCs w:val="24"/>
        </w:rPr>
      </w:pPr>
    </w:p>
    <w:p w14:paraId="62F16AE3" w14:textId="77777777" w:rsidR="004F189C" w:rsidRDefault="004F189C" w:rsidP="004F189C">
      <w:pPr>
        <w:jc w:val="both"/>
        <w:rPr>
          <w:rFonts w:ascii="Segoe UI Emoji" w:hAnsi="Segoe UI Emoji" w:cs="Segoe UI Emoji"/>
          <w:sz w:val="24"/>
          <w:szCs w:val="24"/>
        </w:rPr>
      </w:pPr>
    </w:p>
    <w:p w14:paraId="629E7A14" w14:textId="77777777" w:rsidR="004F189C" w:rsidRDefault="004F189C" w:rsidP="004F189C">
      <w:pPr>
        <w:jc w:val="both"/>
        <w:rPr>
          <w:rFonts w:ascii="Segoe UI Emoji" w:hAnsi="Segoe UI Emoji" w:cs="Segoe UI Emoji"/>
          <w:sz w:val="24"/>
          <w:szCs w:val="24"/>
        </w:rPr>
      </w:pPr>
    </w:p>
    <w:p w14:paraId="74BE3584" w14:textId="77777777" w:rsidR="004F189C" w:rsidRDefault="004F189C" w:rsidP="004F189C">
      <w:pPr>
        <w:jc w:val="both"/>
        <w:rPr>
          <w:rFonts w:ascii="Segoe UI Emoji" w:hAnsi="Segoe UI Emoji" w:cs="Segoe UI Emoji"/>
          <w:sz w:val="24"/>
          <w:szCs w:val="24"/>
        </w:rPr>
      </w:pPr>
    </w:p>
    <w:p w14:paraId="40180A81" w14:textId="77777777" w:rsidR="004F189C" w:rsidRDefault="004F189C" w:rsidP="004F189C">
      <w:pPr>
        <w:jc w:val="both"/>
        <w:rPr>
          <w:rFonts w:ascii="Segoe UI Emoji" w:hAnsi="Segoe UI Emoji" w:cs="Segoe UI Emoji"/>
          <w:sz w:val="24"/>
          <w:szCs w:val="24"/>
        </w:rPr>
      </w:pPr>
    </w:p>
    <w:p w14:paraId="7557D2F2" w14:textId="77777777" w:rsidR="004F189C" w:rsidRDefault="004F189C" w:rsidP="004F189C">
      <w:pPr>
        <w:jc w:val="both"/>
        <w:rPr>
          <w:rFonts w:ascii="Segoe UI Emoji" w:hAnsi="Segoe UI Emoji" w:cs="Segoe UI Emoji"/>
          <w:sz w:val="24"/>
          <w:szCs w:val="24"/>
        </w:rPr>
      </w:pPr>
    </w:p>
    <w:p w14:paraId="4544972F" w14:textId="77777777" w:rsidR="004F189C" w:rsidRDefault="004F189C" w:rsidP="004F189C">
      <w:pPr>
        <w:jc w:val="both"/>
        <w:rPr>
          <w:rFonts w:ascii="Segoe UI Emoji" w:hAnsi="Segoe UI Emoji" w:cs="Segoe UI Emoji"/>
          <w:sz w:val="24"/>
          <w:szCs w:val="24"/>
        </w:rPr>
      </w:pPr>
    </w:p>
    <w:p w14:paraId="7368B6EB" w14:textId="77777777" w:rsidR="004F189C" w:rsidRDefault="004F189C" w:rsidP="004F189C">
      <w:pPr>
        <w:jc w:val="both"/>
        <w:rPr>
          <w:rFonts w:ascii="Segoe UI Emoji" w:hAnsi="Segoe UI Emoji" w:cs="Segoe UI Emoji"/>
          <w:sz w:val="24"/>
          <w:szCs w:val="24"/>
        </w:rPr>
      </w:pPr>
    </w:p>
    <w:p w14:paraId="133E5534" w14:textId="77777777" w:rsidR="004F189C" w:rsidRDefault="004F189C" w:rsidP="004F189C">
      <w:pPr>
        <w:jc w:val="both"/>
        <w:rPr>
          <w:rFonts w:ascii="Segoe UI Emoji" w:hAnsi="Segoe UI Emoji" w:cs="Segoe UI Emoji"/>
          <w:sz w:val="24"/>
          <w:szCs w:val="24"/>
        </w:rPr>
      </w:pPr>
    </w:p>
    <w:p w14:paraId="59575ADF" w14:textId="77777777" w:rsidR="004F189C" w:rsidRDefault="004F189C" w:rsidP="004F189C">
      <w:pPr>
        <w:jc w:val="both"/>
        <w:rPr>
          <w:rFonts w:ascii="Segoe UI Emoji" w:hAnsi="Segoe UI Emoji" w:cs="Segoe UI Emoji"/>
          <w:sz w:val="24"/>
          <w:szCs w:val="24"/>
        </w:rPr>
      </w:pPr>
    </w:p>
    <w:p w14:paraId="0745F295" w14:textId="77777777" w:rsidR="004F189C" w:rsidRDefault="004F189C" w:rsidP="004F189C">
      <w:pPr>
        <w:jc w:val="both"/>
        <w:rPr>
          <w:rFonts w:ascii="Segoe UI Emoji" w:hAnsi="Segoe UI Emoji" w:cs="Segoe UI Emoji"/>
          <w:sz w:val="24"/>
          <w:szCs w:val="24"/>
        </w:rPr>
      </w:pPr>
    </w:p>
    <w:p w14:paraId="2178023E" w14:textId="77777777" w:rsidR="004F189C" w:rsidRDefault="004F189C" w:rsidP="004F189C">
      <w:pPr>
        <w:jc w:val="both"/>
        <w:rPr>
          <w:rFonts w:ascii="Segoe UI Emoji" w:hAnsi="Segoe UI Emoji" w:cs="Segoe UI Emoji"/>
          <w:sz w:val="24"/>
          <w:szCs w:val="24"/>
        </w:rPr>
      </w:pPr>
    </w:p>
    <w:p w14:paraId="13FABC46" w14:textId="77777777" w:rsidR="004F189C" w:rsidRDefault="004F189C" w:rsidP="004F189C">
      <w:pPr>
        <w:jc w:val="both"/>
        <w:rPr>
          <w:rFonts w:ascii="Segoe UI Emoji" w:hAnsi="Segoe UI Emoji" w:cs="Segoe UI Emoji"/>
          <w:sz w:val="24"/>
          <w:szCs w:val="24"/>
        </w:rPr>
      </w:pPr>
    </w:p>
    <w:p w14:paraId="1515824E" w14:textId="77777777" w:rsidR="004F189C" w:rsidRDefault="004F189C" w:rsidP="004F189C">
      <w:pPr>
        <w:jc w:val="both"/>
        <w:rPr>
          <w:rFonts w:ascii="Segoe UI Emoji" w:hAnsi="Segoe UI Emoji" w:cs="Segoe UI Emoji"/>
          <w:sz w:val="24"/>
          <w:szCs w:val="24"/>
        </w:rPr>
      </w:pPr>
    </w:p>
    <w:p w14:paraId="753498A4" w14:textId="77777777" w:rsidR="004F189C" w:rsidRDefault="004F189C" w:rsidP="004F189C">
      <w:pPr>
        <w:jc w:val="both"/>
        <w:rPr>
          <w:rFonts w:ascii="Segoe UI Emoji" w:hAnsi="Segoe UI Emoji" w:cs="Segoe UI Emoji"/>
          <w:sz w:val="24"/>
          <w:szCs w:val="24"/>
        </w:rPr>
      </w:pPr>
    </w:p>
    <w:p w14:paraId="7DD0AF28" w14:textId="77777777" w:rsidR="004F189C" w:rsidRDefault="004F189C" w:rsidP="004F189C">
      <w:pPr>
        <w:jc w:val="both"/>
        <w:rPr>
          <w:rFonts w:ascii="Segoe UI Emoji" w:hAnsi="Segoe UI Emoji" w:cs="Segoe UI Emoji"/>
          <w:sz w:val="24"/>
          <w:szCs w:val="24"/>
        </w:rPr>
      </w:pPr>
    </w:p>
    <w:p w14:paraId="49DC7ACE" w14:textId="77777777" w:rsidR="004F189C" w:rsidRDefault="004F189C" w:rsidP="004F189C">
      <w:pPr>
        <w:jc w:val="both"/>
        <w:rPr>
          <w:rFonts w:ascii="Segoe UI Emoji" w:hAnsi="Segoe UI Emoji" w:cs="Segoe UI Emoji"/>
          <w:sz w:val="24"/>
          <w:szCs w:val="24"/>
        </w:rPr>
      </w:pPr>
    </w:p>
    <w:p w14:paraId="2A60129E" w14:textId="77777777" w:rsidR="004F189C" w:rsidRPr="00413A83" w:rsidRDefault="004F189C" w:rsidP="004F189C">
      <w:pPr>
        <w:jc w:val="both"/>
        <w:rPr>
          <w:rFonts w:ascii="Times New Roman" w:hAnsi="Times New Roman" w:cs="Times New Roman"/>
          <w:sz w:val="24"/>
          <w:szCs w:val="24"/>
        </w:rPr>
      </w:pPr>
    </w:p>
    <w:p w14:paraId="42B712D0" w14:textId="77777777" w:rsidR="004F189C" w:rsidRPr="00413A83" w:rsidRDefault="004F189C" w:rsidP="004F189C">
      <w:pPr>
        <w:pStyle w:val="Heading2"/>
      </w:pPr>
      <w:bookmarkStart w:id="429" w:name="_Toc211566577"/>
      <w:bookmarkStart w:id="430" w:name="_Toc211587264"/>
      <w:bookmarkStart w:id="431" w:name="_Toc211595280"/>
      <w:r w:rsidRPr="00413A83">
        <w:t>Methodology</w:t>
      </w:r>
      <w:bookmarkEnd w:id="429"/>
      <w:bookmarkEnd w:id="430"/>
      <w:bookmarkEnd w:id="431"/>
    </w:p>
    <w:p w14:paraId="0459801F" w14:textId="77777777" w:rsidR="004F189C" w:rsidRPr="00413A83" w:rsidRDefault="004F189C" w:rsidP="004F189C">
      <w:pPr>
        <w:jc w:val="both"/>
        <w:rPr>
          <w:rFonts w:ascii="Times New Roman" w:hAnsi="Times New Roman" w:cs="Times New Roman"/>
          <w:sz w:val="24"/>
          <w:szCs w:val="24"/>
        </w:rPr>
      </w:pPr>
    </w:p>
    <w:p w14:paraId="7894CE78" w14:textId="77777777" w:rsidR="004F189C"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t xml:space="preserve">The decision for using the VAR was due to its capacity of </w:t>
      </w:r>
      <w:proofErr w:type="spellStart"/>
      <w:r w:rsidRPr="003405CE">
        <w:rPr>
          <w:rFonts w:ascii="Times New Roman" w:hAnsi="Times New Roman" w:cs="Times New Roman"/>
          <w:sz w:val="24"/>
          <w:szCs w:val="24"/>
        </w:rPr>
        <w:t>modeling</w:t>
      </w:r>
      <w:proofErr w:type="spellEnd"/>
      <w:r w:rsidRPr="003405CE">
        <w:rPr>
          <w:rFonts w:ascii="Times New Roman" w:hAnsi="Times New Roman" w:cs="Times New Roman"/>
          <w:sz w:val="24"/>
          <w:szCs w:val="24"/>
        </w:rPr>
        <w:t xml:space="preserve"> the relationship between our cross-border and domestic spends. Unlike single-series models, VAR uses time series data for both commodities to learn how a change in one of the segments can impact another. </w:t>
      </w:r>
    </w:p>
    <w:p w14:paraId="7FC1CE0C" w14:textId="77777777" w:rsidR="004F189C" w:rsidRDefault="004F189C" w:rsidP="004F189C">
      <w:pPr>
        <w:jc w:val="both"/>
        <w:rPr>
          <w:rFonts w:ascii="Times New Roman" w:hAnsi="Times New Roman" w:cs="Times New Roman"/>
          <w:sz w:val="24"/>
          <w:szCs w:val="24"/>
        </w:rPr>
      </w:pPr>
    </w:p>
    <w:p w14:paraId="490A9752" w14:textId="77777777" w:rsidR="004F189C" w:rsidRPr="00413A83"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t xml:space="preserve">The lag length in the model is estimated based on statistical tests, </w:t>
      </w:r>
      <w:r>
        <w:rPr>
          <w:rFonts w:ascii="Times New Roman" w:hAnsi="Times New Roman" w:cs="Times New Roman"/>
          <w:sz w:val="24"/>
          <w:szCs w:val="24"/>
        </w:rPr>
        <w:t>like</w:t>
      </w:r>
      <w:r w:rsidRPr="003405CE">
        <w:rPr>
          <w:rFonts w:ascii="Times New Roman" w:hAnsi="Times New Roman" w:cs="Times New Roman"/>
          <w:sz w:val="24"/>
          <w:szCs w:val="24"/>
        </w:rPr>
        <w:t>., AIC.</w:t>
      </w:r>
    </w:p>
    <w:p w14:paraId="365C1376" w14:textId="77777777" w:rsidR="004F189C" w:rsidRDefault="004F189C" w:rsidP="004F189C">
      <w:pPr>
        <w:jc w:val="both"/>
        <w:rPr>
          <w:rFonts w:ascii="Times New Roman" w:hAnsi="Times New Roman" w:cs="Times New Roman"/>
          <w:sz w:val="24"/>
          <w:szCs w:val="24"/>
        </w:rPr>
      </w:pPr>
    </w:p>
    <w:p w14:paraId="05635436" w14:textId="77777777" w:rsidR="004F189C" w:rsidRDefault="004F189C" w:rsidP="004F189C">
      <w:pPr>
        <w:jc w:val="both"/>
        <w:rPr>
          <w:rFonts w:ascii="Times New Roman" w:hAnsi="Times New Roman" w:cs="Times New Roman"/>
          <w:sz w:val="24"/>
          <w:szCs w:val="24"/>
        </w:rPr>
      </w:pPr>
    </w:p>
    <w:p w14:paraId="4EA253E3" w14:textId="77777777" w:rsidR="004F189C" w:rsidRDefault="004F189C" w:rsidP="004F189C">
      <w:pPr>
        <w:jc w:val="both"/>
        <w:rPr>
          <w:rFonts w:ascii="Times New Roman" w:hAnsi="Times New Roman" w:cs="Times New Roman"/>
          <w:sz w:val="24"/>
          <w:szCs w:val="24"/>
        </w:rPr>
      </w:pPr>
    </w:p>
    <w:p w14:paraId="4479151D" w14:textId="77777777" w:rsidR="004F189C" w:rsidRDefault="004F189C" w:rsidP="004F189C">
      <w:pPr>
        <w:jc w:val="both"/>
        <w:rPr>
          <w:rFonts w:ascii="Times New Roman" w:hAnsi="Times New Roman" w:cs="Times New Roman"/>
          <w:sz w:val="24"/>
          <w:szCs w:val="24"/>
        </w:rPr>
      </w:pPr>
    </w:p>
    <w:p w14:paraId="742BD7B8" w14:textId="77777777" w:rsidR="004F189C" w:rsidRDefault="004F189C" w:rsidP="004F189C">
      <w:pPr>
        <w:jc w:val="both"/>
        <w:rPr>
          <w:rFonts w:ascii="Times New Roman" w:hAnsi="Times New Roman" w:cs="Times New Roman"/>
          <w:sz w:val="24"/>
          <w:szCs w:val="24"/>
        </w:rPr>
      </w:pPr>
    </w:p>
    <w:p w14:paraId="50FF940C" w14:textId="77777777" w:rsidR="004F189C" w:rsidRDefault="004F189C" w:rsidP="004F189C">
      <w:pPr>
        <w:jc w:val="both"/>
        <w:rPr>
          <w:rFonts w:ascii="Times New Roman" w:hAnsi="Times New Roman" w:cs="Times New Roman"/>
          <w:sz w:val="24"/>
          <w:szCs w:val="24"/>
        </w:rPr>
      </w:pPr>
    </w:p>
    <w:p w14:paraId="77DF60E7" w14:textId="77777777" w:rsidR="004F189C" w:rsidRDefault="004F189C" w:rsidP="004F189C">
      <w:pPr>
        <w:jc w:val="both"/>
        <w:rPr>
          <w:rFonts w:ascii="Times New Roman" w:hAnsi="Times New Roman" w:cs="Times New Roman"/>
          <w:sz w:val="24"/>
          <w:szCs w:val="24"/>
        </w:rPr>
      </w:pPr>
    </w:p>
    <w:p w14:paraId="4F95883C" w14:textId="77777777" w:rsidR="004F189C" w:rsidRDefault="004F189C" w:rsidP="004F189C">
      <w:pPr>
        <w:jc w:val="both"/>
        <w:rPr>
          <w:rFonts w:ascii="Times New Roman" w:hAnsi="Times New Roman" w:cs="Times New Roman"/>
          <w:sz w:val="24"/>
          <w:szCs w:val="24"/>
        </w:rPr>
      </w:pPr>
    </w:p>
    <w:p w14:paraId="36984BA0" w14:textId="77777777" w:rsidR="004F189C" w:rsidRDefault="004F189C" w:rsidP="004F189C">
      <w:pPr>
        <w:jc w:val="both"/>
        <w:rPr>
          <w:rFonts w:ascii="Times New Roman" w:hAnsi="Times New Roman" w:cs="Times New Roman"/>
          <w:sz w:val="24"/>
          <w:szCs w:val="24"/>
        </w:rPr>
      </w:pPr>
    </w:p>
    <w:p w14:paraId="0B9A0D33" w14:textId="77777777" w:rsidR="004F189C" w:rsidRDefault="004F189C" w:rsidP="004F189C">
      <w:pPr>
        <w:jc w:val="both"/>
        <w:rPr>
          <w:rFonts w:ascii="Times New Roman" w:hAnsi="Times New Roman" w:cs="Times New Roman"/>
          <w:sz w:val="24"/>
          <w:szCs w:val="24"/>
        </w:rPr>
      </w:pPr>
    </w:p>
    <w:p w14:paraId="2FF9095D" w14:textId="77777777" w:rsidR="004F189C" w:rsidRDefault="004F189C" w:rsidP="004F189C">
      <w:pPr>
        <w:jc w:val="both"/>
        <w:rPr>
          <w:rFonts w:ascii="Times New Roman" w:hAnsi="Times New Roman" w:cs="Times New Roman"/>
          <w:sz w:val="24"/>
          <w:szCs w:val="24"/>
        </w:rPr>
      </w:pPr>
    </w:p>
    <w:p w14:paraId="7FE8F239" w14:textId="77777777" w:rsidR="004F189C" w:rsidRDefault="004F189C" w:rsidP="004F189C">
      <w:pPr>
        <w:jc w:val="both"/>
        <w:rPr>
          <w:rFonts w:ascii="Times New Roman" w:hAnsi="Times New Roman" w:cs="Times New Roman"/>
          <w:sz w:val="24"/>
          <w:szCs w:val="24"/>
        </w:rPr>
      </w:pPr>
    </w:p>
    <w:p w14:paraId="26A172D0" w14:textId="77777777" w:rsidR="004F189C" w:rsidRDefault="004F189C" w:rsidP="004F189C">
      <w:pPr>
        <w:jc w:val="both"/>
        <w:rPr>
          <w:rFonts w:ascii="Times New Roman" w:hAnsi="Times New Roman" w:cs="Times New Roman"/>
          <w:sz w:val="24"/>
          <w:szCs w:val="24"/>
        </w:rPr>
      </w:pPr>
    </w:p>
    <w:p w14:paraId="1ABE6404" w14:textId="77777777" w:rsidR="004F189C" w:rsidRDefault="004F189C" w:rsidP="004F189C">
      <w:pPr>
        <w:jc w:val="both"/>
        <w:rPr>
          <w:rFonts w:ascii="Times New Roman" w:hAnsi="Times New Roman" w:cs="Times New Roman"/>
          <w:sz w:val="24"/>
          <w:szCs w:val="24"/>
        </w:rPr>
      </w:pPr>
    </w:p>
    <w:p w14:paraId="150FA7C0" w14:textId="77777777" w:rsidR="004F189C" w:rsidRDefault="004F189C" w:rsidP="004F189C">
      <w:pPr>
        <w:jc w:val="both"/>
        <w:rPr>
          <w:rFonts w:ascii="Times New Roman" w:hAnsi="Times New Roman" w:cs="Times New Roman"/>
          <w:sz w:val="24"/>
          <w:szCs w:val="24"/>
        </w:rPr>
      </w:pPr>
    </w:p>
    <w:p w14:paraId="14A3305E" w14:textId="77777777" w:rsidR="004F189C" w:rsidRDefault="004F189C" w:rsidP="004F189C">
      <w:pPr>
        <w:jc w:val="both"/>
        <w:rPr>
          <w:rFonts w:ascii="Times New Roman" w:hAnsi="Times New Roman" w:cs="Times New Roman"/>
          <w:sz w:val="24"/>
          <w:szCs w:val="24"/>
        </w:rPr>
      </w:pPr>
    </w:p>
    <w:p w14:paraId="538341CA" w14:textId="77777777" w:rsidR="004F189C" w:rsidRDefault="004F189C" w:rsidP="004F189C">
      <w:pPr>
        <w:jc w:val="both"/>
        <w:rPr>
          <w:rFonts w:ascii="Times New Roman" w:hAnsi="Times New Roman" w:cs="Times New Roman"/>
          <w:sz w:val="24"/>
          <w:szCs w:val="24"/>
        </w:rPr>
      </w:pPr>
    </w:p>
    <w:p w14:paraId="6D7FD2B3" w14:textId="77777777" w:rsidR="004F189C" w:rsidRDefault="004F189C" w:rsidP="004F189C">
      <w:pPr>
        <w:jc w:val="both"/>
        <w:rPr>
          <w:rFonts w:ascii="Times New Roman" w:hAnsi="Times New Roman" w:cs="Times New Roman"/>
          <w:sz w:val="24"/>
          <w:szCs w:val="24"/>
        </w:rPr>
      </w:pPr>
    </w:p>
    <w:p w14:paraId="5BC30194" w14:textId="77777777" w:rsidR="004F189C" w:rsidRDefault="004F189C" w:rsidP="004F189C">
      <w:pPr>
        <w:jc w:val="both"/>
        <w:rPr>
          <w:rFonts w:ascii="Times New Roman" w:hAnsi="Times New Roman" w:cs="Times New Roman"/>
          <w:sz w:val="24"/>
          <w:szCs w:val="24"/>
        </w:rPr>
      </w:pPr>
    </w:p>
    <w:p w14:paraId="632081FA" w14:textId="77777777" w:rsidR="004F189C" w:rsidRDefault="004F189C" w:rsidP="004F189C">
      <w:pPr>
        <w:jc w:val="both"/>
        <w:rPr>
          <w:rFonts w:ascii="Times New Roman" w:hAnsi="Times New Roman" w:cs="Times New Roman"/>
          <w:sz w:val="24"/>
          <w:szCs w:val="24"/>
        </w:rPr>
      </w:pPr>
    </w:p>
    <w:p w14:paraId="71272D48" w14:textId="77777777" w:rsidR="004F189C" w:rsidRDefault="004F189C" w:rsidP="004F189C">
      <w:pPr>
        <w:jc w:val="both"/>
        <w:rPr>
          <w:rFonts w:ascii="Times New Roman" w:hAnsi="Times New Roman" w:cs="Times New Roman"/>
          <w:sz w:val="24"/>
          <w:szCs w:val="24"/>
        </w:rPr>
      </w:pPr>
    </w:p>
    <w:p w14:paraId="07011EB8" w14:textId="77777777" w:rsidR="004F189C" w:rsidRDefault="004F189C" w:rsidP="004F189C">
      <w:pPr>
        <w:jc w:val="both"/>
        <w:rPr>
          <w:rFonts w:ascii="Times New Roman" w:hAnsi="Times New Roman" w:cs="Times New Roman"/>
          <w:sz w:val="24"/>
          <w:szCs w:val="24"/>
        </w:rPr>
      </w:pPr>
    </w:p>
    <w:p w14:paraId="51041A30" w14:textId="77777777" w:rsidR="004F189C" w:rsidRDefault="004F189C" w:rsidP="004F189C">
      <w:pPr>
        <w:jc w:val="both"/>
        <w:rPr>
          <w:rFonts w:ascii="Times New Roman" w:hAnsi="Times New Roman" w:cs="Times New Roman"/>
          <w:sz w:val="24"/>
          <w:szCs w:val="24"/>
        </w:rPr>
      </w:pPr>
    </w:p>
    <w:p w14:paraId="256D76C2" w14:textId="77777777" w:rsidR="004F189C" w:rsidRDefault="004F189C" w:rsidP="004F189C">
      <w:pPr>
        <w:jc w:val="both"/>
        <w:rPr>
          <w:rFonts w:ascii="Times New Roman" w:hAnsi="Times New Roman" w:cs="Times New Roman"/>
          <w:sz w:val="24"/>
          <w:szCs w:val="24"/>
        </w:rPr>
      </w:pPr>
    </w:p>
    <w:p w14:paraId="7371C9B7" w14:textId="77777777" w:rsidR="004F189C" w:rsidRDefault="004F189C" w:rsidP="004F189C">
      <w:pPr>
        <w:jc w:val="both"/>
        <w:rPr>
          <w:rFonts w:ascii="Times New Roman" w:hAnsi="Times New Roman" w:cs="Times New Roman"/>
          <w:sz w:val="24"/>
          <w:szCs w:val="24"/>
        </w:rPr>
      </w:pPr>
    </w:p>
    <w:p w14:paraId="6F545821" w14:textId="77777777" w:rsidR="004F189C" w:rsidRDefault="004F189C" w:rsidP="004F189C">
      <w:pPr>
        <w:jc w:val="both"/>
        <w:rPr>
          <w:rFonts w:ascii="Times New Roman" w:hAnsi="Times New Roman" w:cs="Times New Roman"/>
          <w:sz w:val="24"/>
          <w:szCs w:val="24"/>
        </w:rPr>
      </w:pPr>
    </w:p>
    <w:p w14:paraId="11C5E480" w14:textId="77777777" w:rsidR="004F189C" w:rsidRDefault="004F189C" w:rsidP="004F189C">
      <w:pPr>
        <w:jc w:val="both"/>
        <w:rPr>
          <w:rFonts w:ascii="Times New Roman" w:hAnsi="Times New Roman" w:cs="Times New Roman"/>
          <w:sz w:val="24"/>
          <w:szCs w:val="24"/>
        </w:rPr>
      </w:pPr>
    </w:p>
    <w:p w14:paraId="6FDBB560" w14:textId="77777777" w:rsidR="004F189C" w:rsidRDefault="004F189C" w:rsidP="004F189C">
      <w:pPr>
        <w:jc w:val="both"/>
        <w:rPr>
          <w:rFonts w:ascii="Times New Roman" w:hAnsi="Times New Roman" w:cs="Times New Roman"/>
          <w:sz w:val="24"/>
          <w:szCs w:val="24"/>
        </w:rPr>
      </w:pPr>
    </w:p>
    <w:p w14:paraId="5ACA0A87" w14:textId="77777777" w:rsidR="004F189C" w:rsidRDefault="004F189C" w:rsidP="004F189C">
      <w:pPr>
        <w:jc w:val="both"/>
        <w:rPr>
          <w:rFonts w:ascii="Times New Roman" w:hAnsi="Times New Roman" w:cs="Times New Roman"/>
          <w:sz w:val="24"/>
          <w:szCs w:val="24"/>
        </w:rPr>
      </w:pPr>
    </w:p>
    <w:p w14:paraId="1402B131" w14:textId="77777777" w:rsidR="004F189C" w:rsidRDefault="004F189C" w:rsidP="004F189C">
      <w:pPr>
        <w:jc w:val="both"/>
        <w:rPr>
          <w:rFonts w:ascii="Times New Roman" w:hAnsi="Times New Roman" w:cs="Times New Roman"/>
          <w:sz w:val="24"/>
          <w:szCs w:val="24"/>
        </w:rPr>
      </w:pPr>
    </w:p>
    <w:p w14:paraId="4654579A" w14:textId="77777777" w:rsidR="004F189C" w:rsidRDefault="004F189C" w:rsidP="004F189C">
      <w:pPr>
        <w:jc w:val="both"/>
        <w:rPr>
          <w:rFonts w:ascii="Times New Roman" w:hAnsi="Times New Roman" w:cs="Times New Roman"/>
          <w:sz w:val="24"/>
          <w:szCs w:val="24"/>
        </w:rPr>
      </w:pPr>
    </w:p>
    <w:p w14:paraId="2CB18EA1" w14:textId="77777777" w:rsidR="004F189C" w:rsidRDefault="004F189C" w:rsidP="004F189C">
      <w:pPr>
        <w:jc w:val="both"/>
        <w:rPr>
          <w:rFonts w:ascii="Times New Roman" w:hAnsi="Times New Roman" w:cs="Times New Roman"/>
          <w:sz w:val="24"/>
          <w:szCs w:val="24"/>
        </w:rPr>
      </w:pPr>
    </w:p>
    <w:p w14:paraId="32B98E9B" w14:textId="77777777" w:rsidR="004F189C" w:rsidRDefault="004F189C" w:rsidP="004F189C">
      <w:pPr>
        <w:jc w:val="both"/>
        <w:rPr>
          <w:rFonts w:ascii="Times New Roman" w:hAnsi="Times New Roman" w:cs="Times New Roman"/>
          <w:sz w:val="24"/>
          <w:szCs w:val="24"/>
        </w:rPr>
      </w:pPr>
    </w:p>
    <w:p w14:paraId="13A09B2A" w14:textId="77777777" w:rsidR="004F189C" w:rsidRDefault="004F189C" w:rsidP="004F189C">
      <w:pPr>
        <w:jc w:val="both"/>
        <w:rPr>
          <w:rFonts w:ascii="Times New Roman" w:hAnsi="Times New Roman" w:cs="Times New Roman"/>
          <w:sz w:val="24"/>
          <w:szCs w:val="24"/>
        </w:rPr>
      </w:pPr>
    </w:p>
    <w:p w14:paraId="136D5F58" w14:textId="77777777" w:rsidR="004F189C" w:rsidRPr="00413A83" w:rsidRDefault="004F189C" w:rsidP="004F189C">
      <w:pPr>
        <w:jc w:val="both"/>
        <w:rPr>
          <w:rFonts w:ascii="Times New Roman" w:hAnsi="Times New Roman" w:cs="Times New Roman"/>
          <w:sz w:val="24"/>
          <w:szCs w:val="24"/>
        </w:rPr>
      </w:pPr>
    </w:p>
    <w:p w14:paraId="65EF7893" w14:textId="77777777" w:rsidR="004F189C" w:rsidRPr="00413A83" w:rsidRDefault="004F189C" w:rsidP="004F189C">
      <w:pPr>
        <w:pStyle w:val="Heading2"/>
      </w:pPr>
      <w:bookmarkStart w:id="432" w:name="_Toc211566578"/>
      <w:bookmarkStart w:id="433" w:name="_Toc211587265"/>
      <w:bookmarkStart w:id="434" w:name="_Toc211595281"/>
      <w:r w:rsidRPr="00413A83">
        <w:t>Model Configuration</w:t>
      </w:r>
      <w:bookmarkEnd w:id="432"/>
      <w:bookmarkEnd w:id="433"/>
      <w:bookmarkEnd w:id="434"/>
    </w:p>
    <w:p w14:paraId="2EF195CA" w14:textId="77777777" w:rsidR="004F189C" w:rsidRPr="00413A83" w:rsidRDefault="004F189C" w:rsidP="004F189C">
      <w:pPr>
        <w:jc w:val="both"/>
        <w:rPr>
          <w:rFonts w:ascii="Times New Roman" w:hAnsi="Times New Roman" w:cs="Times New Roman"/>
          <w:sz w:val="24"/>
          <w:szCs w:val="24"/>
        </w:rPr>
      </w:pPr>
    </w:p>
    <w:p w14:paraId="050C3FED" w14:textId="77777777" w:rsidR="004F189C" w:rsidRPr="00413A83" w:rsidRDefault="004F189C" w:rsidP="004F189C">
      <w:pPr>
        <w:jc w:val="both"/>
        <w:rPr>
          <w:rFonts w:ascii="Times New Roman" w:hAnsi="Times New Roman" w:cs="Times New Roman"/>
          <w:sz w:val="24"/>
          <w:szCs w:val="24"/>
        </w:rPr>
      </w:pPr>
      <w:r>
        <w:rPr>
          <w:rFonts w:ascii="Times New Roman" w:hAnsi="Times New Roman" w:cs="Times New Roman"/>
          <w:sz w:val="24"/>
          <w:szCs w:val="24"/>
        </w:rPr>
        <w:t>The main</w:t>
      </w:r>
      <w:r w:rsidRPr="00413A83">
        <w:rPr>
          <w:rFonts w:ascii="Times New Roman" w:hAnsi="Times New Roman" w:cs="Times New Roman"/>
          <w:sz w:val="24"/>
          <w:szCs w:val="24"/>
        </w:rPr>
        <w:t xml:space="preserve"> model features include:</w:t>
      </w:r>
    </w:p>
    <w:p w14:paraId="41FD1CE5" w14:textId="77777777" w:rsidR="004F189C" w:rsidRPr="00413A83" w:rsidRDefault="004F189C" w:rsidP="004F189C">
      <w:pPr>
        <w:jc w:val="both"/>
        <w:rPr>
          <w:rFonts w:ascii="Times New Roman" w:hAnsi="Times New Roman" w:cs="Times New Roman"/>
          <w:sz w:val="24"/>
          <w:szCs w:val="24"/>
        </w:rPr>
      </w:pPr>
    </w:p>
    <w:p w14:paraId="264A6711" w14:textId="77777777" w:rsidR="004F189C" w:rsidRDefault="004F189C" w:rsidP="00414796">
      <w:pPr>
        <w:pStyle w:val="ListParagraph"/>
        <w:numPr>
          <w:ilvl w:val="0"/>
          <w:numId w:val="30"/>
        </w:numPr>
        <w:spacing w:after="0" w:line="276" w:lineRule="auto"/>
        <w:jc w:val="both"/>
        <w:rPr>
          <w:rFonts w:ascii="Times New Roman" w:hAnsi="Times New Roman" w:cs="Times New Roman"/>
          <w:sz w:val="24"/>
          <w:szCs w:val="24"/>
        </w:rPr>
      </w:pPr>
      <w:r w:rsidRPr="001846FB">
        <w:rPr>
          <w:rFonts w:ascii="Times New Roman" w:hAnsi="Times New Roman" w:cs="Times New Roman"/>
          <w:sz w:val="24"/>
          <w:szCs w:val="24"/>
        </w:rPr>
        <w:t>Maximum lag: 12 months</w:t>
      </w:r>
    </w:p>
    <w:p w14:paraId="0F60C3E8" w14:textId="77777777" w:rsidR="004F189C" w:rsidRDefault="004F189C" w:rsidP="00414796">
      <w:pPr>
        <w:pStyle w:val="ListParagraph"/>
        <w:numPr>
          <w:ilvl w:val="0"/>
          <w:numId w:val="30"/>
        </w:numPr>
        <w:spacing w:after="0" w:line="276" w:lineRule="auto"/>
        <w:jc w:val="both"/>
        <w:rPr>
          <w:rFonts w:ascii="Times New Roman" w:hAnsi="Times New Roman" w:cs="Times New Roman"/>
          <w:sz w:val="24"/>
          <w:szCs w:val="24"/>
        </w:rPr>
      </w:pPr>
      <w:r w:rsidRPr="0005724D">
        <w:rPr>
          <w:rFonts w:ascii="Times New Roman" w:hAnsi="Times New Roman" w:cs="Times New Roman"/>
          <w:sz w:val="24"/>
          <w:szCs w:val="24"/>
        </w:rPr>
        <w:t>Forecast horizon: 3 months</w:t>
      </w:r>
    </w:p>
    <w:p w14:paraId="0E484EC3" w14:textId="77777777" w:rsidR="004F189C" w:rsidRPr="0005724D" w:rsidRDefault="004F189C" w:rsidP="00414796">
      <w:pPr>
        <w:pStyle w:val="ListParagraph"/>
        <w:numPr>
          <w:ilvl w:val="0"/>
          <w:numId w:val="30"/>
        </w:numPr>
        <w:spacing w:after="0" w:line="276" w:lineRule="auto"/>
        <w:jc w:val="both"/>
        <w:rPr>
          <w:rFonts w:ascii="Times New Roman" w:hAnsi="Times New Roman" w:cs="Times New Roman"/>
          <w:sz w:val="24"/>
          <w:szCs w:val="24"/>
        </w:rPr>
      </w:pPr>
      <w:r w:rsidRPr="0005724D">
        <w:rPr>
          <w:rFonts w:ascii="Times New Roman" w:hAnsi="Times New Roman" w:cs="Times New Roman"/>
          <w:sz w:val="24"/>
          <w:szCs w:val="24"/>
        </w:rPr>
        <w:t>Estimation method: Ordinary Least Squares</w:t>
      </w:r>
    </w:p>
    <w:p w14:paraId="07023A27" w14:textId="77777777" w:rsidR="004F189C" w:rsidRPr="00413A83" w:rsidRDefault="004F189C" w:rsidP="004F189C">
      <w:pPr>
        <w:jc w:val="both"/>
        <w:rPr>
          <w:rFonts w:ascii="Times New Roman" w:hAnsi="Times New Roman" w:cs="Times New Roman"/>
          <w:sz w:val="24"/>
          <w:szCs w:val="24"/>
        </w:rPr>
      </w:pPr>
    </w:p>
    <w:p w14:paraId="7B7D9D31" w14:textId="77777777" w:rsidR="004F189C" w:rsidRDefault="004F189C" w:rsidP="004F189C">
      <w:pPr>
        <w:pStyle w:val="Heading2"/>
      </w:pPr>
      <w:bookmarkStart w:id="435" w:name="_Toc209393290"/>
      <w:bookmarkStart w:id="436" w:name="_Toc211566579"/>
      <w:bookmarkStart w:id="437" w:name="_Toc211587266"/>
      <w:bookmarkStart w:id="438" w:name="_Toc211595282"/>
      <w:r w:rsidRPr="0049679D">
        <w:t>Technologies and Libraries</w:t>
      </w:r>
      <w:bookmarkEnd w:id="435"/>
      <w:bookmarkEnd w:id="436"/>
      <w:bookmarkEnd w:id="437"/>
      <w:bookmarkEnd w:id="438"/>
    </w:p>
    <w:p w14:paraId="1D045564" w14:textId="77777777" w:rsidR="004F189C" w:rsidRDefault="004F189C" w:rsidP="004F189C"/>
    <w:p w14:paraId="4A4CA915" w14:textId="77777777" w:rsidR="004F189C" w:rsidRPr="0049679D" w:rsidRDefault="004F189C" w:rsidP="00414796">
      <w:pPr>
        <w:pStyle w:val="ListParagraph"/>
        <w:numPr>
          <w:ilvl w:val="0"/>
          <w:numId w:val="31"/>
        </w:numPr>
        <w:spacing w:after="0" w:line="276" w:lineRule="auto"/>
        <w:jc w:val="both"/>
        <w:rPr>
          <w:rFonts w:ascii="Times New Roman" w:hAnsi="Times New Roman" w:cs="Times New Roman"/>
          <w:sz w:val="24"/>
          <w:szCs w:val="24"/>
        </w:rPr>
      </w:pPr>
      <w:r w:rsidRPr="0049679D">
        <w:rPr>
          <w:rFonts w:ascii="Times New Roman" w:hAnsi="Times New Roman" w:cs="Times New Roman"/>
          <w:sz w:val="24"/>
          <w:szCs w:val="24"/>
        </w:rPr>
        <w:t>Python: Primary programming language for statistical computing</w:t>
      </w:r>
    </w:p>
    <w:p w14:paraId="79FF569A" w14:textId="77777777" w:rsidR="004F189C" w:rsidRPr="0049679D" w:rsidRDefault="004F189C" w:rsidP="00414796">
      <w:pPr>
        <w:pStyle w:val="ListParagraph"/>
        <w:numPr>
          <w:ilvl w:val="0"/>
          <w:numId w:val="31"/>
        </w:numPr>
        <w:spacing w:after="0" w:line="276" w:lineRule="auto"/>
        <w:jc w:val="both"/>
        <w:rPr>
          <w:rFonts w:ascii="Times New Roman" w:hAnsi="Times New Roman" w:cs="Times New Roman"/>
          <w:sz w:val="24"/>
          <w:szCs w:val="24"/>
        </w:rPr>
      </w:pPr>
      <w:r w:rsidRPr="0049679D">
        <w:rPr>
          <w:rFonts w:ascii="Times New Roman" w:hAnsi="Times New Roman" w:cs="Times New Roman"/>
          <w:sz w:val="24"/>
          <w:szCs w:val="24"/>
        </w:rPr>
        <w:t>NumPy: Numerical computing and array operations</w:t>
      </w:r>
    </w:p>
    <w:p w14:paraId="53AA5931" w14:textId="77777777" w:rsidR="004F189C" w:rsidRPr="0049679D" w:rsidRDefault="004F189C" w:rsidP="00414796">
      <w:pPr>
        <w:pStyle w:val="ListParagraph"/>
        <w:numPr>
          <w:ilvl w:val="0"/>
          <w:numId w:val="31"/>
        </w:numPr>
        <w:spacing w:after="0" w:line="276" w:lineRule="auto"/>
        <w:jc w:val="both"/>
        <w:rPr>
          <w:rFonts w:ascii="Times New Roman" w:hAnsi="Times New Roman" w:cs="Times New Roman"/>
          <w:sz w:val="24"/>
          <w:szCs w:val="24"/>
        </w:rPr>
      </w:pPr>
      <w:r w:rsidRPr="0049679D">
        <w:rPr>
          <w:rFonts w:ascii="Times New Roman" w:hAnsi="Times New Roman" w:cs="Times New Roman"/>
          <w:sz w:val="24"/>
          <w:szCs w:val="24"/>
        </w:rPr>
        <w:t>Pandas: Advanced data manipulation and time series handling</w:t>
      </w:r>
    </w:p>
    <w:p w14:paraId="492C8165" w14:textId="77777777" w:rsidR="004F189C" w:rsidRPr="0049679D" w:rsidRDefault="004F189C" w:rsidP="00414796">
      <w:pPr>
        <w:pStyle w:val="ListParagraph"/>
        <w:numPr>
          <w:ilvl w:val="0"/>
          <w:numId w:val="31"/>
        </w:numPr>
        <w:spacing w:after="0" w:line="276" w:lineRule="auto"/>
        <w:jc w:val="both"/>
        <w:rPr>
          <w:rFonts w:ascii="Times New Roman" w:hAnsi="Times New Roman" w:cs="Times New Roman"/>
          <w:sz w:val="24"/>
          <w:szCs w:val="24"/>
        </w:rPr>
      </w:pPr>
      <w:r w:rsidRPr="0049679D">
        <w:rPr>
          <w:rFonts w:ascii="Times New Roman" w:hAnsi="Times New Roman" w:cs="Times New Roman"/>
          <w:sz w:val="24"/>
          <w:szCs w:val="24"/>
        </w:rPr>
        <w:t>Matplotlib: Professional data visualization and plotting</w:t>
      </w:r>
    </w:p>
    <w:p w14:paraId="4B6CDC4D" w14:textId="77777777" w:rsidR="004F189C" w:rsidRDefault="004F189C" w:rsidP="00414796">
      <w:pPr>
        <w:pStyle w:val="ListParagraph"/>
        <w:numPr>
          <w:ilvl w:val="0"/>
          <w:numId w:val="31"/>
        </w:numPr>
        <w:spacing w:after="0" w:line="276" w:lineRule="auto"/>
        <w:jc w:val="both"/>
        <w:rPr>
          <w:rFonts w:ascii="Times New Roman" w:hAnsi="Times New Roman" w:cs="Times New Roman"/>
          <w:sz w:val="24"/>
          <w:szCs w:val="24"/>
        </w:rPr>
      </w:pPr>
      <w:proofErr w:type="spellStart"/>
      <w:r w:rsidRPr="0049679D">
        <w:rPr>
          <w:rFonts w:ascii="Times New Roman" w:hAnsi="Times New Roman" w:cs="Times New Roman"/>
          <w:sz w:val="24"/>
          <w:szCs w:val="24"/>
        </w:rPr>
        <w:t>Statsmodels</w:t>
      </w:r>
      <w:proofErr w:type="spellEnd"/>
      <w:r w:rsidRPr="0049679D">
        <w:rPr>
          <w:rFonts w:ascii="Times New Roman" w:hAnsi="Times New Roman" w:cs="Times New Roman"/>
          <w:sz w:val="24"/>
          <w:szCs w:val="24"/>
        </w:rPr>
        <w:t xml:space="preserve">: Econometric </w:t>
      </w:r>
      <w:proofErr w:type="spellStart"/>
      <w:r w:rsidRPr="0049679D">
        <w:rPr>
          <w:rFonts w:ascii="Times New Roman" w:hAnsi="Times New Roman" w:cs="Times New Roman"/>
          <w:sz w:val="24"/>
          <w:szCs w:val="24"/>
        </w:rPr>
        <w:t>modeling</w:t>
      </w:r>
      <w:proofErr w:type="spellEnd"/>
      <w:r w:rsidRPr="0049679D">
        <w:rPr>
          <w:rFonts w:ascii="Times New Roman" w:hAnsi="Times New Roman" w:cs="Times New Roman"/>
          <w:sz w:val="24"/>
          <w:szCs w:val="24"/>
        </w:rPr>
        <w:t xml:space="preserve"> and VAR implementation</w:t>
      </w:r>
    </w:p>
    <w:p w14:paraId="2A4C634B" w14:textId="77777777" w:rsidR="004F189C" w:rsidRDefault="004F189C" w:rsidP="004F189C">
      <w:pPr>
        <w:jc w:val="both"/>
        <w:rPr>
          <w:rFonts w:ascii="Times New Roman" w:hAnsi="Times New Roman" w:cs="Times New Roman"/>
          <w:sz w:val="24"/>
          <w:szCs w:val="24"/>
        </w:rPr>
      </w:pPr>
    </w:p>
    <w:p w14:paraId="4F8A0E9C" w14:textId="77777777" w:rsidR="004F189C" w:rsidRPr="0009148F" w:rsidRDefault="004F189C" w:rsidP="004F189C">
      <w:pPr>
        <w:jc w:val="both"/>
        <w:rPr>
          <w:rFonts w:ascii="Times New Roman" w:hAnsi="Times New Roman" w:cs="Times New Roman"/>
          <w:sz w:val="24"/>
          <w:szCs w:val="24"/>
        </w:rPr>
      </w:pPr>
    </w:p>
    <w:p w14:paraId="7E5F52C1" w14:textId="77777777" w:rsidR="004F189C" w:rsidRPr="0009148F" w:rsidRDefault="004F189C" w:rsidP="004F189C">
      <w:pPr>
        <w:jc w:val="both"/>
        <w:rPr>
          <w:rFonts w:ascii="Times New Roman" w:hAnsi="Times New Roman" w:cs="Times New Roman"/>
          <w:sz w:val="24"/>
          <w:szCs w:val="24"/>
        </w:rPr>
      </w:pPr>
      <w:r w:rsidRPr="006016E0">
        <w:rPr>
          <w:rStyle w:val="Strong"/>
          <w:noProof/>
        </w:rPr>
        <w:drawing>
          <wp:inline distT="0" distB="0" distL="0" distR="0" wp14:anchorId="768C28D4" wp14:editId="7A074353">
            <wp:extent cx="5731510" cy="2308860"/>
            <wp:effectExtent l="0" t="0" r="2540" b="0"/>
            <wp:docPr id="159060495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4956" name="Picture 1" descr="A computer screen with text&#10;&#10;AI-generated content may be incorrect."/>
                    <pic:cNvPicPr/>
                  </pic:nvPicPr>
                  <pic:blipFill>
                    <a:blip r:embed="rId53"/>
                    <a:stretch>
                      <a:fillRect/>
                    </a:stretch>
                  </pic:blipFill>
                  <pic:spPr>
                    <a:xfrm>
                      <a:off x="0" y="0"/>
                      <a:ext cx="5731510" cy="2308860"/>
                    </a:xfrm>
                    <a:prstGeom prst="rect">
                      <a:avLst/>
                    </a:prstGeom>
                  </pic:spPr>
                </pic:pic>
              </a:graphicData>
            </a:graphic>
          </wp:inline>
        </w:drawing>
      </w:r>
    </w:p>
    <w:p w14:paraId="29F6BF62" w14:textId="77777777" w:rsidR="004F189C" w:rsidRDefault="004F189C" w:rsidP="004F189C"/>
    <w:p w14:paraId="7A18E372" w14:textId="77777777" w:rsidR="004F189C" w:rsidRPr="005D6F56" w:rsidRDefault="004F189C" w:rsidP="004F189C"/>
    <w:p w14:paraId="27DA8C3E" w14:textId="77777777" w:rsidR="004F189C" w:rsidRDefault="004F189C" w:rsidP="004F189C">
      <w:pPr>
        <w:jc w:val="both"/>
        <w:rPr>
          <w:rStyle w:val="Heading1Char"/>
        </w:rPr>
      </w:pPr>
    </w:p>
    <w:p w14:paraId="0642FBDF" w14:textId="77777777" w:rsidR="004F189C" w:rsidRDefault="004F189C" w:rsidP="004F189C">
      <w:pPr>
        <w:jc w:val="both"/>
        <w:rPr>
          <w:rStyle w:val="Heading1Char"/>
        </w:rPr>
      </w:pPr>
    </w:p>
    <w:p w14:paraId="52C54937" w14:textId="77777777" w:rsidR="004F189C" w:rsidRDefault="004F189C" w:rsidP="004F189C">
      <w:pPr>
        <w:jc w:val="both"/>
        <w:rPr>
          <w:rFonts w:ascii="Times New Roman" w:hAnsi="Times New Roman" w:cs="Times New Roman"/>
          <w:sz w:val="24"/>
          <w:szCs w:val="24"/>
        </w:rPr>
      </w:pPr>
    </w:p>
    <w:p w14:paraId="7596AD73" w14:textId="77777777" w:rsidR="004F189C" w:rsidRPr="00413A83" w:rsidRDefault="004F189C" w:rsidP="004F189C">
      <w:pPr>
        <w:jc w:val="both"/>
        <w:rPr>
          <w:rFonts w:ascii="Times New Roman" w:hAnsi="Times New Roman" w:cs="Times New Roman"/>
          <w:sz w:val="24"/>
          <w:szCs w:val="24"/>
        </w:rPr>
      </w:pPr>
    </w:p>
    <w:p w14:paraId="30891940" w14:textId="77777777" w:rsidR="004F189C" w:rsidRDefault="004F189C" w:rsidP="004F189C">
      <w:pPr>
        <w:jc w:val="both"/>
        <w:rPr>
          <w:rFonts w:ascii="Times New Roman" w:hAnsi="Times New Roman" w:cs="Times New Roman"/>
          <w:sz w:val="24"/>
          <w:szCs w:val="24"/>
        </w:rPr>
      </w:pPr>
    </w:p>
    <w:p w14:paraId="169A8B7D" w14:textId="77777777" w:rsidR="004F189C" w:rsidRDefault="004F189C" w:rsidP="004F189C">
      <w:pPr>
        <w:jc w:val="both"/>
        <w:rPr>
          <w:rFonts w:ascii="Times New Roman" w:hAnsi="Times New Roman" w:cs="Times New Roman"/>
          <w:sz w:val="24"/>
          <w:szCs w:val="24"/>
        </w:rPr>
      </w:pPr>
    </w:p>
    <w:p w14:paraId="41E5E8B7" w14:textId="77777777" w:rsidR="004F189C" w:rsidRDefault="004F189C" w:rsidP="004F189C">
      <w:pPr>
        <w:jc w:val="both"/>
        <w:rPr>
          <w:rFonts w:ascii="Times New Roman" w:hAnsi="Times New Roman" w:cs="Times New Roman"/>
          <w:sz w:val="24"/>
          <w:szCs w:val="24"/>
        </w:rPr>
      </w:pPr>
    </w:p>
    <w:p w14:paraId="2C1D9810" w14:textId="77777777" w:rsidR="004F189C" w:rsidRPr="00413A83" w:rsidRDefault="004F189C" w:rsidP="004F189C">
      <w:pPr>
        <w:jc w:val="both"/>
        <w:rPr>
          <w:rFonts w:ascii="Times New Roman" w:hAnsi="Times New Roman" w:cs="Times New Roman"/>
          <w:sz w:val="24"/>
          <w:szCs w:val="24"/>
        </w:rPr>
      </w:pPr>
    </w:p>
    <w:p w14:paraId="065F60A7" w14:textId="77777777" w:rsidR="004F189C" w:rsidRPr="00413A83" w:rsidRDefault="004F189C" w:rsidP="004F189C">
      <w:pPr>
        <w:pStyle w:val="Heading2"/>
      </w:pPr>
      <w:bookmarkStart w:id="439" w:name="_Toc211566580"/>
      <w:bookmarkStart w:id="440" w:name="_Toc211587267"/>
      <w:bookmarkStart w:id="441" w:name="_Toc211595283"/>
      <w:r w:rsidRPr="00413A83">
        <w:t>Data Processing Pipeline</w:t>
      </w:r>
      <w:bookmarkEnd w:id="439"/>
      <w:bookmarkEnd w:id="440"/>
      <w:bookmarkEnd w:id="441"/>
    </w:p>
    <w:p w14:paraId="140B9B0C" w14:textId="77777777" w:rsidR="004F189C" w:rsidRPr="00413A83" w:rsidRDefault="004F189C" w:rsidP="004F189C">
      <w:pPr>
        <w:pStyle w:val="Heading3"/>
      </w:pPr>
      <w:bookmarkStart w:id="442" w:name="_Toc211566581"/>
      <w:bookmarkStart w:id="443" w:name="_Toc211587268"/>
      <w:bookmarkStart w:id="444" w:name="_Toc211595284"/>
      <w:r w:rsidRPr="00413A83">
        <w:t>Import and Preparation</w:t>
      </w:r>
      <w:bookmarkEnd w:id="442"/>
      <w:bookmarkEnd w:id="443"/>
      <w:bookmarkEnd w:id="444"/>
    </w:p>
    <w:p w14:paraId="1C47CD90" w14:textId="77777777" w:rsidR="004F189C" w:rsidRPr="00413A83" w:rsidRDefault="004F189C" w:rsidP="004F189C">
      <w:pPr>
        <w:jc w:val="both"/>
        <w:rPr>
          <w:rFonts w:ascii="Times New Roman" w:hAnsi="Times New Roman" w:cs="Times New Roman"/>
          <w:sz w:val="24"/>
          <w:szCs w:val="24"/>
        </w:rPr>
      </w:pPr>
    </w:p>
    <w:p w14:paraId="09A5DB9E" w14:textId="77777777" w:rsidR="004F189C" w:rsidRPr="003405CE"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t>The Tourism Evidence and Insights Centre at MBIE is the source of the dataset. Both visitor types' monthly and annual spending are included. The script fills in any missing data, aligns all dates with month-end, and guarantees full time coverage.</w:t>
      </w:r>
    </w:p>
    <w:p w14:paraId="3AE6E8C2" w14:textId="77777777" w:rsidR="004F189C" w:rsidRPr="00413A83" w:rsidRDefault="004F189C" w:rsidP="004F189C">
      <w:pPr>
        <w:jc w:val="both"/>
        <w:rPr>
          <w:rFonts w:ascii="Times New Roman" w:hAnsi="Times New Roman" w:cs="Times New Roman"/>
          <w:sz w:val="24"/>
          <w:szCs w:val="24"/>
        </w:rPr>
      </w:pPr>
    </w:p>
    <w:p w14:paraId="477C2255" w14:textId="77777777" w:rsidR="004F189C" w:rsidRPr="00413A83" w:rsidRDefault="004F189C" w:rsidP="004F189C">
      <w:pPr>
        <w:pStyle w:val="Heading3"/>
      </w:pPr>
      <w:bookmarkStart w:id="445" w:name="_Toc211566582"/>
      <w:bookmarkStart w:id="446" w:name="_Toc211587269"/>
      <w:bookmarkStart w:id="447" w:name="_Toc211595285"/>
      <w:r w:rsidRPr="00413A83">
        <w:t>Transformation</w:t>
      </w:r>
      <w:bookmarkEnd w:id="445"/>
      <w:bookmarkEnd w:id="446"/>
      <w:bookmarkEnd w:id="447"/>
    </w:p>
    <w:p w14:paraId="003DF824" w14:textId="77777777" w:rsidR="004F189C" w:rsidRPr="00413A83" w:rsidRDefault="004F189C" w:rsidP="004F189C">
      <w:pPr>
        <w:jc w:val="both"/>
        <w:rPr>
          <w:rFonts w:ascii="Times New Roman" w:hAnsi="Times New Roman" w:cs="Times New Roman"/>
          <w:sz w:val="24"/>
          <w:szCs w:val="24"/>
        </w:rPr>
      </w:pPr>
    </w:p>
    <w:p w14:paraId="646527B6" w14:textId="77777777" w:rsidR="004F189C" w:rsidRPr="00413A83" w:rsidRDefault="004F189C" w:rsidP="004F189C">
      <w:pPr>
        <w:jc w:val="both"/>
        <w:rPr>
          <w:rFonts w:ascii="Times New Roman" w:hAnsi="Times New Roman" w:cs="Times New Roman"/>
          <w:sz w:val="24"/>
          <w:szCs w:val="24"/>
        </w:rPr>
      </w:pPr>
      <w:r w:rsidRPr="00413A83">
        <w:rPr>
          <w:rFonts w:ascii="Times New Roman" w:hAnsi="Times New Roman" w:cs="Times New Roman"/>
          <w:sz w:val="24"/>
          <w:szCs w:val="24"/>
        </w:rPr>
        <w:t>Data were cleaned, re-indexed, and validated for consistency.</w:t>
      </w:r>
      <w:r>
        <w:rPr>
          <w:rFonts w:ascii="Times New Roman" w:hAnsi="Times New Roman" w:cs="Times New Roman"/>
          <w:sz w:val="24"/>
          <w:szCs w:val="24"/>
        </w:rPr>
        <w:t xml:space="preserve"> </w:t>
      </w:r>
      <w:r w:rsidRPr="00413A83">
        <w:rPr>
          <w:rFonts w:ascii="Times New Roman" w:hAnsi="Times New Roman" w:cs="Times New Roman"/>
          <w:sz w:val="24"/>
          <w:szCs w:val="24"/>
        </w:rPr>
        <w:t>The pipeline also applies forward/backward fill for gaps and aggregates the series into a model-ready format.</w:t>
      </w:r>
    </w:p>
    <w:p w14:paraId="17B15886" w14:textId="77777777" w:rsidR="004F189C" w:rsidRPr="00413A83" w:rsidRDefault="004F189C" w:rsidP="004F189C">
      <w:pPr>
        <w:jc w:val="both"/>
        <w:rPr>
          <w:rFonts w:ascii="Times New Roman" w:hAnsi="Times New Roman" w:cs="Times New Roman"/>
          <w:sz w:val="24"/>
          <w:szCs w:val="24"/>
        </w:rPr>
      </w:pPr>
    </w:p>
    <w:p w14:paraId="099DC1A8" w14:textId="77777777" w:rsidR="004F189C" w:rsidRPr="00E72075" w:rsidRDefault="004F189C" w:rsidP="004F189C">
      <w:pPr>
        <w:jc w:val="both"/>
        <w:rPr>
          <w:rFonts w:ascii="Segoe UI Emoji" w:hAnsi="Segoe UI Emoji" w:cs="Segoe UI Emoji"/>
          <w:sz w:val="24"/>
          <w:szCs w:val="24"/>
        </w:rPr>
      </w:pPr>
      <w:r w:rsidRPr="00E72075">
        <w:rPr>
          <w:rFonts w:ascii="Segoe UI Emoji" w:hAnsi="Segoe UI Emoji" w:cs="Segoe UI Emoji"/>
          <w:noProof/>
          <w:sz w:val="24"/>
          <w:szCs w:val="24"/>
        </w:rPr>
        <w:drawing>
          <wp:inline distT="0" distB="0" distL="0" distR="0" wp14:anchorId="03AEC02A" wp14:editId="620ECC38">
            <wp:extent cx="5731510" cy="3325495"/>
            <wp:effectExtent l="0" t="0" r="2540" b="8255"/>
            <wp:docPr id="972539170" name="Picture 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9170" name="Picture 2" descr="A screen shot of a computer cod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25495"/>
                    </a:xfrm>
                    <a:prstGeom prst="rect">
                      <a:avLst/>
                    </a:prstGeom>
                    <a:noFill/>
                    <a:ln>
                      <a:noFill/>
                    </a:ln>
                  </pic:spPr>
                </pic:pic>
              </a:graphicData>
            </a:graphic>
          </wp:inline>
        </w:drawing>
      </w:r>
    </w:p>
    <w:p w14:paraId="041B0D9F" w14:textId="77777777" w:rsidR="004F189C" w:rsidRPr="00413A83" w:rsidRDefault="004F189C" w:rsidP="004F189C">
      <w:pPr>
        <w:jc w:val="both"/>
        <w:rPr>
          <w:rFonts w:ascii="Times New Roman" w:hAnsi="Times New Roman" w:cs="Times New Roman"/>
          <w:sz w:val="24"/>
          <w:szCs w:val="24"/>
        </w:rPr>
      </w:pPr>
    </w:p>
    <w:p w14:paraId="1CE63A19" w14:textId="77777777" w:rsidR="004F189C" w:rsidRPr="00413A83" w:rsidRDefault="004F189C" w:rsidP="004F189C">
      <w:pPr>
        <w:pStyle w:val="Heading3"/>
      </w:pPr>
      <w:bookmarkStart w:id="448" w:name="_Toc211566583"/>
      <w:bookmarkStart w:id="449" w:name="_Toc211587270"/>
      <w:bookmarkStart w:id="450" w:name="_Toc211595286"/>
      <w:r w:rsidRPr="00413A83">
        <w:t>Forecasting and Evaluation</w:t>
      </w:r>
      <w:bookmarkEnd w:id="448"/>
      <w:bookmarkEnd w:id="449"/>
      <w:bookmarkEnd w:id="450"/>
    </w:p>
    <w:p w14:paraId="474F8070" w14:textId="77777777" w:rsidR="004F189C" w:rsidRPr="00413A83" w:rsidRDefault="004F189C" w:rsidP="004F189C">
      <w:pPr>
        <w:jc w:val="both"/>
        <w:rPr>
          <w:rFonts w:ascii="Times New Roman" w:hAnsi="Times New Roman" w:cs="Times New Roman"/>
          <w:sz w:val="24"/>
          <w:szCs w:val="24"/>
        </w:rPr>
      </w:pPr>
    </w:p>
    <w:p w14:paraId="4FFF1ABC" w14:textId="77777777" w:rsidR="004F189C" w:rsidRPr="003405CE"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t xml:space="preserve">RMSE, MAE, MAPE, and </w:t>
      </w:r>
      <w:proofErr w:type="spellStart"/>
      <w:r w:rsidRPr="003405CE">
        <w:rPr>
          <w:rFonts w:ascii="Times New Roman" w:hAnsi="Times New Roman" w:cs="Times New Roman"/>
          <w:sz w:val="24"/>
          <w:szCs w:val="24"/>
        </w:rPr>
        <w:t>sMAPE</w:t>
      </w:r>
      <w:proofErr w:type="spellEnd"/>
      <w:r w:rsidRPr="003405CE">
        <w:rPr>
          <w:rFonts w:ascii="Times New Roman" w:hAnsi="Times New Roman" w:cs="Times New Roman"/>
          <w:sz w:val="24"/>
          <w:szCs w:val="24"/>
        </w:rPr>
        <w:t xml:space="preserve"> are important accuracy measures that are used to assess the model's performance once it has been trained on the combined dataset and has produced forecasts for the upcoming three months.</w:t>
      </w:r>
    </w:p>
    <w:p w14:paraId="08B1742B" w14:textId="77777777" w:rsidR="004F189C" w:rsidRPr="00413A83"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t>To assess prediction reliability, separate holdout validations were carried out for domestic and foreign spending.</w:t>
      </w:r>
    </w:p>
    <w:p w14:paraId="1AC24F3E" w14:textId="77777777" w:rsidR="004F189C" w:rsidRDefault="004F189C" w:rsidP="004F189C">
      <w:pPr>
        <w:jc w:val="both"/>
        <w:rPr>
          <w:rFonts w:ascii="Times New Roman" w:hAnsi="Times New Roman" w:cs="Times New Roman"/>
          <w:sz w:val="24"/>
          <w:szCs w:val="24"/>
        </w:rPr>
      </w:pPr>
      <w:r w:rsidRPr="004C0745">
        <w:rPr>
          <w:rFonts w:ascii="Times New Roman" w:hAnsi="Times New Roman" w:cs="Times New Roman"/>
          <w:noProof/>
          <w:sz w:val="24"/>
          <w:szCs w:val="24"/>
        </w:rPr>
        <w:drawing>
          <wp:inline distT="0" distB="0" distL="0" distR="0" wp14:anchorId="6CBD6CB0" wp14:editId="39FF8ECE">
            <wp:extent cx="5731510" cy="3752850"/>
            <wp:effectExtent l="0" t="0" r="2540" b="0"/>
            <wp:docPr id="772949562" name="Picture 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49562" name="Picture 4" descr="A screen shot of a computer screen&#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14:paraId="2B66CB27" w14:textId="77777777" w:rsidR="004F189C" w:rsidRPr="004C0745" w:rsidRDefault="004F189C" w:rsidP="004F189C">
      <w:pPr>
        <w:jc w:val="both"/>
        <w:rPr>
          <w:rFonts w:ascii="Times New Roman" w:hAnsi="Times New Roman" w:cs="Times New Roman"/>
          <w:sz w:val="24"/>
          <w:szCs w:val="24"/>
        </w:rPr>
      </w:pPr>
      <w:r w:rsidRPr="004C0745">
        <w:rPr>
          <w:rFonts w:ascii="Times New Roman" w:hAnsi="Times New Roman" w:cs="Times New Roman"/>
          <w:noProof/>
          <w:sz w:val="24"/>
          <w:szCs w:val="24"/>
        </w:rPr>
        <w:drawing>
          <wp:inline distT="0" distB="0" distL="0" distR="0" wp14:anchorId="1C1639D9" wp14:editId="0F04EF3C">
            <wp:extent cx="5731510" cy="3331210"/>
            <wp:effectExtent l="0" t="0" r="2540" b="2540"/>
            <wp:docPr id="1313380395" name="Picture 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0395" name="Picture 6" descr="A screen shot of a computer cod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p>
    <w:p w14:paraId="218C518A" w14:textId="77777777" w:rsidR="004F189C" w:rsidRPr="004C0745" w:rsidRDefault="004F189C" w:rsidP="004F189C">
      <w:pPr>
        <w:jc w:val="both"/>
      </w:pPr>
      <w:r>
        <w:rPr>
          <w:rFonts w:ascii="Times New Roman" w:hAnsi="Times New Roman" w:cs="Times New Roman"/>
          <w:sz w:val="24"/>
          <w:szCs w:val="24"/>
        </w:rPr>
        <w:t xml:space="preserve"> </w:t>
      </w:r>
      <w:r w:rsidRPr="004C0745">
        <w:rPr>
          <w:noProof/>
        </w:rPr>
        <w:drawing>
          <wp:inline distT="0" distB="0" distL="0" distR="0" wp14:anchorId="2F0A0E1A" wp14:editId="2FCBD49C">
            <wp:extent cx="3524250" cy="1149350"/>
            <wp:effectExtent l="0" t="0" r="0" b="0"/>
            <wp:docPr id="1791987120" name="Picture 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87120" name="Picture 8" descr="A black background with white tex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4250" cy="1149350"/>
                    </a:xfrm>
                    <a:prstGeom prst="rect">
                      <a:avLst/>
                    </a:prstGeom>
                    <a:noFill/>
                    <a:ln>
                      <a:noFill/>
                    </a:ln>
                  </pic:spPr>
                </pic:pic>
              </a:graphicData>
            </a:graphic>
          </wp:inline>
        </w:drawing>
      </w:r>
    </w:p>
    <w:p w14:paraId="1F20E1B8" w14:textId="77777777" w:rsidR="004F189C" w:rsidRPr="004C0745" w:rsidRDefault="004F189C" w:rsidP="004F189C">
      <w:pPr>
        <w:jc w:val="both"/>
        <w:rPr>
          <w:rFonts w:ascii="Times New Roman" w:hAnsi="Times New Roman" w:cs="Times New Roman"/>
          <w:sz w:val="24"/>
          <w:szCs w:val="24"/>
        </w:rPr>
      </w:pPr>
    </w:p>
    <w:p w14:paraId="4B80075E" w14:textId="77777777" w:rsidR="004F189C" w:rsidRPr="00413A83" w:rsidRDefault="004F189C" w:rsidP="004F189C">
      <w:pPr>
        <w:jc w:val="both"/>
        <w:rPr>
          <w:rFonts w:ascii="Times New Roman" w:hAnsi="Times New Roman" w:cs="Times New Roman"/>
          <w:sz w:val="24"/>
          <w:szCs w:val="24"/>
        </w:rPr>
      </w:pPr>
    </w:p>
    <w:p w14:paraId="09A76B7B" w14:textId="77777777" w:rsidR="004F189C" w:rsidRPr="00413A83" w:rsidRDefault="004F189C" w:rsidP="004F189C">
      <w:pPr>
        <w:pStyle w:val="Heading2"/>
      </w:pPr>
      <w:bookmarkStart w:id="451" w:name="_Toc211566584"/>
      <w:bookmarkStart w:id="452" w:name="_Toc211587271"/>
      <w:bookmarkStart w:id="453" w:name="_Toc211595287"/>
      <w:r w:rsidRPr="00413A83">
        <w:t>Results and Analysis</w:t>
      </w:r>
      <w:bookmarkEnd w:id="451"/>
      <w:bookmarkEnd w:id="452"/>
      <w:bookmarkEnd w:id="453"/>
    </w:p>
    <w:p w14:paraId="76D30859" w14:textId="77777777" w:rsidR="004F189C" w:rsidRPr="00413A83" w:rsidRDefault="004F189C" w:rsidP="004F189C">
      <w:pPr>
        <w:pStyle w:val="Heading3"/>
      </w:pPr>
      <w:bookmarkStart w:id="454" w:name="_Toc211566585"/>
      <w:bookmarkStart w:id="455" w:name="_Toc211587272"/>
      <w:bookmarkStart w:id="456" w:name="_Toc211595288"/>
      <w:r w:rsidRPr="00413A83">
        <w:t>Forecast Visualization</w:t>
      </w:r>
      <w:bookmarkEnd w:id="454"/>
      <w:bookmarkEnd w:id="455"/>
      <w:bookmarkEnd w:id="456"/>
    </w:p>
    <w:p w14:paraId="18F44727" w14:textId="77777777" w:rsidR="004F189C" w:rsidRPr="00413A83" w:rsidRDefault="004F189C" w:rsidP="004F189C">
      <w:pPr>
        <w:jc w:val="both"/>
        <w:rPr>
          <w:rFonts w:ascii="Times New Roman" w:hAnsi="Times New Roman" w:cs="Times New Roman"/>
          <w:sz w:val="24"/>
          <w:szCs w:val="24"/>
        </w:rPr>
      </w:pPr>
    </w:p>
    <w:p w14:paraId="6E5A70B7" w14:textId="77777777" w:rsidR="004F189C" w:rsidRPr="00413A83" w:rsidRDefault="004F189C" w:rsidP="004F189C">
      <w:pPr>
        <w:jc w:val="both"/>
        <w:rPr>
          <w:rFonts w:ascii="Times New Roman" w:hAnsi="Times New Roman" w:cs="Times New Roman"/>
          <w:sz w:val="24"/>
          <w:szCs w:val="24"/>
        </w:rPr>
      </w:pPr>
      <w:r w:rsidRPr="00413A83">
        <w:rPr>
          <w:rFonts w:ascii="Times New Roman" w:hAnsi="Times New Roman" w:cs="Times New Roman"/>
          <w:sz w:val="24"/>
          <w:szCs w:val="24"/>
        </w:rPr>
        <w:t>The following figures show the observed spending trends and model forecasts.</w:t>
      </w:r>
      <w:r>
        <w:rPr>
          <w:rFonts w:ascii="Times New Roman" w:hAnsi="Times New Roman" w:cs="Times New Roman"/>
          <w:sz w:val="24"/>
          <w:szCs w:val="24"/>
        </w:rPr>
        <w:t xml:space="preserve"> </w:t>
      </w:r>
      <w:r w:rsidRPr="00413A83">
        <w:rPr>
          <w:rFonts w:ascii="Times New Roman" w:hAnsi="Times New Roman" w:cs="Times New Roman"/>
          <w:sz w:val="24"/>
          <w:szCs w:val="24"/>
        </w:rPr>
        <w:t>The shaded blue area represents the 95 % confidence interval, capturing expected variation around the forecast.</w:t>
      </w:r>
    </w:p>
    <w:p w14:paraId="1EA31C9C" w14:textId="77777777" w:rsidR="004F189C" w:rsidRDefault="004F189C" w:rsidP="004F189C">
      <w:pPr>
        <w:jc w:val="both"/>
        <w:rPr>
          <w:rFonts w:ascii="Times New Roman" w:hAnsi="Times New Roman" w:cs="Times New Roman"/>
          <w:sz w:val="24"/>
          <w:szCs w:val="24"/>
        </w:rPr>
      </w:pPr>
    </w:p>
    <w:p w14:paraId="728D5786" w14:textId="77777777" w:rsidR="004F189C" w:rsidRPr="009C6FC8" w:rsidRDefault="004F189C" w:rsidP="004F189C">
      <w:pPr>
        <w:jc w:val="both"/>
        <w:rPr>
          <w:rFonts w:ascii="Times New Roman" w:hAnsi="Times New Roman" w:cs="Times New Roman"/>
          <w:sz w:val="24"/>
          <w:szCs w:val="24"/>
        </w:rPr>
      </w:pPr>
      <w:r w:rsidRPr="009C6FC8">
        <w:rPr>
          <w:rFonts w:ascii="Times New Roman" w:hAnsi="Times New Roman" w:cs="Times New Roman"/>
          <w:noProof/>
          <w:sz w:val="24"/>
          <w:szCs w:val="24"/>
        </w:rPr>
        <w:drawing>
          <wp:inline distT="0" distB="0" distL="0" distR="0" wp14:anchorId="39A8445B" wp14:editId="07532F2E">
            <wp:extent cx="5731510" cy="2392045"/>
            <wp:effectExtent l="0" t="0" r="2540" b="8255"/>
            <wp:docPr id="1472904723" name="Picture 12"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04723" name="Picture 12" descr="A graph with blue line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392045"/>
                    </a:xfrm>
                    <a:prstGeom prst="rect">
                      <a:avLst/>
                    </a:prstGeom>
                    <a:noFill/>
                    <a:ln>
                      <a:noFill/>
                    </a:ln>
                  </pic:spPr>
                </pic:pic>
              </a:graphicData>
            </a:graphic>
          </wp:inline>
        </w:drawing>
      </w:r>
    </w:p>
    <w:p w14:paraId="33639B21" w14:textId="77777777" w:rsidR="004F189C" w:rsidRDefault="004F189C" w:rsidP="004F189C">
      <w:pPr>
        <w:jc w:val="both"/>
        <w:rPr>
          <w:rFonts w:ascii="Times New Roman" w:hAnsi="Times New Roman" w:cs="Times New Roman"/>
          <w:sz w:val="24"/>
          <w:szCs w:val="24"/>
        </w:rPr>
      </w:pPr>
    </w:p>
    <w:p w14:paraId="0F4306C0" w14:textId="77777777" w:rsidR="004F189C" w:rsidRPr="00D75403" w:rsidRDefault="004F189C" w:rsidP="004F189C">
      <w:pPr>
        <w:jc w:val="both"/>
        <w:rPr>
          <w:rFonts w:ascii="Times New Roman" w:hAnsi="Times New Roman" w:cs="Times New Roman"/>
          <w:sz w:val="24"/>
          <w:szCs w:val="24"/>
        </w:rPr>
      </w:pPr>
      <w:r w:rsidRPr="00D75403">
        <w:rPr>
          <w:rFonts w:ascii="Times New Roman" w:hAnsi="Times New Roman" w:cs="Times New Roman"/>
          <w:noProof/>
          <w:sz w:val="24"/>
          <w:szCs w:val="24"/>
        </w:rPr>
        <w:drawing>
          <wp:inline distT="0" distB="0" distL="0" distR="0" wp14:anchorId="1D459C34" wp14:editId="12863BFA">
            <wp:extent cx="5731510" cy="2415540"/>
            <wp:effectExtent l="0" t="0" r="2540" b="3810"/>
            <wp:docPr id="1248171480" name="Picture 14"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71480" name="Picture 14" descr="A graph with a line&#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1966AB59" w14:textId="77777777" w:rsidR="004F189C" w:rsidRPr="00413A83" w:rsidRDefault="004F189C" w:rsidP="004F189C">
      <w:pPr>
        <w:jc w:val="both"/>
        <w:rPr>
          <w:rFonts w:ascii="Times New Roman" w:hAnsi="Times New Roman" w:cs="Times New Roman"/>
          <w:sz w:val="24"/>
          <w:szCs w:val="24"/>
        </w:rPr>
      </w:pPr>
    </w:p>
    <w:p w14:paraId="12C846A2" w14:textId="77777777" w:rsidR="004F189C" w:rsidRPr="00413A83" w:rsidRDefault="004F189C" w:rsidP="004F189C">
      <w:pPr>
        <w:jc w:val="both"/>
        <w:rPr>
          <w:rFonts w:ascii="Times New Roman" w:hAnsi="Times New Roman" w:cs="Times New Roman"/>
          <w:sz w:val="24"/>
          <w:szCs w:val="24"/>
        </w:rPr>
      </w:pPr>
      <w:r w:rsidRPr="00413A83">
        <w:rPr>
          <w:rFonts w:ascii="Times New Roman" w:hAnsi="Times New Roman" w:cs="Times New Roman"/>
          <w:sz w:val="24"/>
          <w:szCs w:val="24"/>
        </w:rPr>
        <w:t>The model identifies a gradual decline in international spending and a relatively stable domestic trend, reflecting post-recovery stabilization.</w:t>
      </w:r>
    </w:p>
    <w:p w14:paraId="284A6B67" w14:textId="77777777" w:rsidR="004F189C" w:rsidRDefault="004F189C" w:rsidP="004F189C">
      <w:pPr>
        <w:jc w:val="both"/>
        <w:rPr>
          <w:rFonts w:ascii="Times New Roman" w:hAnsi="Times New Roman" w:cs="Times New Roman"/>
          <w:sz w:val="24"/>
          <w:szCs w:val="24"/>
        </w:rPr>
      </w:pPr>
    </w:p>
    <w:p w14:paraId="4A070AE3" w14:textId="77777777" w:rsidR="004F189C" w:rsidRDefault="004F189C" w:rsidP="004F189C">
      <w:pPr>
        <w:jc w:val="both"/>
        <w:rPr>
          <w:rFonts w:ascii="Times New Roman" w:hAnsi="Times New Roman" w:cs="Times New Roman"/>
          <w:sz w:val="24"/>
          <w:szCs w:val="24"/>
        </w:rPr>
      </w:pPr>
    </w:p>
    <w:p w14:paraId="0B397059" w14:textId="77777777" w:rsidR="004F189C" w:rsidRDefault="004F189C" w:rsidP="004F189C">
      <w:pPr>
        <w:jc w:val="both"/>
        <w:rPr>
          <w:rFonts w:ascii="Times New Roman" w:hAnsi="Times New Roman" w:cs="Times New Roman"/>
          <w:sz w:val="24"/>
          <w:szCs w:val="24"/>
        </w:rPr>
      </w:pPr>
    </w:p>
    <w:p w14:paraId="3597BD8E" w14:textId="77777777" w:rsidR="004F189C" w:rsidRDefault="004F189C" w:rsidP="004F189C">
      <w:pPr>
        <w:jc w:val="both"/>
        <w:rPr>
          <w:rFonts w:ascii="Times New Roman" w:hAnsi="Times New Roman" w:cs="Times New Roman"/>
          <w:sz w:val="24"/>
          <w:szCs w:val="24"/>
        </w:rPr>
      </w:pPr>
    </w:p>
    <w:p w14:paraId="194FC568" w14:textId="77777777" w:rsidR="004F189C" w:rsidRDefault="004F189C" w:rsidP="004F189C">
      <w:pPr>
        <w:jc w:val="both"/>
        <w:rPr>
          <w:rFonts w:ascii="Times New Roman" w:hAnsi="Times New Roman" w:cs="Times New Roman"/>
          <w:sz w:val="24"/>
          <w:szCs w:val="24"/>
        </w:rPr>
      </w:pPr>
    </w:p>
    <w:p w14:paraId="2454F1F0" w14:textId="77777777" w:rsidR="004F189C" w:rsidRDefault="004F189C" w:rsidP="004F189C">
      <w:pPr>
        <w:jc w:val="both"/>
        <w:rPr>
          <w:rFonts w:ascii="Times New Roman" w:hAnsi="Times New Roman" w:cs="Times New Roman"/>
          <w:sz w:val="24"/>
          <w:szCs w:val="24"/>
        </w:rPr>
      </w:pPr>
    </w:p>
    <w:p w14:paraId="69D23EC7" w14:textId="77777777" w:rsidR="004F189C" w:rsidRDefault="004F189C" w:rsidP="004F189C">
      <w:pPr>
        <w:jc w:val="both"/>
        <w:rPr>
          <w:rFonts w:ascii="Times New Roman" w:hAnsi="Times New Roman" w:cs="Times New Roman"/>
          <w:sz w:val="24"/>
          <w:szCs w:val="24"/>
        </w:rPr>
      </w:pPr>
    </w:p>
    <w:p w14:paraId="41BF5A25" w14:textId="77777777" w:rsidR="004F189C" w:rsidRPr="00413A83" w:rsidRDefault="004F189C" w:rsidP="004F189C">
      <w:pPr>
        <w:jc w:val="both"/>
        <w:rPr>
          <w:rFonts w:ascii="Times New Roman" w:hAnsi="Times New Roman" w:cs="Times New Roman"/>
          <w:sz w:val="24"/>
          <w:szCs w:val="24"/>
        </w:rPr>
      </w:pPr>
    </w:p>
    <w:p w14:paraId="64F20EF6" w14:textId="77777777" w:rsidR="004F189C" w:rsidRPr="00413A83" w:rsidRDefault="004F189C" w:rsidP="004F189C">
      <w:pPr>
        <w:pStyle w:val="Heading3"/>
      </w:pPr>
      <w:bookmarkStart w:id="457" w:name="_Toc211566586"/>
      <w:bookmarkStart w:id="458" w:name="_Toc211587273"/>
      <w:bookmarkStart w:id="459" w:name="_Toc211595289"/>
      <w:r w:rsidRPr="00413A83">
        <w:t>Model Performance Indicators</w:t>
      </w:r>
      <w:bookmarkEnd w:id="457"/>
      <w:bookmarkEnd w:id="458"/>
      <w:bookmarkEnd w:id="459"/>
    </w:p>
    <w:p w14:paraId="3534E52F" w14:textId="77777777" w:rsidR="004F189C" w:rsidRPr="00413A83" w:rsidRDefault="004F189C" w:rsidP="004F189C">
      <w:pPr>
        <w:jc w:val="both"/>
        <w:rPr>
          <w:rFonts w:ascii="Times New Roman" w:hAnsi="Times New Roman" w:cs="Times New Roman"/>
          <w:sz w:val="24"/>
          <w:szCs w:val="24"/>
        </w:rPr>
      </w:pPr>
    </w:p>
    <w:p w14:paraId="4949128B" w14:textId="77777777" w:rsidR="004F189C"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t xml:space="preserve">Strong model accuracy is confirmed by evaluation outcomes, especially for domestic travel. </w:t>
      </w:r>
    </w:p>
    <w:p w14:paraId="13592981" w14:textId="77777777" w:rsidR="004F189C" w:rsidRPr="003405CE"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br/>
        <w:t>International travel uncertainty is reflected in the slightly larger variance seen in international projections.</w:t>
      </w:r>
    </w:p>
    <w:p w14:paraId="5E99E685" w14:textId="77777777" w:rsidR="004F189C" w:rsidRPr="00413A83" w:rsidRDefault="004F189C" w:rsidP="004F189C">
      <w:pPr>
        <w:jc w:val="both"/>
        <w:rPr>
          <w:rFonts w:ascii="Times New Roman" w:hAnsi="Times New Roman" w:cs="Times New Roman"/>
          <w:sz w:val="24"/>
          <w:szCs w:val="24"/>
        </w:rPr>
      </w:pPr>
    </w:p>
    <w:p w14:paraId="512D600C" w14:textId="77777777" w:rsidR="004F189C" w:rsidRPr="009C6FC8" w:rsidRDefault="004F189C" w:rsidP="004F189C">
      <w:pPr>
        <w:jc w:val="both"/>
        <w:rPr>
          <w:rFonts w:ascii="Segoe UI Emoji" w:hAnsi="Segoe UI Emoji" w:cs="Segoe UI Emoji"/>
          <w:sz w:val="24"/>
          <w:szCs w:val="24"/>
        </w:rPr>
      </w:pPr>
      <w:r w:rsidRPr="009C6FC8">
        <w:rPr>
          <w:rFonts w:ascii="Segoe UI Emoji" w:hAnsi="Segoe UI Emoji" w:cs="Segoe UI Emoji"/>
          <w:noProof/>
          <w:sz w:val="24"/>
          <w:szCs w:val="24"/>
        </w:rPr>
        <w:drawing>
          <wp:inline distT="0" distB="0" distL="0" distR="0" wp14:anchorId="42B7AB6E" wp14:editId="1B386AFD">
            <wp:extent cx="5731510" cy="2389505"/>
            <wp:effectExtent l="0" t="0" r="2540" b="0"/>
            <wp:docPr id="208100929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09291" name="Picture 10"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54CA7D22" w14:textId="77777777" w:rsidR="004F189C" w:rsidRPr="00413A83" w:rsidRDefault="004F189C" w:rsidP="004F189C">
      <w:pPr>
        <w:jc w:val="both"/>
        <w:rPr>
          <w:rFonts w:ascii="Times New Roman" w:hAnsi="Times New Roman" w:cs="Times New Roman"/>
          <w:sz w:val="24"/>
          <w:szCs w:val="24"/>
        </w:rPr>
      </w:pPr>
    </w:p>
    <w:p w14:paraId="772F53D8" w14:textId="77777777" w:rsidR="004F189C" w:rsidRPr="00413A83" w:rsidRDefault="004F189C" w:rsidP="004F189C">
      <w:pPr>
        <w:jc w:val="both"/>
        <w:rPr>
          <w:rFonts w:ascii="Times New Roman" w:hAnsi="Times New Roman" w:cs="Times New Roman"/>
          <w:sz w:val="24"/>
          <w:szCs w:val="24"/>
        </w:rPr>
      </w:pPr>
      <w:r w:rsidRPr="00413A83">
        <w:rPr>
          <w:rFonts w:ascii="Times New Roman" w:hAnsi="Times New Roman" w:cs="Times New Roman"/>
          <w:sz w:val="24"/>
          <w:szCs w:val="24"/>
        </w:rPr>
        <w:t>International Spending: RMSE ≈ 451.7, MAPE ≈ 8.97 %</w:t>
      </w:r>
    </w:p>
    <w:p w14:paraId="6DB08525" w14:textId="77777777" w:rsidR="004F189C" w:rsidRPr="00413A83" w:rsidRDefault="004F189C" w:rsidP="004F189C">
      <w:pPr>
        <w:jc w:val="both"/>
        <w:rPr>
          <w:rFonts w:ascii="Times New Roman" w:hAnsi="Times New Roman" w:cs="Times New Roman"/>
          <w:sz w:val="24"/>
          <w:szCs w:val="24"/>
        </w:rPr>
      </w:pPr>
    </w:p>
    <w:p w14:paraId="27F0CA10" w14:textId="77777777" w:rsidR="004F189C" w:rsidRPr="00413A83" w:rsidRDefault="004F189C" w:rsidP="004F189C">
      <w:pPr>
        <w:jc w:val="both"/>
        <w:rPr>
          <w:rFonts w:ascii="Times New Roman" w:hAnsi="Times New Roman" w:cs="Times New Roman"/>
          <w:sz w:val="24"/>
          <w:szCs w:val="24"/>
        </w:rPr>
      </w:pPr>
      <w:r w:rsidRPr="00413A83">
        <w:rPr>
          <w:rFonts w:ascii="Times New Roman" w:hAnsi="Times New Roman" w:cs="Times New Roman"/>
          <w:sz w:val="24"/>
          <w:szCs w:val="24"/>
        </w:rPr>
        <w:t>Domestic Spending: RMSE ≈ 378.4, MAPE ≈ 2.99 %</w:t>
      </w:r>
    </w:p>
    <w:p w14:paraId="5B8497C2" w14:textId="77777777" w:rsidR="004F189C" w:rsidRPr="00413A83" w:rsidRDefault="004F189C" w:rsidP="004F189C">
      <w:pPr>
        <w:jc w:val="both"/>
        <w:rPr>
          <w:rFonts w:ascii="Times New Roman" w:hAnsi="Times New Roman" w:cs="Times New Roman"/>
          <w:sz w:val="24"/>
          <w:szCs w:val="24"/>
        </w:rPr>
      </w:pPr>
    </w:p>
    <w:p w14:paraId="08BEE66A" w14:textId="77777777" w:rsidR="004F189C" w:rsidRDefault="004F189C" w:rsidP="004F189C">
      <w:pPr>
        <w:jc w:val="both"/>
        <w:rPr>
          <w:rFonts w:ascii="Times New Roman" w:hAnsi="Times New Roman" w:cs="Times New Roman"/>
          <w:sz w:val="24"/>
          <w:szCs w:val="24"/>
        </w:rPr>
      </w:pPr>
      <w:r w:rsidRPr="00413A83">
        <w:rPr>
          <w:rFonts w:ascii="Times New Roman" w:hAnsi="Times New Roman" w:cs="Times New Roman"/>
          <w:sz w:val="24"/>
          <w:szCs w:val="24"/>
        </w:rPr>
        <w:t>Both models remain within acceptable error margins for short-term planning.</w:t>
      </w:r>
    </w:p>
    <w:p w14:paraId="1E9A2A6E" w14:textId="77777777" w:rsidR="004F189C" w:rsidRDefault="004F189C" w:rsidP="004F189C">
      <w:pPr>
        <w:jc w:val="both"/>
        <w:rPr>
          <w:rFonts w:ascii="Times New Roman" w:hAnsi="Times New Roman" w:cs="Times New Roman"/>
          <w:sz w:val="24"/>
          <w:szCs w:val="24"/>
        </w:rPr>
      </w:pPr>
    </w:p>
    <w:p w14:paraId="1B5A8119" w14:textId="77777777" w:rsidR="004F189C" w:rsidRDefault="004F189C" w:rsidP="004F189C">
      <w:pPr>
        <w:jc w:val="both"/>
        <w:rPr>
          <w:rFonts w:ascii="Times New Roman" w:hAnsi="Times New Roman" w:cs="Times New Roman"/>
          <w:sz w:val="24"/>
          <w:szCs w:val="24"/>
        </w:rPr>
      </w:pPr>
    </w:p>
    <w:p w14:paraId="7A176C54" w14:textId="77777777" w:rsidR="004F189C" w:rsidRDefault="004F189C" w:rsidP="004F189C">
      <w:pPr>
        <w:jc w:val="both"/>
        <w:rPr>
          <w:rFonts w:ascii="Times New Roman" w:hAnsi="Times New Roman" w:cs="Times New Roman"/>
          <w:sz w:val="24"/>
          <w:szCs w:val="24"/>
        </w:rPr>
      </w:pPr>
    </w:p>
    <w:p w14:paraId="6FA3C0F5" w14:textId="77777777" w:rsidR="004F189C" w:rsidRDefault="004F189C" w:rsidP="004F189C">
      <w:pPr>
        <w:jc w:val="both"/>
        <w:rPr>
          <w:rFonts w:ascii="Times New Roman" w:hAnsi="Times New Roman" w:cs="Times New Roman"/>
          <w:sz w:val="24"/>
          <w:szCs w:val="24"/>
        </w:rPr>
      </w:pPr>
    </w:p>
    <w:p w14:paraId="782E6D50" w14:textId="77777777" w:rsidR="004F189C" w:rsidRDefault="004F189C" w:rsidP="004F189C">
      <w:pPr>
        <w:jc w:val="both"/>
        <w:rPr>
          <w:rFonts w:ascii="Times New Roman" w:hAnsi="Times New Roman" w:cs="Times New Roman"/>
          <w:sz w:val="24"/>
          <w:szCs w:val="24"/>
        </w:rPr>
      </w:pPr>
    </w:p>
    <w:p w14:paraId="28248F13" w14:textId="77777777" w:rsidR="004F189C" w:rsidRDefault="004F189C" w:rsidP="004F189C">
      <w:pPr>
        <w:jc w:val="both"/>
        <w:rPr>
          <w:rFonts w:ascii="Times New Roman" w:hAnsi="Times New Roman" w:cs="Times New Roman"/>
          <w:sz w:val="24"/>
          <w:szCs w:val="24"/>
        </w:rPr>
      </w:pPr>
    </w:p>
    <w:p w14:paraId="1D918CDE" w14:textId="77777777" w:rsidR="004F189C" w:rsidRDefault="004F189C" w:rsidP="004F189C">
      <w:pPr>
        <w:jc w:val="both"/>
        <w:rPr>
          <w:rFonts w:ascii="Times New Roman" w:hAnsi="Times New Roman" w:cs="Times New Roman"/>
          <w:sz w:val="24"/>
          <w:szCs w:val="24"/>
        </w:rPr>
      </w:pPr>
    </w:p>
    <w:p w14:paraId="73D5E6A1" w14:textId="77777777" w:rsidR="004F189C" w:rsidRDefault="004F189C" w:rsidP="004F189C">
      <w:pPr>
        <w:jc w:val="both"/>
        <w:rPr>
          <w:rFonts w:ascii="Times New Roman" w:hAnsi="Times New Roman" w:cs="Times New Roman"/>
          <w:sz w:val="24"/>
          <w:szCs w:val="24"/>
        </w:rPr>
      </w:pPr>
    </w:p>
    <w:p w14:paraId="6FFDA15A" w14:textId="77777777" w:rsidR="004F189C" w:rsidRDefault="004F189C" w:rsidP="004F189C">
      <w:pPr>
        <w:jc w:val="both"/>
        <w:rPr>
          <w:rFonts w:ascii="Times New Roman" w:hAnsi="Times New Roman" w:cs="Times New Roman"/>
          <w:sz w:val="24"/>
          <w:szCs w:val="24"/>
        </w:rPr>
      </w:pPr>
    </w:p>
    <w:p w14:paraId="7023E511" w14:textId="77777777" w:rsidR="004F189C" w:rsidRDefault="004F189C" w:rsidP="004F189C">
      <w:pPr>
        <w:jc w:val="both"/>
        <w:rPr>
          <w:rFonts w:ascii="Times New Roman" w:hAnsi="Times New Roman" w:cs="Times New Roman"/>
          <w:sz w:val="24"/>
          <w:szCs w:val="24"/>
        </w:rPr>
      </w:pPr>
    </w:p>
    <w:p w14:paraId="2C17A241" w14:textId="77777777" w:rsidR="004F189C" w:rsidRDefault="004F189C" w:rsidP="004F189C">
      <w:pPr>
        <w:jc w:val="both"/>
        <w:rPr>
          <w:rFonts w:ascii="Times New Roman" w:hAnsi="Times New Roman" w:cs="Times New Roman"/>
          <w:sz w:val="24"/>
          <w:szCs w:val="24"/>
        </w:rPr>
      </w:pPr>
    </w:p>
    <w:p w14:paraId="21B872CE" w14:textId="77777777" w:rsidR="004F189C" w:rsidRDefault="004F189C" w:rsidP="004F189C">
      <w:pPr>
        <w:jc w:val="both"/>
        <w:rPr>
          <w:rFonts w:ascii="Times New Roman" w:hAnsi="Times New Roman" w:cs="Times New Roman"/>
          <w:sz w:val="24"/>
          <w:szCs w:val="24"/>
        </w:rPr>
      </w:pPr>
    </w:p>
    <w:p w14:paraId="3C18FE7C" w14:textId="77777777" w:rsidR="004F189C" w:rsidRDefault="004F189C" w:rsidP="004F189C">
      <w:pPr>
        <w:jc w:val="both"/>
        <w:rPr>
          <w:rFonts w:ascii="Times New Roman" w:hAnsi="Times New Roman" w:cs="Times New Roman"/>
          <w:sz w:val="24"/>
          <w:szCs w:val="24"/>
        </w:rPr>
      </w:pPr>
    </w:p>
    <w:p w14:paraId="25E7B6FC" w14:textId="77777777" w:rsidR="004F189C" w:rsidRDefault="004F189C" w:rsidP="004F189C">
      <w:pPr>
        <w:jc w:val="both"/>
        <w:rPr>
          <w:rFonts w:ascii="Times New Roman" w:hAnsi="Times New Roman" w:cs="Times New Roman"/>
          <w:sz w:val="24"/>
          <w:szCs w:val="24"/>
        </w:rPr>
      </w:pPr>
    </w:p>
    <w:p w14:paraId="4563B684" w14:textId="77777777" w:rsidR="004F189C" w:rsidRDefault="004F189C" w:rsidP="004F189C">
      <w:pPr>
        <w:jc w:val="both"/>
        <w:rPr>
          <w:rFonts w:ascii="Times New Roman" w:hAnsi="Times New Roman" w:cs="Times New Roman"/>
          <w:sz w:val="24"/>
          <w:szCs w:val="24"/>
        </w:rPr>
      </w:pPr>
    </w:p>
    <w:p w14:paraId="1D5DBF0C" w14:textId="77777777" w:rsidR="004F189C" w:rsidRDefault="004F189C" w:rsidP="004F189C">
      <w:pPr>
        <w:jc w:val="both"/>
        <w:rPr>
          <w:rFonts w:ascii="Times New Roman" w:hAnsi="Times New Roman" w:cs="Times New Roman"/>
          <w:sz w:val="24"/>
          <w:szCs w:val="24"/>
        </w:rPr>
      </w:pPr>
    </w:p>
    <w:p w14:paraId="3076E1B6" w14:textId="77777777" w:rsidR="004F189C" w:rsidRPr="00F3656A" w:rsidRDefault="004F189C" w:rsidP="004F189C">
      <w:pPr>
        <w:pStyle w:val="Heading2"/>
      </w:pPr>
      <w:bookmarkStart w:id="460" w:name="_Toc211566587"/>
      <w:bookmarkStart w:id="461" w:name="_Toc211587274"/>
      <w:bookmarkStart w:id="462" w:name="_Toc211595290"/>
      <w:r w:rsidRPr="00F3656A">
        <w:t>Recommendations</w:t>
      </w:r>
      <w:bookmarkEnd w:id="460"/>
      <w:bookmarkEnd w:id="461"/>
      <w:bookmarkEnd w:id="462"/>
    </w:p>
    <w:p w14:paraId="5BBDDF5A" w14:textId="77777777" w:rsidR="004F189C" w:rsidRPr="00F3656A" w:rsidRDefault="004F189C" w:rsidP="00414796">
      <w:pPr>
        <w:numPr>
          <w:ilvl w:val="0"/>
          <w:numId w:val="32"/>
        </w:numPr>
        <w:jc w:val="both"/>
        <w:rPr>
          <w:rFonts w:ascii="Times New Roman" w:hAnsi="Times New Roman" w:cs="Times New Roman"/>
          <w:sz w:val="24"/>
          <w:szCs w:val="24"/>
        </w:rPr>
      </w:pPr>
      <w:r w:rsidRPr="00F3656A">
        <w:rPr>
          <w:rFonts w:ascii="Times New Roman" w:hAnsi="Times New Roman" w:cs="Times New Roman"/>
          <w:b/>
          <w:bCs/>
          <w:sz w:val="24"/>
          <w:szCs w:val="24"/>
        </w:rPr>
        <w:t>Extend the Forecast Horizon:</w:t>
      </w:r>
      <w:r w:rsidRPr="00F3656A">
        <w:rPr>
          <w:rFonts w:ascii="Times New Roman" w:hAnsi="Times New Roman" w:cs="Times New Roman"/>
          <w:sz w:val="24"/>
          <w:szCs w:val="24"/>
        </w:rPr>
        <w:t xml:space="preserve"> Expand predictions to six or twelve months to enhance strategic planning value.</w:t>
      </w:r>
    </w:p>
    <w:p w14:paraId="1E2E708A" w14:textId="77777777" w:rsidR="004F189C" w:rsidRPr="00F3656A" w:rsidRDefault="004F189C" w:rsidP="00414796">
      <w:pPr>
        <w:numPr>
          <w:ilvl w:val="0"/>
          <w:numId w:val="32"/>
        </w:numPr>
        <w:jc w:val="both"/>
        <w:rPr>
          <w:rFonts w:ascii="Times New Roman" w:hAnsi="Times New Roman" w:cs="Times New Roman"/>
          <w:sz w:val="24"/>
          <w:szCs w:val="24"/>
        </w:rPr>
      </w:pPr>
      <w:r w:rsidRPr="00F3656A">
        <w:rPr>
          <w:rFonts w:ascii="Times New Roman" w:hAnsi="Times New Roman" w:cs="Times New Roman"/>
          <w:b/>
          <w:bCs/>
          <w:sz w:val="24"/>
          <w:szCs w:val="24"/>
        </w:rPr>
        <w:t>Include Exogenous Variables:</w:t>
      </w:r>
      <w:r w:rsidRPr="00F3656A">
        <w:rPr>
          <w:rFonts w:ascii="Times New Roman" w:hAnsi="Times New Roman" w:cs="Times New Roman"/>
          <w:sz w:val="24"/>
          <w:szCs w:val="24"/>
        </w:rPr>
        <w:t xml:space="preserve"> Incorporate additional indicators such as flight arrivals, exchange rates, or consumer confidence to enrich forecasts.</w:t>
      </w:r>
    </w:p>
    <w:p w14:paraId="76A026BC" w14:textId="77777777" w:rsidR="004F189C" w:rsidRPr="00F3656A" w:rsidRDefault="004F189C" w:rsidP="00414796">
      <w:pPr>
        <w:numPr>
          <w:ilvl w:val="0"/>
          <w:numId w:val="32"/>
        </w:numPr>
        <w:jc w:val="both"/>
        <w:rPr>
          <w:rFonts w:ascii="Times New Roman" w:hAnsi="Times New Roman" w:cs="Times New Roman"/>
          <w:sz w:val="24"/>
          <w:szCs w:val="24"/>
        </w:rPr>
      </w:pPr>
      <w:r w:rsidRPr="00F3656A">
        <w:rPr>
          <w:rFonts w:ascii="Times New Roman" w:hAnsi="Times New Roman" w:cs="Times New Roman"/>
          <w:b/>
          <w:bCs/>
          <w:sz w:val="24"/>
          <w:szCs w:val="24"/>
        </w:rPr>
        <w:t>Automate Monthly Updates:</w:t>
      </w:r>
      <w:r w:rsidRPr="00F3656A">
        <w:rPr>
          <w:rFonts w:ascii="Times New Roman" w:hAnsi="Times New Roman" w:cs="Times New Roman"/>
          <w:sz w:val="24"/>
          <w:szCs w:val="24"/>
        </w:rPr>
        <w:t xml:space="preserve"> Schedule automatic retraining using newly released MBIE data to maintain accuracy.</w:t>
      </w:r>
    </w:p>
    <w:p w14:paraId="78FAFADF" w14:textId="77777777" w:rsidR="004F189C" w:rsidRPr="00F3656A" w:rsidRDefault="004F189C" w:rsidP="00414796">
      <w:pPr>
        <w:numPr>
          <w:ilvl w:val="0"/>
          <w:numId w:val="32"/>
        </w:numPr>
        <w:jc w:val="both"/>
        <w:rPr>
          <w:rFonts w:ascii="Times New Roman" w:hAnsi="Times New Roman" w:cs="Times New Roman"/>
          <w:sz w:val="24"/>
          <w:szCs w:val="24"/>
        </w:rPr>
      </w:pPr>
      <w:r w:rsidRPr="00F3656A">
        <w:rPr>
          <w:rFonts w:ascii="Times New Roman" w:hAnsi="Times New Roman" w:cs="Times New Roman"/>
          <w:b/>
          <w:bCs/>
          <w:sz w:val="24"/>
          <w:szCs w:val="24"/>
        </w:rPr>
        <w:t>Experiment with Hybrid Models:</w:t>
      </w:r>
      <w:r w:rsidRPr="00F3656A">
        <w:rPr>
          <w:rFonts w:ascii="Times New Roman" w:hAnsi="Times New Roman" w:cs="Times New Roman"/>
          <w:sz w:val="24"/>
          <w:szCs w:val="24"/>
        </w:rPr>
        <w:t xml:space="preserve"> Combine VAR outputs with machine learning models (e.g., Random Forest or </w:t>
      </w:r>
      <w:proofErr w:type="spellStart"/>
      <w:r w:rsidRPr="00F3656A">
        <w:rPr>
          <w:rFonts w:ascii="Times New Roman" w:hAnsi="Times New Roman" w:cs="Times New Roman"/>
          <w:sz w:val="24"/>
          <w:szCs w:val="24"/>
        </w:rPr>
        <w:t>XGBoost</w:t>
      </w:r>
      <w:proofErr w:type="spellEnd"/>
      <w:r w:rsidRPr="00F3656A">
        <w:rPr>
          <w:rFonts w:ascii="Times New Roman" w:hAnsi="Times New Roman" w:cs="Times New Roman"/>
          <w:sz w:val="24"/>
          <w:szCs w:val="24"/>
        </w:rPr>
        <w:t>) for improved robustness.</w:t>
      </w:r>
    </w:p>
    <w:p w14:paraId="4F773186" w14:textId="77777777" w:rsidR="004F189C" w:rsidRPr="00F3656A" w:rsidRDefault="004F189C" w:rsidP="00414796">
      <w:pPr>
        <w:numPr>
          <w:ilvl w:val="0"/>
          <w:numId w:val="32"/>
        </w:numPr>
        <w:jc w:val="both"/>
        <w:rPr>
          <w:rFonts w:ascii="Times New Roman" w:hAnsi="Times New Roman" w:cs="Times New Roman"/>
          <w:sz w:val="24"/>
          <w:szCs w:val="24"/>
        </w:rPr>
      </w:pPr>
      <w:r w:rsidRPr="00F3656A">
        <w:rPr>
          <w:rFonts w:ascii="Times New Roman" w:hAnsi="Times New Roman" w:cs="Times New Roman"/>
          <w:b/>
          <w:bCs/>
          <w:sz w:val="24"/>
          <w:szCs w:val="24"/>
        </w:rPr>
        <w:t>Regional Expansion:</w:t>
      </w:r>
      <w:r w:rsidRPr="00F3656A">
        <w:rPr>
          <w:rFonts w:ascii="Times New Roman" w:hAnsi="Times New Roman" w:cs="Times New Roman"/>
          <w:sz w:val="24"/>
          <w:szCs w:val="24"/>
        </w:rPr>
        <w:t xml:space="preserve"> Apply the VAR framework to regional datasets (Auckland, Canterbury, Otago) for localized insights.</w:t>
      </w:r>
    </w:p>
    <w:p w14:paraId="2AB3CCE7" w14:textId="77777777" w:rsidR="004F189C" w:rsidRDefault="004F189C" w:rsidP="004F189C">
      <w:pPr>
        <w:jc w:val="both"/>
        <w:rPr>
          <w:rFonts w:ascii="Times New Roman" w:hAnsi="Times New Roman" w:cs="Times New Roman"/>
          <w:sz w:val="24"/>
          <w:szCs w:val="24"/>
        </w:rPr>
      </w:pPr>
    </w:p>
    <w:p w14:paraId="4EC890FC" w14:textId="77777777" w:rsidR="004F189C" w:rsidRDefault="004F189C" w:rsidP="004F189C">
      <w:pPr>
        <w:jc w:val="both"/>
        <w:rPr>
          <w:rFonts w:ascii="Times New Roman" w:hAnsi="Times New Roman" w:cs="Times New Roman"/>
          <w:sz w:val="24"/>
          <w:szCs w:val="24"/>
        </w:rPr>
      </w:pPr>
    </w:p>
    <w:p w14:paraId="7F6EEFEE" w14:textId="77777777" w:rsidR="004F189C" w:rsidRDefault="004F189C" w:rsidP="004F189C">
      <w:pPr>
        <w:jc w:val="both"/>
        <w:rPr>
          <w:rFonts w:ascii="Times New Roman" w:hAnsi="Times New Roman" w:cs="Times New Roman"/>
          <w:sz w:val="24"/>
          <w:szCs w:val="24"/>
        </w:rPr>
      </w:pPr>
    </w:p>
    <w:p w14:paraId="5DF77C3D" w14:textId="77777777" w:rsidR="004F189C" w:rsidRDefault="004F189C" w:rsidP="004F189C">
      <w:pPr>
        <w:jc w:val="both"/>
        <w:rPr>
          <w:rFonts w:ascii="Times New Roman" w:hAnsi="Times New Roman" w:cs="Times New Roman"/>
          <w:sz w:val="24"/>
          <w:szCs w:val="24"/>
        </w:rPr>
      </w:pPr>
    </w:p>
    <w:p w14:paraId="7A6616E2" w14:textId="77777777" w:rsidR="004F189C" w:rsidRDefault="004F189C" w:rsidP="004F189C">
      <w:pPr>
        <w:jc w:val="both"/>
        <w:rPr>
          <w:rFonts w:ascii="Times New Roman" w:hAnsi="Times New Roman" w:cs="Times New Roman"/>
          <w:sz w:val="24"/>
          <w:szCs w:val="24"/>
        </w:rPr>
      </w:pPr>
    </w:p>
    <w:p w14:paraId="3988DD6E" w14:textId="77777777" w:rsidR="004F189C" w:rsidRDefault="004F189C" w:rsidP="004F189C">
      <w:pPr>
        <w:jc w:val="both"/>
        <w:rPr>
          <w:rFonts w:ascii="Times New Roman" w:hAnsi="Times New Roman" w:cs="Times New Roman"/>
          <w:sz w:val="24"/>
          <w:szCs w:val="24"/>
        </w:rPr>
      </w:pPr>
    </w:p>
    <w:p w14:paraId="52A38C38" w14:textId="77777777" w:rsidR="004F189C" w:rsidRDefault="004F189C" w:rsidP="004F189C">
      <w:pPr>
        <w:jc w:val="both"/>
        <w:rPr>
          <w:rFonts w:ascii="Times New Roman" w:hAnsi="Times New Roman" w:cs="Times New Roman"/>
          <w:sz w:val="24"/>
          <w:szCs w:val="24"/>
        </w:rPr>
      </w:pPr>
    </w:p>
    <w:p w14:paraId="67471037" w14:textId="77777777" w:rsidR="004F189C" w:rsidRDefault="004F189C" w:rsidP="004F189C">
      <w:pPr>
        <w:jc w:val="both"/>
        <w:rPr>
          <w:rFonts w:ascii="Times New Roman" w:hAnsi="Times New Roman" w:cs="Times New Roman"/>
          <w:sz w:val="24"/>
          <w:szCs w:val="24"/>
        </w:rPr>
      </w:pPr>
    </w:p>
    <w:p w14:paraId="2C45FFF3" w14:textId="77777777" w:rsidR="004F189C" w:rsidRDefault="004F189C" w:rsidP="004F189C">
      <w:pPr>
        <w:jc w:val="both"/>
        <w:rPr>
          <w:rFonts w:ascii="Times New Roman" w:hAnsi="Times New Roman" w:cs="Times New Roman"/>
          <w:sz w:val="24"/>
          <w:szCs w:val="24"/>
        </w:rPr>
      </w:pPr>
    </w:p>
    <w:p w14:paraId="1478CB52" w14:textId="77777777" w:rsidR="004F189C" w:rsidRDefault="004F189C" w:rsidP="004F189C">
      <w:pPr>
        <w:jc w:val="both"/>
        <w:rPr>
          <w:rFonts w:ascii="Times New Roman" w:hAnsi="Times New Roman" w:cs="Times New Roman"/>
          <w:sz w:val="24"/>
          <w:szCs w:val="24"/>
        </w:rPr>
      </w:pPr>
    </w:p>
    <w:p w14:paraId="791CCB8C" w14:textId="77777777" w:rsidR="004F189C" w:rsidRDefault="004F189C" w:rsidP="004F189C">
      <w:pPr>
        <w:jc w:val="both"/>
        <w:rPr>
          <w:rFonts w:ascii="Times New Roman" w:hAnsi="Times New Roman" w:cs="Times New Roman"/>
          <w:sz w:val="24"/>
          <w:szCs w:val="24"/>
        </w:rPr>
      </w:pPr>
    </w:p>
    <w:p w14:paraId="60B9B3FE" w14:textId="77777777" w:rsidR="004F189C" w:rsidRDefault="004F189C" w:rsidP="004F189C">
      <w:pPr>
        <w:jc w:val="both"/>
        <w:rPr>
          <w:rFonts w:ascii="Times New Roman" w:hAnsi="Times New Roman" w:cs="Times New Roman"/>
          <w:sz w:val="24"/>
          <w:szCs w:val="24"/>
        </w:rPr>
      </w:pPr>
    </w:p>
    <w:p w14:paraId="4F3AF41C" w14:textId="77777777" w:rsidR="004F189C" w:rsidRDefault="004F189C" w:rsidP="004F189C">
      <w:pPr>
        <w:jc w:val="both"/>
        <w:rPr>
          <w:rFonts w:ascii="Times New Roman" w:hAnsi="Times New Roman" w:cs="Times New Roman"/>
          <w:sz w:val="24"/>
          <w:szCs w:val="24"/>
        </w:rPr>
      </w:pPr>
    </w:p>
    <w:p w14:paraId="23B3B209" w14:textId="77777777" w:rsidR="004F189C" w:rsidRDefault="004F189C" w:rsidP="004F189C">
      <w:pPr>
        <w:jc w:val="both"/>
        <w:rPr>
          <w:rFonts w:ascii="Times New Roman" w:hAnsi="Times New Roman" w:cs="Times New Roman"/>
          <w:sz w:val="24"/>
          <w:szCs w:val="24"/>
        </w:rPr>
      </w:pPr>
    </w:p>
    <w:p w14:paraId="3FC1D145" w14:textId="77777777" w:rsidR="004F189C" w:rsidRDefault="004F189C" w:rsidP="004F189C">
      <w:pPr>
        <w:jc w:val="both"/>
        <w:rPr>
          <w:rFonts w:ascii="Times New Roman" w:hAnsi="Times New Roman" w:cs="Times New Roman"/>
          <w:sz w:val="24"/>
          <w:szCs w:val="24"/>
        </w:rPr>
      </w:pPr>
    </w:p>
    <w:p w14:paraId="09862148" w14:textId="77777777" w:rsidR="004F189C" w:rsidRDefault="004F189C" w:rsidP="004F189C">
      <w:pPr>
        <w:jc w:val="both"/>
        <w:rPr>
          <w:rFonts w:ascii="Times New Roman" w:hAnsi="Times New Roman" w:cs="Times New Roman"/>
          <w:sz w:val="24"/>
          <w:szCs w:val="24"/>
        </w:rPr>
      </w:pPr>
    </w:p>
    <w:p w14:paraId="79B77921" w14:textId="77777777" w:rsidR="004F189C" w:rsidRDefault="004F189C" w:rsidP="004F189C">
      <w:pPr>
        <w:jc w:val="both"/>
        <w:rPr>
          <w:rFonts w:ascii="Times New Roman" w:hAnsi="Times New Roman" w:cs="Times New Roman"/>
          <w:sz w:val="24"/>
          <w:szCs w:val="24"/>
        </w:rPr>
      </w:pPr>
    </w:p>
    <w:p w14:paraId="0EAEED1D" w14:textId="77777777" w:rsidR="004F189C" w:rsidRDefault="004F189C" w:rsidP="004F189C">
      <w:pPr>
        <w:jc w:val="both"/>
        <w:rPr>
          <w:rFonts w:ascii="Times New Roman" w:hAnsi="Times New Roman" w:cs="Times New Roman"/>
          <w:sz w:val="24"/>
          <w:szCs w:val="24"/>
        </w:rPr>
      </w:pPr>
    </w:p>
    <w:p w14:paraId="67CB2A67" w14:textId="77777777" w:rsidR="004F189C" w:rsidRDefault="004F189C" w:rsidP="004F189C">
      <w:pPr>
        <w:jc w:val="both"/>
        <w:rPr>
          <w:rFonts w:ascii="Times New Roman" w:hAnsi="Times New Roman" w:cs="Times New Roman"/>
          <w:sz w:val="24"/>
          <w:szCs w:val="24"/>
        </w:rPr>
      </w:pPr>
    </w:p>
    <w:p w14:paraId="7826AC72" w14:textId="77777777" w:rsidR="004F189C" w:rsidRDefault="004F189C" w:rsidP="004F189C">
      <w:pPr>
        <w:jc w:val="both"/>
        <w:rPr>
          <w:rFonts w:ascii="Times New Roman" w:hAnsi="Times New Roman" w:cs="Times New Roman"/>
          <w:sz w:val="24"/>
          <w:szCs w:val="24"/>
        </w:rPr>
      </w:pPr>
    </w:p>
    <w:p w14:paraId="7EB29B5B" w14:textId="77777777" w:rsidR="004F189C" w:rsidRDefault="004F189C" w:rsidP="004F189C">
      <w:pPr>
        <w:jc w:val="both"/>
        <w:rPr>
          <w:rFonts w:ascii="Times New Roman" w:hAnsi="Times New Roman" w:cs="Times New Roman"/>
          <w:sz w:val="24"/>
          <w:szCs w:val="24"/>
        </w:rPr>
      </w:pPr>
    </w:p>
    <w:p w14:paraId="24FEDB56" w14:textId="77777777" w:rsidR="004F189C" w:rsidRDefault="004F189C" w:rsidP="004F189C">
      <w:pPr>
        <w:jc w:val="both"/>
        <w:rPr>
          <w:rFonts w:ascii="Times New Roman" w:hAnsi="Times New Roman" w:cs="Times New Roman"/>
          <w:sz w:val="24"/>
          <w:szCs w:val="24"/>
        </w:rPr>
      </w:pPr>
    </w:p>
    <w:p w14:paraId="60312DA9" w14:textId="77777777" w:rsidR="004F189C" w:rsidRDefault="004F189C" w:rsidP="004F189C">
      <w:pPr>
        <w:jc w:val="both"/>
        <w:rPr>
          <w:rFonts w:ascii="Times New Roman" w:hAnsi="Times New Roman" w:cs="Times New Roman"/>
          <w:sz w:val="24"/>
          <w:szCs w:val="24"/>
        </w:rPr>
      </w:pPr>
    </w:p>
    <w:p w14:paraId="59B187CE" w14:textId="77777777" w:rsidR="004F189C" w:rsidRDefault="004F189C" w:rsidP="004F189C">
      <w:pPr>
        <w:jc w:val="both"/>
        <w:rPr>
          <w:rFonts w:ascii="Times New Roman" w:hAnsi="Times New Roman" w:cs="Times New Roman"/>
          <w:sz w:val="24"/>
          <w:szCs w:val="24"/>
        </w:rPr>
      </w:pPr>
    </w:p>
    <w:p w14:paraId="0AB3DAC2" w14:textId="77777777" w:rsidR="004F189C" w:rsidRDefault="004F189C" w:rsidP="004F189C">
      <w:pPr>
        <w:jc w:val="both"/>
        <w:rPr>
          <w:rFonts w:ascii="Times New Roman" w:hAnsi="Times New Roman" w:cs="Times New Roman"/>
          <w:sz w:val="24"/>
          <w:szCs w:val="24"/>
        </w:rPr>
      </w:pPr>
    </w:p>
    <w:p w14:paraId="30DBEDB0" w14:textId="77777777" w:rsidR="004F189C" w:rsidRDefault="004F189C" w:rsidP="004F189C">
      <w:pPr>
        <w:jc w:val="both"/>
        <w:rPr>
          <w:rFonts w:ascii="Times New Roman" w:hAnsi="Times New Roman" w:cs="Times New Roman"/>
          <w:sz w:val="24"/>
          <w:szCs w:val="24"/>
        </w:rPr>
      </w:pPr>
    </w:p>
    <w:p w14:paraId="003A4F09" w14:textId="77777777" w:rsidR="004F189C" w:rsidRDefault="004F189C" w:rsidP="004F189C">
      <w:pPr>
        <w:jc w:val="both"/>
        <w:rPr>
          <w:rFonts w:ascii="Times New Roman" w:hAnsi="Times New Roman" w:cs="Times New Roman"/>
          <w:sz w:val="24"/>
          <w:szCs w:val="24"/>
        </w:rPr>
      </w:pPr>
    </w:p>
    <w:p w14:paraId="57F6B46E" w14:textId="77777777" w:rsidR="004F189C" w:rsidRDefault="004F189C" w:rsidP="004F189C">
      <w:pPr>
        <w:jc w:val="both"/>
        <w:rPr>
          <w:rFonts w:ascii="Times New Roman" w:hAnsi="Times New Roman" w:cs="Times New Roman"/>
          <w:sz w:val="24"/>
          <w:szCs w:val="24"/>
        </w:rPr>
      </w:pPr>
    </w:p>
    <w:p w14:paraId="2E74C797" w14:textId="77777777" w:rsidR="004F189C" w:rsidRPr="00413A83" w:rsidRDefault="004F189C" w:rsidP="004F189C">
      <w:pPr>
        <w:jc w:val="both"/>
        <w:rPr>
          <w:rFonts w:ascii="Times New Roman" w:hAnsi="Times New Roman" w:cs="Times New Roman"/>
          <w:sz w:val="24"/>
          <w:szCs w:val="24"/>
        </w:rPr>
      </w:pPr>
    </w:p>
    <w:p w14:paraId="5119B5BC" w14:textId="77777777" w:rsidR="004F189C" w:rsidRPr="00413A83" w:rsidRDefault="004F189C" w:rsidP="004F189C">
      <w:pPr>
        <w:jc w:val="both"/>
        <w:rPr>
          <w:rFonts w:ascii="Times New Roman" w:hAnsi="Times New Roman" w:cs="Times New Roman"/>
          <w:sz w:val="24"/>
          <w:szCs w:val="24"/>
        </w:rPr>
      </w:pPr>
    </w:p>
    <w:p w14:paraId="625DCAE1" w14:textId="77777777" w:rsidR="004F189C" w:rsidRPr="00413A83" w:rsidRDefault="004F189C" w:rsidP="004F189C">
      <w:pPr>
        <w:pStyle w:val="Heading2"/>
      </w:pPr>
      <w:bookmarkStart w:id="463" w:name="_Toc211566588"/>
      <w:bookmarkStart w:id="464" w:name="_Toc211587275"/>
      <w:bookmarkStart w:id="465" w:name="_Toc211595291"/>
      <w:r w:rsidRPr="00413A83">
        <w:t>Conclusion</w:t>
      </w:r>
      <w:bookmarkEnd w:id="463"/>
      <w:bookmarkEnd w:id="464"/>
      <w:bookmarkEnd w:id="465"/>
    </w:p>
    <w:p w14:paraId="433D14EC" w14:textId="77777777" w:rsidR="004F189C" w:rsidRPr="003405CE"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t>For multivariate tourism forecasting, the VAR Model 1 provides a strong basis.</w:t>
      </w:r>
    </w:p>
    <w:p w14:paraId="19586CE4" w14:textId="77777777" w:rsidR="004F189C" w:rsidRPr="00413A83" w:rsidRDefault="004F189C" w:rsidP="004F189C">
      <w:pPr>
        <w:jc w:val="both"/>
        <w:rPr>
          <w:rFonts w:ascii="Times New Roman" w:hAnsi="Times New Roman" w:cs="Times New Roman"/>
          <w:sz w:val="24"/>
          <w:szCs w:val="24"/>
        </w:rPr>
      </w:pPr>
      <w:r w:rsidRPr="003405CE">
        <w:rPr>
          <w:rFonts w:ascii="Times New Roman" w:hAnsi="Times New Roman" w:cs="Times New Roman"/>
          <w:sz w:val="24"/>
          <w:szCs w:val="24"/>
        </w:rPr>
        <w:t>It offers accurate short-term forecasts and skilfully illustrates the linkages between national and global trends.  Its effectiveness shows how well the VAR approach supports tourist analytics and policy choices.</w:t>
      </w:r>
    </w:p>
    <w:p w14:paraId="7056216B" w14:textId="77777777" w:rsidR="004F189C" w:rsidRPr="00413A83" w:rsidRDefault="004F189C" w:rsidP="004F189C">
      <w:pPr>
        <w:jc w:val="both"/>
        <w:rPr>
          <w:rFonts w:ascii="Times New Roman" w:hAnsi="Times New Roman" w:cs="Times New Roman"/>
          <w:sz w:val="24"/>
          <w:szCs w:val="24"/>
        </w:rPr>
      </w:pPr>
    </w:p>
    <w:p w14:paraId="334D07B9" w14:textId="77777777" w:rsidR="004F189C" w:rsidRPr="00413A83" w:rsidRDefault="004F189C" w:rsidP="004F189C">
      <w:pPr>
        <w:jc w:val="both"/>
        <w:rPr>
          <w:rFonts w:ascii="Times New Roman" w:hAnsi="Times New Roman" w:cs="Times New Roman"/>
          <w:sz w:val="24"/>
          <w:szCs w:val="24"/>
        </w:rPr>
      </w:pPr>
    </w:p>
    <w:p w14:paraId="2D2E15CE" w14:textId="77777777" w:rsidR="004F189C" w:rsidRPr="00413A83" w:rsidRDefault="004F189C" w:rsidP="004F189C">
      <w:pPr>
        <w:jc w:val="both"/>
        <w:rPr>
          <w:rFonts w:ascii="Times New Roman" w:hAnsi="Times New Roman" w:cs="Times New Roman"/>
          <w:sz w:val="24"/>
          <w:szCs w:val="24"/>
        </w:rPr>
      </w:pPr>
    </w:p>
    <w:p w14:paraId="5C075241" w14:textId="77777777" w:rsidR="004F189C" w:rsidRPr="00413A83" w:rsidRDefault="004F189C" w:rsidP="004F189C">
      <w:pPr>
        <w:jc w:val="both"/>
        <w:rPr>
          <w:rFonts w:ascii="Times New Roman" w:hAnsi="Times New Roman" w:cs="Times New Roman"/>
          <w:sz w:val="24"/>
          <w:szCs w:val="24"/>
        </w:rPr>
      </w:pPr>
    </w:p>
    <w:p w14:paraId="1FEB8053" w14:textId="77777777" w:rsidR="004F189C" w:rsidRPr="00413A83" w:rsidRDefault="004F189C" w:rsidP="004F189C">
      <w:pPr>
        <w:jc w:val="both"/>
        <w:rPr>
          <w:rFonts w:ascii="Times New Roman" w:hAnsi="Times New Roman" w:cs="Times New Roman"/>
          <w:sz w:val="24"/>
          <w:szCs w:val="24"/>
        </w:rPr>
      </w:pPr>
    </w:p>
    <w:p w14:paraId="28A6BB88" w14:textId="77777777" w:rsidR="004F189C" w:rsidRPr="00413A83" w:rsidRDefault="004F189C" w:rsidP="004F189C">
      <w:pPr>
        <w:jc w:val="both"/>
        <w:rPr>
          <w:rFonts w:ascii="Times New Roman" w:hAnsi="Times New Roman" w:cs="Times New Roman"/>
          <w:sz w:val="24"/>
          <w:szCs w:val="24"/>
        </w:rPr>
      </w:pPr>
    </w:p>
    <w:p w14:paraId="1F751FE8" w14:textId="77777777" w:rsidR="004F189C" w:rsidRPr="00413A83" w:rsidRDefault="004F189C" w:rsidP="004F189C">
      <w:pPr>
        <w:jc w:val="both"/>
        <w:rPr>
          <w:rFonts w:ascii="Times New Roman" w:hAnsi="Times New Roman" w:cs="Times New Roman"/>
          <w:sz w:val="24"/>
          <w:szCs w:val="24"/>
        </w:rPr>
      </w:pPr>
    </w:p>
    <w:p w14:paraId="6B55D667" w14:textId="77777777" w:rsidR="004F189C" w:rsidRPr="00413A83" w:rsidRDefault="004F189C" w:rsidP="004F189C">
      <w:pPr>
        <w:jc w:val="both"/>
        <w:rPr>
          <w:rFonts w:ascii="Times New Roman" w:hAnsi="Times New Roman" w:cs="Times New Roman"/>
          <w:sz w:val="24"/>
          <w:szCs w:val="24"/>
        </w:rPr>
      </w:pPr>
    </w:p>
    <w:p w14:paraId="570F266D" w14:textId="77777777" w:rsidR="004F189C" w:rsidRDefault="004F189C" w:rsidP="004F189C"/>
    <w:p w14:paraId="7B420AEC" w14:textId="77777777" w:rsidR="004F189C" w:rsidRDefault="004F189C" w:rsidP="004F189C"/>
    <w:p w14:paraId="2FA9EC15" w14:textId="77777777" w:rsidR="004F189C" w:rsidRDefault="004F189C" w:rsidP="004F189C"/>
    <w:p w14:paraId="24D2AE48" w14:textId="77777777" w:rsidR="004F189C" w:rsidRDefault="004F189C" w:rsidP="004F189C"/>
    <w:p w14:paraId="4174D307" w14:textId="77777777" w:rsidR="004F189C" w:rsidRDefault="004F189C" w:rsidP="004F189C"/>
    <w:p w14:paraId="39D08956" w14:textId="77777777" w:rsidR="004F189C" w:rsidRDefault="004F189C" w:rsidP="004F189C"/>
    <w:p w14:paraId="10318143" w14:textId="77777777" w:rsidR="004F189C" w:rsidRDefault="004F189C" w:rsidP="004F189C"/>
    <w:p w14:paraId="563892B9" w14:textId="77777777" w:rsidR="004F189C" w:rsidRDefault="004F189C" w:rsidP="004F189C"/>
    <w:p w14:paraId="5361A390" w14:textId="77777777" w:rsidR="004F189C" w:rsidRDefault="004F189C" w:rsidP="004F189C"/>
    <w:p w14:paraId="63CCBBC7" w14:textId="77777777" w:rsidR="004F189C" w:rsidRDefault="004F189C" w:rsidP="004F189C"/>
    <w:p w14:paraId="404CB3C9" w14:textId="77777777" w:rsidR="004F189C" w:rsidRDefault="004F189C" w:rsidP="004F189C"/>
    <w:p w14:paraId="5999EE79" w14:textId="77777777" w:rsidR="004F189C" w:rsidRDefault="004F189C" w:rsidP="004F189C"/>
    <w:p w14:paraId="015E8A9A" w14:textId="77777777" w:rsidR="004F189C" w:rsidRDefault="004F189C" w:rsidP="004F189C"/>
    <w:p w14:paraId="22F7E5FA" w14:textId="77777777" w:rsidR="004F189C" w:rsidRDefault="004F189C" w:rsidP="004F189C"/>
    <w:p w14:paraId="1B3E6BDC" w14:textId="77777777" w:rsidR="004F189C" w:rsidRDefault="004F189C" w:rsidP="004F189C"/>
    <w:p w14:paraId="44BC9334" w14:textId="77777777" w:rsidR="004F189C" w:rsidRDefault="004F189C" w:rsidP="004F189C"/>
    <w:p w14:paraId="1167FD89" w14:textId="77777777" w:rsidR="004F189C" w:rsidRDefault="004F189C" w:rsidP="004F189C"/>
    <w:p w14:paraId="5D761F13" w14:textId="77777777" w:rsidR="004F189C" w:rsidRDefault="004F189C" w:rsidP="004F189C"/>
    <w:p w14:paraId="1792FF7C" w14:textId="77777777" w:rsidR="004F189C" w:rsidRDefault="004F189C" w:rsidP="004F189C"/>
    <w:p w14:paraId="7D5FFAE1" w14:textId="77777777" w:rsidR="004F189C" w:rsidRDefault="004F189C" w:rsidP="004F189C"/>
    <w:p w14:paraId="66288AD6" w14:textId="77777777" w:rsidR="004F189C" w:rsidRDefault="004F189C" w:rsidP="004F189C"/>
    <w:p w14:paraId="3C6332BF" w14:textId="77777777" w:rsidR="004F189C" w:rsidRDefault="004F189C" w:rsidP="004F189C"/>
    <w:p w14:paraId="449E9EA8" w14:textId="77777777" w:rsidR="004F189C" w:rsidRDefault="004F189C" w:rsidP="004F189C"/>
    <w:p w14:paraId="143961A2" w14:textId="77777777" w:rsidR="004F189C" w:rsidRDefault="004F189C" w:rsidP="004F189C"/>
    <w:p w14:paraId="78634C14" w14:textId="77777777" w:rsidR="004F189C" w:rsidRDefault="004F189C" w:rsidP="004F189C"/>
    <w:p w14:paraId="146A9F5E" w14:textId="77777777" w:rsidR="004F189C" w:rsidRDefault="004F189C" w:rsidP="004F189C"/>
    <w:p w14:paraId="5970959D" w14:textId="77777777" w:rsidR="004F189C" w:rsidRDefault="004F189C" w:rsidP="004F189C"/>
    <w:p w14:paraId="4F289847" w14:textId="77777777" w:rsidR="004F189C" w:rsidRDefault="004F189C" w:rsidP="004F189C"/>
    <w:p w14:paraId="6366B960" w14:textId="77777777" w:rsidR="004F189C" w:rsidRDefault="004F189C" w:rsidP="004F189C"/>
    <w:p w14:paraId="76E2930E" w14:textId="77777777" w:rsidR="004F189C" w:rsidRPr="00B15CFD" w:rsidRDefault="004F189C" w:rsidP="004F189C"/>
    <w:p w14:paraId="6D30719A" w14:textId="77777777" w:rsidR="004F189C" w:rsidRDefault="004F189C" w:rsidP="004F189C">
      <w:pPr>
        <w:pStyle w:val="Heading1"/>
        <w:jc w:val="center"/>
      </w:pPr>
      <w:bookmarkStart w:id="466" w:name="_Toc211587276"/>
      <w:bookmarkStart w:id="467" w:name="_Toc211595292"/>
      <w:r w:rsidRPr="00AC5F9C">
        <w:t>Appendix F</w:t>
      </w:r>
      <w:bookmarkEnd w:id="466"/>
      <w:bookmarkEnd w:id="467"/>
    </w:p>
    <w:p w14:paraId="768301F9" w14:textId="77777777" w:rsidR="004F189C" w:rsidRDefault="004F189C" w:rsidP="004F189C"/>
    <w:p w14:paraId="1AEFB65B" w14:textId="77777777" w:rsidR="004F189C" w:rsidRDefault="004F189C" w:rsidP="004F189C"/>
    <w:p w14:paraId="79336F23" w14:textId="77777777" w:rsidR="004F189C" w:rsidRDefault="004F189C" w:rsidP="004F189C"/>
    <w:p w14:paraId="453B86C1" w14:textId="77777777" w:rsidR="004F189C" w:rsidRDefault="004F189C" w:rsidP="004F189C"/>
    <w:p w14:paraId="17AD6977" w14:textId="77777777" w:rsidR="004F189C" w:rsidRDefault="004F189C" w:rsidP="004F189C"/>
    <w:p w14:paraId="72B3BB6A" w14:textId="77777777" w:rsidR="004F189C" w:rsidRDefault="004F189C" w:rsidP="004F189C"/>
    <w:p w14:paraId="7429D2C2" w14:textId="77777777" w:rsidR="004F189C" w:rsidRDefault="004F189C" w:rsidP="004F189C"/>
    <w:p w14:paraId="0387430F" w14:textId="77777777" w:rsidR="004F189C" w:rsidRDefault="004F189C" w:rsidP="004F189C"/>
    <w:p w14:paraId="77243D2F" w14:textId="77777777" w:rsidR="004F189C" w:rsidRDefault="004F189C" w:rsidP="004F189C"/>
    <w:p w14:paraId="444C30C1" w14:textId="77777777" w:rsidR="004F189C" w:rsidRDefault="004F189C" w:rsidP="004F189C"/>
    <w:p w14:paraId="39F73F8B" w14:textId="77777777" w:rsidR="004F189C" w:rsidRDefault="004F189C" w:rsidP="004F189C"/>
    <w:p w14:paraId="5D4D92C2" w14:textId="77777777" w:rsidR="004F189C" w:rsidRDefault="004F189C" w:rsidP="004F189C"/>
    <w:p w14:paraId="0403FF76" w14:textId="77777777" w:rsidR="004F189C" w:rsidRDefault="004F189C" w:rsidP="004F189C"/>
    <w:p w14:paraId="286C0352" w14:textId="77777777" w:rsidR="004F189C" w:rsidRDefault="004F189C" w:rsidP="004F189C"/>
    <w:p w14:paraId="52C83622" w14:textId="77777777" w:rsidR="004F189C" w:rsidRDefault="004F189C" w:rsidP="004F189C"/>
    <w:p w14:paraId="65D18BEB" w14:textId="77777777" w:rsidR="004F189C" w:rsidRDefault="004F189C" w:rsidP="004F189C"/>
    <w:p w14:paraId="32F1A0D8" w14:textId="77777777" w:rsidR="004F189C" w:rsidRDefault="004F189C" w:rsidP="004F189C"/>
    <w:p w14:paraId="7AB45C93" w14:textId="77777777" w:rsidR="004F189C" w:rsidRDefault="004F189C" w:rsidP="004F189C"/>
    <w:p w14:paraId="745078FF" w14:textId="77777777" w:rsidR="004F189C" w:rsidRDefault="004F189C" w:rsidP="004F189C"/>
    <w:p w14:paraId="4E3EC9BE" w14:textId="77777777" w:rsidR="004F189C" w:rsidRDefault="004F189C" w:rsidP="004F189C"/>
    <w:p w14:paraId="59CE68A5" w14:textId="77777777" w:rsidR="004F189C" w:rsidRDefault="004F189C" w:rsidP="004F189C"/>
    <w:p w14:paraId="5E916DFD" w14:textId="77777777" w:rsidR="004F189C" w:rsidRDefault="004F189C" w:rsidP="004F189C"/>
    <w:p w14:paraId="0C3559E8" w14:textId="77777777" w:rsidR="004F189C" w:rsidRDefault="004F189C" w:rsidP="004F189C"/>
    <w:p w14:paraId="75C6C855" w14:textId="77777777" w:rsidR="004F189C" w:rsidRDefault="004F189C" w:rsidP="004F189C"/>
    <w:p w14:paraId="660067C7" w14:textId="77777777" w:rsidR="004F189C" w:rsidRDefault="004F189C" w:rsidP="004F189C"/>
    <w:p w14:paraId="389A23B9" w14:textId="77777777" w:rsidR="004F189C" w:rsidRDefault="004F189C" w:rsidP="004F189C"/>
    <w:p w14:paraId="0C592F4D" w14:textId="77777777" w:rsidR="004F189C" w:rsidRDefault="004F189C" w:rsidP="004F189C"/>
    <w:p w14:paraId="54784E33" w14:textId="77777777" w:rsidR="004F189C" w:rsidRDefault="004F189C" w:rsidP="004F189C"/>
    <w:p w14:paraId="265CE155" w14:textId="77777777" w:rsidR="004F189C" w:rsidRDefault="004F189C" w:rsidP="004F189C"/>
    <w:p w14:paraId="543D3572" w14:textId="77777777" w:rsidR="004F189C" w:rsidRDefault="004F189C" w:rsidP="004F189C"/>
    <w:p w14:paraId="4B383FC3" w14:textId="77777777" w:rsidR="004F189C" w:rsidRDefault="004F189C" w:rsidP="004F189C"/>
    <w:p w14:paraId="47F30484" w14:textId="77777777" w:rsidR="004F189C" w:rsidRDefault="004F189C" w:rsidP="004F189C"/>
    <w:p w14:paraId="51010C47" w14:textId="77777777" w:rsidR="004F189C" w:rsidRDefault="004F189C" w:rsidP="004F189C"/>
    <w:p w14:paraId="3040CED8" w14:textId="77777777" w:rsidR="004F189C" w:rsidRDefault="004F189C" w:rsidP="004F189C"/>
    <w:p w14:paraId="414C0026" w14:textId="77777777" w:rsidR="004F189C" w:rsidRDefault="004F189C" w:rsidP="004F189C"/>
    <w:p w14:paraId="1BAE76D1" w14:textId="77777777" w:rsidR="004F189C" w:rsidRDefault="004F189C" w:rsidP="004F189C"/>
    <w:p w14:paraId="0F10EE92" w14:textId="77777777" w:rsidR="004F189C" w:rsidRDefault="004F189C" w:rsidP="004F189C"/>
    <w:p w14:paraId="179D04D3" w14:textId="77777777" w:rsidR="004F189C" w:rsidRDefault="004F189C" w:rsidP="004F189C"/>
    <w:p w14:paraId="7DCEC573" w14:textId="77777777" w:rsidR="004F189C" w:rsidRDefault="004F189C" w:rsidP="004F189C"/>
    <w:p w14:paraId="0079D2D4" w14:textId="77777777" w:rsidR="004F189C" w:rsidRDefault="004F189C" w:rsidP="004F189C"/>
    <w:p w14:paraId="5C99C0D7" w14:textId="77777777" w:rsidR="004F189C" w:rsidRDefault="004F189C" w:rsidP="004F189C"/>
    <w:p w14:paraId="1187F04B" w14:textId="77777777" w:rsidR="004F189C" w:rsidRDefault="004F189C" w:rsidP="004F189C"/>
    <w:p w14:paraId="271A39AD" w14:textId="77777777" w:rsidR="004F189C" w:rsidRDefault="004F189C" w:rsidP="004F189C"/>
    <w:p w14:paraId="34235FD0" w14:textId="77777777" w:rsidR="004F189C" w:rsidRDefault="004F189C" w:rsidP="004F189C"/>
    <w:p w14:paraId="4C1F90B8" w14:textId="77777777" w:rsidR="004F189C" w:rsidRDefault="004F189C" w:rsidP="004F189C"/>
    <w:p w14:paraId="71FFBABB"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noProof/>
          <w:sz w:val="24"/>
          <w:szCs w:val="24"/>
        </w:rPr>
        <w:drawing>
          <wp:anchor distT="0" distB="0" distL="114300" distR="114300" simplePos="0" relativeHeight="251645440" behindDoc="1" locked="0" layoutInCell="1" allowOverlap="1" wp14:anchorId="5E6D1F16" wp14:editId="1B4E6B28">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1742661329"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7AAB9A9B" w14:textId="77777777" w:rsidR="004F189C" w:rsidRPr="00BD47B4" w:rsidRDefault="004F189C" w:rsidP="004F189C">
      <w:pPr>
        <w:jc w:val="both"/>
        <w:rPr>
          <w:rFonts w:ascii="Times New Roman" w:hAnsi="Times New Roman" w:cs="Times New Roman"/>
          <w:sz w:val="24"/>
          <w:szCs w:val="24"/>
        </w:rPr>
      </w:pPr>
    </w:p>
    <w:p w14:paraId="2457241F" w14:textId="77777777" w:rsidR="004F189C" w:rsidRPr="00BD47B4" w:rsidRDefault="004F189C" w:rsidP="004F189C">
      <w:pPr>
        <w:jc w:val="both"/>
        <w:rPr>
          <w:rFonts w:ascii="Times New Roman" w:hAnsi="Times New Roman" w:cs="Times New Roman"/>
          <w:sz w:val="24"/>
          <w:szCs w:val="24"/>
        </w:rPr>
      </w:pPr>
    </w:p>
    <w:p w14:paraId="3E117DD2" w14:textId="77777777" w:rsidR="004F189C" w:rsidRPr="00BD47B4" w:rsidRDefault="004F189C" w:rsidP="004F189C">
      <w:pPr>
        <w:jc w:val="both"/>
        <w:rPr>
          <w:rFonts w:ascii="Times New Roman" w:hAnsi="Times New Roman" w:cs="Times New Roman"/>
          <w:sz w:val="24"/>
          <w:szCs w:val="24"/>
        </w:rPr>
      </w:pPr>
    </w:p>
    <w:p w14:paraId="4014C2D9" w14:textId="77777777" w:rsidR="004F189C" w:rsidRPr="00BD47B4" w:rsidRDefault="004F189C" w:rsidP="004F189C">
      <w:pPr>
        <w:jc w:val="both"/>
        <w:rPr>
          <w:rFonts w:ascii="Times New Roman" w:hAnsi="Times New Roman" w:cs="Times New Roman"/>
          <w:sz w:val="24"/>
          <w:szCs w:val="24"/>
        </w:rPr>
      </w:pPr>
    </w:p>
    <w:p w14:paraId="7783C556" w14:textId="77777777" w:rsidR="004F189C" w:rsidRPr="00BD47B4" w:rsidRDefault="004F189C" w:rsidP="004F189C">
      <w:pPr>
        <w:jc w:val="both"/>
        <w:rPr>
          <w:rFonts w:ascii="Times New Roman" w:hAnsi="Times New Roman" w:cs="Times New Roman"/>
          <w:sz w:val="24"/>
          <w:szCs w:val="24"/>
        </w:rPr>
      </w:pPr>
    </w:p>
    <w:p w14:paraId="15367186" w14:textId="77777777" w:rsidR="004F189C" w:rsidRPr="00BD47B4" w:rsidRDefault="004F189C" w:rsidP="004F189C">
      <w:pPr>
        <w:jc w:val="both"/>
        <w:rPr>
          <w:rFonts w:ascii="Times New Roman" w:hAnsi="Times New Roman" w:cs="Times New Roman"/>
          <w:sz w:val="24"/>
          <w:szCs w:val="24"/>
        </w:rPr>
      </w:pPr>
    </w:p>
    <w:p w14:paraId="64ADF021" w14:textId="77777777" w:rsidR="004F189C" w:rsidRPr="00BD47B4" w:rsidRDefault="004F189C" w:rsidP="004F189C">
      <w:pPr>
        <w:jc w:val="both"/>
        <w:rPr>
          <w:rFonts w:ascii="Times New Roman" w:hAnsi="Times New Roman" w:cs="Times New Roman"/>
          <w:sz w:val="24"/>
          <w:szCs w:val="24"/>
        </w:rPr>
      </w:pPr>
    </w:p>
    <w:p w14:paraId="7FE202A4" w14:textId="77777777" w:rsidR="004F189C" w:rsidRPr="00BD47B4" w:rsidRDefault="004F189C" w:rsidP="004F189C">
      <w:pPr>
        <w:jc w:val="both"/>
        <w:rPr>
          <w:rFonts w:ascii="Times New Roman" w:hAnsi="Times New Roman" w:cs="Times New Roman"/>
          <w:sz w:val="24"/>
          <w:szCs w:val="24"/>
        </w:rPr>
      </w:pPr>
    </w:p>
    <w:p w14:paraId="1C8C59EC" w14:textId="77777777" w:rsidR="004F189C" w:rsidRPr="00BD47B4" w:rsidRDefault="004F189C" w:rsidP="004F189C">
      <w:pPr>
        <w:jc w:val="both"/>
        <w:rPr>
          <w:rFonts w:ascii="Times New Roman" w:hAnsi="Times New Roman" w:cs="Times New Roman"/>
          <w:sz w:val="24"/>
          <w:szCs w:val="24"/>
        </w:rPr>
      </w:pPr>
    </w:p>
    <w:p w14:paraId="4F626E74" w14:textId="77777777" w:rsidR="004F189C" w:rsidRDefault="004F189C" w:rsidP="004F189C">
      <w:pPr>
        <w:jc w:val="both"/>
        <w:rPr>
          <w:rFonts w:ascii="Times New Roman" w:hAnsi="Times New Roman" w:cs="Times New Roman"/>
          <w:sz w:val="24"/>
          <w:szCs w:val="24"/>
        </w:rPr>
      </w:pPr>
    </w:p>
    <w:p w14:paraId="0E342911" w14:textId="77777777" w:rsidR="004F189C" w:rsidRDefault="004F189C" w:rsidP="004F189C">
      <w:pPr>
        <w:jc w:val="both"/>
        <w:rPr>
          <w:rFonts w:ascii="Times New Roman" w:hAnsi="Times New Roman" w:cs="Times New Roman"/>
          <w:sz w:val="24"/>
          <w:szCs w:val="24"/>
        </w:rPr>
      </w:pPr>
    </w:p>
    <w:p w14:paraId="02182B40" w14:textId="77777777" w:rsidR="004F189C" w:rsidRDefault="004F189C" w:rsidP="004F189C">
      <w:pPr>
        <w:jc w:val="both"/>
        <w:rPr>
          <w:rFonts w:ascii="Times New Roman" w:hAnsi="Times New Roman" w:cs="Times New Roman"/>
          <w:sz w:val="24"/>
          <w:szCs w:val="24"/>
        </w:rPr>
      </w:pPr>
    </w:p>
    <w:p w14:paraId="743FE0F5" w14:textId="77777777" w:rsidR="004F189C" w:rsidRDefault="004F189C" w:rsidP="004F189C">
      <w:pPr>
        <w:jc w:val="both"/>
        <w:rPr>
          <w:rFonts w:ascii="Times New Roman" w:hAnsi="Times New Roman" w:cs="Times New Roman"/>
          <w:sz w:val="24"/>
          <w:szCs w:val="24"/>
        </w:rPr>
      </w:pPr>
    </w:p>
    <w:p w14:paraId="51A60560" w14:textId="77777777" w:rsidR="004F189C" w:rsidRDefault="004F189C" w:rsidP="004F189C">
      <w:pPr>
        <w:jc w:val="both"/>
        <w:rPr>
          <w:rFonts w:ascii="Times New Roman" w:hAnsi="Times New Roman" w:cs="Times New Roman"/>
          <w:sz w:val="24"/>
          <w:szCs w:val="24"/>
        </w:rPr>
      </w:pPr>
    </w:p>
    <w:p w14:paraId="692913B5" w14:textId="77777777" w:rsidR="004F189C" w:rsidRDefault="004F189C" w:rsidP="004F189C">
      <w:pPr>
        <w:jc w:val="both"/>
        <w:rPr>
          <w:rFonts w:ascii="Times New Roman" w:hAnsi="Times New Roman" w:cs="Times New Roman"/>
          <w:sz w:val="24"/>
          <w:szCs w:val="24"/>
        </w:rPr>
      </w:pPr>
    </w:p>
    <w:p w14:paraId="67E5ECCE" w14:textId="77777777" w:rsidR="004F189C" w:rsidRDefault="004F189C" w:rsidP="004F189C">
      <w:pPr>
        <w:jc w:val="both"/>
        <w:rPr>
          <w:rFonts w:ascii="Times New Roman" w:hAnsi="Times New Roman" w:cs="Times New Roman"/>
          <w:sz w:val="24"/>
          <w:szCs w:val="24"/>
        </w:rPr>
      </w:pPr>
    </w:p>
    <w:p w14:paraId="7ABA83CF" w14:textId="77777777" w:rsidR="004F189C" w:rsidRDefault="004F189C" w:rsidP="004F189C">
      <w:pPr>
        <w:jc w:val="both"/>
        <w:rPr>
          <w:rFonts w:ascii="Times New Roman" w:hAnsi="Times New Roman" w:cs="Times New Roman"/>
          <w:sz w:val="24"/>
          <w:szCs w:val="24"/>
        </w:rPr>
      </w:pPr>
    </w:p>
    <w:p w14:paraId="605F8865" w14:textId="77777777" w:rsidR="004F189C" w:rsidRPr="00BD47B4" w:rsidRDefault="004F189C" w:rsidP="004F189C">
      <w:pPr>
        <w:rPr>
          <w:rFonts w:ascii="Times New Roman" w:hAnsi="Times New Roman" w:cs="Times New Roman"/>
          <w:sz w:val="44"/>
          <w:szCs w:val="44"/>
        </w:rPr>
      </w:pPr>
    </w:p>
    <w:p w14:paraId="4C006F9F" w14:textId="77777777" w:rsidR="004F189C" w:rsidRPr="00BD47B4" w:rsidRDefault="004F189C" w:rsidP="004F189C">
      <w:pPr>
        <w:jc w:val="center"/>
        <w:rPr>
          <w:rFonts w:ascii="Times New Roman" w:hAnsi="Times New Roman" w:cs="Times New Roman"/>
          <w:sz w:val="36"/>
          <w:szCs w:val="36"/>
        </w:rPr>
      </w:pPr>
      <w:r w:rsidRPr="00BD47B4">
        <w:rPr>
          <w:rFonts w:ascii="Times New Roman" w:hAnsi="Times New Roman" w:cs="Times New Roman"/>
          <w:sz w:val="36"/>
          <w:szCs w:val="36"/>
        </w:rPr>
        <w:t>New Zealand Tourism Forecasting</w:t>
      </w:r>
    </w:p>
    <w:p w14:paraId="47C6F3F0" w14:textId="77777777" w:rsidR="004F189C" w:rsidRPr="00BD47B4" w:rsidRDefault="004F189C" w:rsidP="004F189C">
      <w:pPr>
        <w:jc w:val="center"/>
        <w:rPr>
          <w:rFonts w:ascii="Times New Roman" w:hAnsi="Times New Roman" w:cs="Times New Roman"/>
          <w:sz w:val="36"/>
          <w:szCs w:val="36"/>
        </w:rPr>
      </w:pPr>
      <w:r w:rsidRPr="00BD47B4">
        <w:rPr>
          <w:rFonts w:ascii="Times New Roman" w:hAnsi="Times New Roman" w:cs="Times New Roman"/>
          <w:sz w:val="36"/>
          <w:szCs w:val="36"/>
        </w:rPr>
        <w:t xml:space="preserve">Model </w:t>
      </w:r>
      <w:r>
        <w:rPr>
          <w:rFonts w:ascii="Times New Roman" w:hAnsi="Times New Roman" w:cs="Times New Roman"/>
          <w:sz w:val="36"/>
          <w:szCs w:val="36"/>
        </w:rPr>
        <w:t>ADP</w:t>
      </w:r>
      <w:r w:rsidRPr="00BD47B4">
        <w:rPr>
          <w:rFonts w:ascii="Times New Roman" w:hAnsi="Times New Roman" w:cs="Times New Roman"/>
          <w:sz w:val="36"/>
          <w:szCs w:val="36"/>
        </w:rPr>
        <w:t xml:space="preserve"> ARIMA</w:t>
      </w:r>
    </w:p>
    <w:p w14:paraId="36891B79" w14:textId="77777777" w:rsidR="004F189C" w:rsidRPr="00BD47B4" w:rsidRDefault="004F189C" w:rsidP="004F189C">
      <w:pPr>
        <w:jc w:val="both"/>
        <w:rPr>
          <w:rFonts w:ascii="Times New Roman" w:hAnsi="Times New Roman" w:cs="Times New Roman"/>
          <w:sz w:val="24"/>
          <w:szCs w:val="24"/>
        </w:rPr>
      </w:pPr>
    </w:p>
    <w:p w14:paraId="44EFD044" w14:textId="77777777" w:rsidR="004F189C" w:rsidRPr="00BD47B4" w:rsidRDefault="004F189C" w:rsidP="004F189C">
      <w:pPr>
        <w:jc w:val="both"/>
        <w:rPr>
          <w:rFonts w:ascii="Times New Roman" w:hAnsi="Times New Roman" w:cs="Times New Roman"/>
          <w:sz w:val="24"/>
          <w:szCs w:val="24"/>
        </w:rPr>
      </w:pPr>
    </w:p>
    <w:p w14:paraId="3F159C57" w14:textId="77777777" w:rsidR="004F189C" w:rsidRPr="00BD47B4" w:rsidRDefault="004F189C" w:rsidP="004F189C">
      <w:pPr>
        <w:jc w:val="both"/>
        <w:rPr>
          <w:rFonts w:ascii="Times New Roman" w:hAnsi="Times New Roman" w:cs="Times New Roman"/>
          <w:sz w:val="24"/>
          <w:szCs w:val="24"/>
        </w:rPr>
      </w:pPr>
    </w:p>
    <w:p w14:paraId="3B1B9511" w14:textId="77777777" w:rsidR="004F189C" w:rsidRPr="00BD47B4" w:rsidRDefault="004F189C" w:rsidP="004F189C">
      <w:pPr>
        <w:jc w:val="both"/>
        <w:rPr>
          <w:rFonts w:ascii="Times New Roman" w:hAnsi="Times New Roman" w:cs="Times New Roman"/>
          <w:sz w:val="24"/>
          <w:szCs w:val="24"/>
        </w:rPr>
      </w:pPr>
    </w:p>
    <w:p w14:paraId="2C327063" w14:textId="77777777" w:rsidR="004F189C" w:rsidRPr="00BD47B4" w:rsidRDefault="004F189C" w:rsidP="004F189C">
      <w:pPr>
        <w:jc w:val="both"/>
        <w:rPr>
          <w:rFonts w:ascii="Times New Roman" w:hAnsi="Times New Roman" w:cs="Times New Roman"/>
          <w:sz w:val="24"/>
          <w:szCs w:val="24"/>
        </w:rPr>
      </w:pPr>
    </w:p>
    <w:p w14:paraId="260E5D2F" w14:textId="77777777" w:rsidR="004F189C" w:rsidRPr="00BD47B4" w:rsidRDefault="004F189C" w:rsidP="004F189C">
      <w:pPr>
        <w:jc w:val="both"/>
        <w:rPr>
          <w:rFonts w:ascii="Times New Roman" w:hAnsi="Times New Roman" w:cs="Times New Roman"/>
          <w:sz w:val="24"/>
          <w:szCs w:val="24"/>
        </w:rPr>
      </w:pPr>
    </w:p>
    <w:p w14:paraId="1019980A" w14:textId="77777777" w:rsidR="004F189C" w:rsidRPr="00BD47B4" w:rsidRDefault="004F189C" w:rsidP="004F189C">
      <w:pPr>
        <w:jc w:val="both"/>
        <w:rPr>
          <w:rFonts w:ascii="Times New Roman" w:hAnsi="Times New Roman" w:cs="Times New Roman"/>
          <w:sz w:val="24"/>
          <w:szCs w:val="24"/>
        </w:rPr>
      </w:pPr>
    </w:p>
    <w:p w14:paraId="40EA6171" w14:textId="77777777" w:rsidR="004F189C" w:rsidRPr="00BD47B4" w:rsidRDefault="004F189C" w:rsidP="004F189C">
      <w:pPr>
        <w:jc w:val="both"/>
        <w:rPr>
          <w:rFonts w:ascii="Times New Roman" w:hAnsi="Times New Roman" w:cs="Times New Roman"/>
          <w:sz w:val="24"/>
          <w:szCs w:val="24"/>
        </w:rPr>
      </w:pPr>
    </w:p>
    <w:p w14:paraId="7AA91386" w14:textId="77777777" w:rsidR="004F189C" w:rsidRPr="00BD47B4" w:rsidRDefault="004F189C" w:rsidP="004F189C">
      <w:pPr>
        <w:jc w:val="both"/>
        <w:rPr>
          <w:rFonts w:ascii="Times New Roman" w:hAnsi="Times New Roman" w:cs="Times New Roman"/>
          <w:sz w:val="24"/>
          <w:szCs w:val="24"/>
        </w:rPr>
      </w:pPr>
    </w:p>
    <w:p w14:paraId="435EF5F6" w14:textId="77777777" w:rsidR="004F189C" w:rsidRDefault="004F189C" w:rsidP="004F189C">
      <w:pPr>
        <w:jc w:val="both"/>
        <w:rPr>
          <w:rFonts w:ascii="Times New Roman" w:hAnsi="Times New Roman" w:cs="Times New Roman"/>
          <w:sz w:val="24"/>
          <w:szCs w:val="24"/>
        </w:rPr>
      </w:pPr>
    </w:p>
    <w:p w14:paraId="2D0EC8FE" w14:textId="77777777" w:rsidR="004F189C" w:rsidRPr="00BD47B4" w:rsidRDefault="004F189C" w:rsidP="004F189C">
      <w:pPr>
        <w:jc w:val="both"/>
        <w:rPr>
          <w:rFonts w:ascii="Times New Roman" w:hAnsi="Times New Roman" w:cs="Times New Roman"/>
          <w:sz w:val="24"/>
          <w:szCs w:val="24"/>
        </w:rPr>
      </w:pPr>
    </w:p>
    <w:p w14:paraId="2B417DF5" w14:textId="77777777" w:rsidR="004F189C" w:rsidRPr="00BD47B4" w:rsidRDefault="004F189C" w:rsidP="004F189C">
      <w:pPr>
        <w:jc w:val="both"/>
        <w:rPr>
          <w:rFonts w:ascii="Times New Roman" w:hAnsi="Times New Roman" w:cs="Times New Roman"/>
          <w:sz w:val="24"/>
          <w:szCs w:val="24"/>
        </w:rPr>
      </w:pPr>
    </w:p>
    <w:p w14:paraId="0A89F700" w14:textId="77777777" w:rsidR="004F189C" w:rsidRPr="00BD47B4" w:rsidRDefault="004F189C" w:rsidP="004F189C">
      <w:pPr>
        <w:jc w:val="both"/>
        <w:rPr>
          <w:rFonts w:ascii="Times New Roman" w:hAnsi="Times New Roman" w:cs="Times New Roman"/>
          <w:sz w:val="24"/>
          <w:szCs w:val="24"/>
        </w:rPr>
      </w:pPr>
    </w:p>
    <w:p w14:paraId="69D56A0E" w14:textId="77777777" w:rsidR="004F189C" w:rsidRPr="00BD47B4" w:rsidRDefault="004F189C" w:rsidP="004F189C">
      <w:pPr>
        <w:spacing w:after="160"/>
        <w:jc w:val="both"/>
        <w:rPr>
          <w:rFonts w:ascii="Times New Roman" w:hAnsi="Times New Roman" w:cs="Times New Roman"/>
          <w:sz w:val="24"/>
          <w:szCs w:val="24"/>
        </w:rPr>
      </w:pPr>
      <w:r w:rsidRPr="00BD47B4">
        <w:rPr>
          <w:rFonts w:ascii="Times New Roman" w:hAnsi="Times New Roman" w:cs="Times New Roman"/>
          <w:sz w:val="24"/>
          <w:szCs w:val="24"/>
        </w:rPr>
        <w:t xml:space="preserve">IT7510 Capstone Semester Two 2025 </w:t>
      </w:r>
    </w:p>
    <w:p w14:paraId="3B52779F" w14:textId="77777777" w:rsidR="004F189C" w:rsidRPr="00BD47B4" w:rsidRDefault="004F189C" w:rsidP="004F189C">
      <w:pPr>
        <w:spacing w:after="158"/>
        <w:ind w:left="24"/>
        <w:jc w:val="both"/>
        <w:rPr>
          <w:rFonts w:ascii="Times New Roman" w:hAnsi="Times New Roman" w:cs="Times New Roman"/>
          <w:sz w:val="24"/>
          <w:szCs w:val="24"/>
        </w:rPr>
      </w:pPr>
      <w:r w:rsidRPr="00BD47B4">
        <w:rPr>
          <w:rFonts w:ascii="Times New Roman" w:hAnsi="Times New Roman" w:cs="Times New Roman"/>
          <w:sz w:val="24"/>
          <w:szCs w:val="24"/>
        </w:rPr>
        <w:t xml:space="preserve">Project name: </w:t>
      </w:r>
      <w:proofErr w:type="spellStart"/>
      <w:r w:rsidRPr="00BD47B4">
        <w:rPr>
          <w:rFonts w:ascii="Times New Roman" w:hAnsi="Times New Roman" w:cs="Times New Roman"/>
          <w:sz w:val="24"/>
          <w:szCs w:val="24"/>
        </w:rPr>
        <w:t>FutureTourism.LSG</w:t>
      </w:r>
      <w:proofErr w:type="spellEnd"/>
    </w:p>
    <w:p w14:paraId="65C3F51D" w14:textId="77777777" w:rsidR="004F189C" w:rsidRPr="00BD47B4" w:rsidRDefault="004F189C" w:rsidP="004F189C">
      <w:pPr>
        <w:spacing w:after="203"/>
        <w:jc w:val="both"/>
        <w:rPr>
          <w:rFonts w:ascii="Times New Roman" w:hAnsi="Times New Roman" w:cs="Times New Roman"/>
          <w:sz w:val="24"/>
          <w:szCs w:val="24"/>
        </w:rPr>
      </w:pPr>
      <w:r w:rsidRPr="00BD47B4">
        <w:rPr>
          <w:rFonts w:ascii="Times New Roman" w:hAnsi="Times New Roman" w:cs="Times New Roman"/>
          <w:sz w:val="24"/>
          <w:szCs w:val="24"/>
        </w:rPr>
        <w:t xml:space="preserve">Group name: LSG </w:t>
      </w:r>
    </w:p>
    <w:p w14:paraId="299F3805" w14:textId="77777777" w:rsidR="004F189C" w:rsidRPr="00BD47B4" w:rsidRDefault="004F189C" w:rsidP="004F189C">
      <w:pPr>
        <w:spacing w:after="201"/>
        <w:jc w:val="both"/>
        <w:rPr>
          <w:rFonts w:ascii="Times New Roman" w:hAnsi="Times New Roman" w:cs="Times New Roman"/>
          <w:sz w:val="24"/>
          <w:szCs w:val="24"/>
        </w:rPr>
      </w:pPr>
      <w:r w:rsidRPr="00BD47B4">
        <w:rPr>
          <w:rFonts w:ascii="Times New Roman" w:hAnsi="Times New Roman" w:cs="Times New Roman"/>
          <w:sz w:val="24"/>
          <w:szCs w:val="24"/>
        </w:rPr>
        <w:t xml:space="preserve">Name: Lakshya Mann, Shivam Arora, Gowtham R Panicker  </w:t>
      </w:r>
    </w:p>
    <w:p w14:paraId="5C34F387"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sz w:val="24"/>
          <w:szCs w:val="24"/>
        </w:rPr>
        <w:t>Client Name: Dr. Trang Do</w:t>
      </w:r>
    </w:p>
    <w:sdt>
      <w:sdtPr>
        <w:rPr>
          <w:rFonts w:ascii="Arial" w:eastAsia="Arial" w:hAnsi="Arial" w:cs="Arial"/>
          <w:color w:val="auto"/>
          <w:sz w:val="22"/>
          <w:szCs w:val="22"/>
          <w:lang w:val="en-NZ" w:eastAsia="en-NZ"/>
        </w:rPr>
        <w:id w:val="-854734196"/>
        <w:docPartObj>
          <w:docPartGallery w:val="Table of Contents"/>
          <w:docPartUnique/>
        </w:docPartObj>
      </w:sdtPr>
      <w:sdtEndPr>
        <w:rPr>
          <w:b/>
          <w:bCs/>
          <w:noProof/>
        </w:rPr>
      </w:sdtEndPr>
      <w:sdtContent>
        <w:p w14:paraId="766F6878" w14:textId="77777777" w:rsidR="004F189C" w:rsidRDefault="004F189C" w:rsidP="004F189C">
          <w:pPr>
            <w:pStyle w:val="TOCHeading"/>
          </w:pPr>
          <w:r>
            <w:t>Contents</w:t>
          </w:r>
        </w:p>
        <w:p w14:paraId="2B07A90C" w14:textId="77777777" w:rsidR="004F189C" w:rsidRDefault="004F189C" w:rsidP="004F189C">
          <w:pPr>
            <w:pStyle w:val="TOC1"/>
            <w:tabs>
              <w:tab w:val="right" w:leader="dot" w:pos="9016"/>
            </w:tabs>
            <w:rPr>
              <w:noProof/>
            </w:rPr>
          </w:pPr>
          <w:r>
            <w:fldChar w:fldCharType="begin"/>
          </w:r>
          <w:r>
            <w:instrText xml:space="preserve"> TOC \o "1-3" \h \z \u </w:instrText>
          </w:r>
          <w:r>
            <w:fldChar w:fldCharType="separate"/>
          </w:r>
          <w:hyperlink w:anchor="_Toc211568340" w:history="1">
            <w:r w:rsidRPr="00DB5233">
              <w:rPr>
                <w:rStyle w:val="Hyperlink"/>
                <w:noProof/>
              </w:rPr>
              <w:t>Executive Summary</w:t>
            </w:r>
            <w:r>
              <w:rPr>
                <w:noProof/>
                <w:webHidden/>
              </w:rPr>
              <w:tab/>
            </w:r>
            <w:r>
              <w:rPr>
                <w:noProof/>
                <w:webHidden/>
              </w:rPr>
              <w:fldChar w:fldCharType="begin"/>
            </w:r>
            <w:r>
              <w:rPr>
                <w:noProof/>
                <w:webHidden/>
              </w:rPr>
              <w:instrText xml:space="preserve"> PAGEREF _Toc211568340 \h </w:instrText>
            </w:r>
            <w:r>
              <w:rPr>
                <w:noProof/>
                <w:webHidden/>
              </w:rPr>
            </w:r>
            <w:r>
              <w:rPr>
                <w:noProof/>
                <w:webHidden/>
              </w:rPr>
              <w:fldChar w:fldCharType="separate"/>
            </w:r>
            <w:r>
              <w:rPr>
                <w:noProof/>
                <w:webHidden/>
              </w:rPr>
              <w:t>3</w:t>
            </w:r>
            <w:r>
              <w:rPr>
                <w:noProof/>
                <w:webHidden/>
              </w:rPr>
              <w:fldChar w:fldCharType="end"/>
            </w:r>
          </w:hyperlink>
        </w:p>
        <w:p w14:paraId="5FED0919" w14:textId="77777777" w:rsidR="004F189C" w:rsidRDefault="004F189C" w:rsidP="004F189C">
          <w:pPr>
            <w:pStyle w:val="TOC1"/>
            <w:tabs>
              <w:tab w:val="right" w:leader="dot" w:pos="9016"/>
            </w:tabs>
            <w:rPr>
              <w:noProof/>
            </w:rPr>
          </w:pPr>
          <w:hyperlink w:anchor="_Toc211568341" w:history="1">
            <w:r w:rsidRPr="00DB5233">
              <w:rPr>
                <w:rStyle w:val="Hyperlink"/>
                <w:noProof/>
              </w:rPr>
              <w:t>Project Overview</w:t>
            </w:r>
            <w:r>
              <w:rPr>
                <w:noProof/>
                <w:webHidden/>
              </w:rPr>
              <w:tab/>
            </w:r>
            <w:r>
              <w:rPr>
                <w:noProof/>
                <w:webHidden/>
              </w:rPr>
              <w:fldChar w:fldCharType="begin"/>
            </w:r>
            <w:r>
              <w:rPr>
                <w:noProof/>
                <w:webHidden/>
              </w:rPr>
              <w:instrText xml:space="preserve"> PAGEREF _Toc211568341 \h </w:instrText>
            </w:r>
            <w:r>
              <w:rPr>
                <w:noProof/>
                <w:webHidden/>
              </w:rPr>
            </w:r>
            <w:r>
              <w:rPr>
                <w:noProof/>
                <w:webHidden/>
              </w:rPr>
              <w:fldChar w:fldCharType="separate"/>
            </w:r>
            <w:r>
              <w:rPr>
                <w:noProof/>
                <w:webHidden/>
              </w:rPr>
              <w:t>4</w:t>
            </w:r>
            <w:r>
              <w:rPr>
                <w:noProof/>
                <w:webHidden/>
              </w:rPr>
              <w:fldChar w:fldCharType="end"/>
            </w:r>
          </w:hyperlink>
        </w:p>
        <w:p w14:paraId="2382F8D3" w14:textId="77777777" w:rsidR="004F189C" w:rsidRDefault="004F189C" w:rsidP="004F189C">
          <w:pPr>
            <w:pStyle w:val="TOC1"/>
            <w:tabs>
              <w:tab w:val="right" w:leader="dot" w:pos="9016"/>
            </w:tabs>
            <w:rPr>
              <w:noProof/>
            </w:rPr>
          </w:pPr>
          <w:hyperlink w:anchor="_Toc211568342" w:history="1">
            <w:r w:rsidRPr="00DB5233">
              <w:rPr>
                <w:rStyle w:val="Hyperlink"/>
                <w:noProof/>
              </w:rPr>
              <w:t>Methodology</w:t>
            </w:r>
            <w:r>
              <w:rPr>
                <w:noProof/>
                <w:webHidden/>
              </w:rPr>
              <w:tab/>
            </w:r>
            <w:r>
              <w:rPr>
                <w:noProof/>
                <w:webHidden/>
              </w:rPr>
              <w:fldChar w:fldCharType="begin"/>
            </w:r>
            <w:r>
              <w:rPr>
                <w:noProof/>
                <w:webHidden/>
              </w:rPr>
              <w:instrText xml:space="preserve"> PAGEREF _Toc211568342 \h </w:instrText>
            </w:r>
            <w:r>
              <w:rPr>
                <w:noProof/>
                <w:webHidden/>
              </w:rPr>
            </w:r>
            <w:r>
              <w:rPr>
                <w:noProof/>
                <w:webHidden/>
              </w:rPr>
              <w:fldChar w:fldCharType="separate"/>
            </w:r>
            <w:r>
              <w:rPr>
                <w:noProof/>
                <w:webHidden/>
              </w:rPr>
              <w:t>5</w:t>
            </w:r>
            <w:r>
              <w:rPr>
                <w:noProof/>
                <w:webHidden/>
              </w:rPr>
              <w:fldChar w:fldCharType="end"/>
            </w:r>
          </w:hyperlink>
        </w:p>
        <w:p w14:paraId="729069FA" w14:textId="77777777" w:rsidR="004F189C" w:rsidRDefault="004F189C" w:rsidP="004F189C">
          <w:pPr>
            <w:pStyle w:val="TOC2"/>
            <w:tabs>
              <w:tab w:val="right" w:leader="dot" w:pos="9016"/>
            </w:tabs>
            <w:rPr>
              <w:noProof/>
            </w:rPr>
          </w:pPr>
          <w:hyperlink w:anchor="_Toc211568343" w:history="1">
            <w:r w:rsidRPr="00DB5233">
              <w:rPr>
                <w:rStyle w:val="Hyperlink"/>
                <w:noProof/>
              </w:rPr>
              <w:t>ARIMA Approach</w:t>
            </w:r>
            <w:r>
              <w:rPr>
                <w:noProof/>
                <w:webHidden/>
              </w:rPr>
              <w:tab/>
            </w:r>
            <w:r>
              <w:rPr>
                <w:noProof/>
                <w:webHidden/>
              </w:rPr>
              <w:fldChar w:fldCharType="begin"/>
            </w:r>
            <w:r>
              <w:rPr>
                <w:noProof/>
                <w:webHidden/>
              </w:rPr>
              <w:instrText xml:space="preserve"> PAGEREF _Toc211568343 \h </w:instrText>
            </w:r>
            <w:r>
              <w:rPr>
                <w:noProof/>
                <w:webHidden/>
              </w:rPr>
            </w:r>
            <w:r>
              <w:rPr>
                <w:noProof/>
                <w:webHidden/>
              </w:rPr>
              <w:fldChar w:fldCharType="separate"/>
            </w:r>
            <w:r>
              <w:rPr>
                <w:noProof/>
                <w:webHidden/>
              </w:rPr>
              <w:t>5</w:t>
            </w:r>
            <w:r>
              <w:rPr>
                <w:noProof/>
                <w:webHidden/>
              </w:rPr>
              <w:fldChar w:fldCharType="end"/>
            </w:r>
          </w:hyperlink>
        </w:p>
        <w:p w14:paraId="293E85EC" w14:textId="77777777" w:rsidR="004F189C" w:rsidRDefault="004F189C" w:rsidP="004F189C">
          <w:pPr>
            <w:pStyle w:val="TOC3"/>
            <w:tabs>
              <w:tab w:val="right" w:leader="dot" w:pos="9016"/>
            </w:tabs>
            <w:rPr>
              <w:noProof/>
            </w:rPr>
          </w:pPr>
          <w:hyperlink w:anchor="_Toc211568344" w:history="1">
            <w:r w:rsidRPr="00DB5233">
              <w:rPr>
                <w:rStyle w:val="Hyperlink"/>
                <w:noProof/>
              </w:rPr>
              <w:t>Transformation Strategy</w:t>
            </w:r>
            <w:r>
              <w:rPr>
                <w:noProof/>
                <w:webHidden/>
              </w:rPr>
              <w:tab/>
            </w:r>
            <w:r>
              <w:rPr>
                <w:noProof/>
                <w:webHidden/>
              </w:rPr>
              <w:fldChar w:fldCharType="begin"/>
            </w:r>
            <w:r>
              <w:rPr>
                <w:noProof/>
                <w:webHidden/>
              </w:rPr>
              <w:instrText xml:space="preserve"> PAGEREF _Toc211568344 \h </w:instrText>
            </w:r>
            <w:r>
              <w:rPr>
                <w:noProof/>
                <w:webHidden/>
              </w:rPr>
            </w:r>
            <w:r>
              <w:rPr>
                <w:noProof/>
                <w:webHidden/>
              </w:rPr>
              <w:fldChar w:fldCharType="separate"/>
            </w:r>
            <w:r>
              <w:rPr>
                <w:noProof/>
                <w:webHidden/>
              </w:rPr>
              <w:t>5</w:t>
            </w:r>
            <w:r>
              <w:rPr>
                <w:noProof/>
                <w:webHidden/>
              </w:rPr>
              <w:fldChar w:fldCharType="end"/>
            </w:r>
          </w:hyperlink>
        </w:p>
        <w:p w14:paraId="5EA46A00" w14:textId="77777777" w:rsidR="004F189C" w:rsidRDefault="004F189C" w:rsidP="004F189C">
          <w:pPr>
            <w:pStyle w:val="TOC1"/>
            <w:tabs>
              <w:tab w:val="right" w:leader="dot" w:pos="9016"/>
            </w:tabs>
            <w:rPr>
              <w:noProof/>
            </w:rPr>
          </w:pPr>
          <w:hyperlink w:anchor="_Toc211568345" w:history="1">
            <w:r w:rsidRPr="00DB5233">
              <w:rPr>
                <w:rStyle w:val="Hyperlink"/>
                <w:noProof/>
              </w:rPr>
              <w:t>Model Architecture</w:t>
            </w:r>
            <w:r>
              <w:rPr>
                <w:noProof/>
                <w:webHidden/>
              </w:rPr>
              <w:tab/>
            </w:r>
            <w:r>
              <w:rPr>
                <w:noProof/>
                <w:webHidden/>
              </w:rPr>
              <w:fldChar w:fldCharType="begin"/>
            </w:r>
            <w:r>
              <w:rPr>
                <w:noProof/>
                <w:webHidden/>
              </w:rPr>
              <w:instrText xml:space="preserve"> PAGEREF _Toc211568345 \h </w:instrText>
            </w:r>
            <w:r>
              <w:rPr>
                <w:noProof/>
                <w:webHidden/>
              </w:rPr>
            </w:r>
            <w:r>
              <w:rPr>
                <w:noProof/>
                <w:webHidden/>
              </w:rPr>
              <w:fldChar w:fldCharType="separate"/>
            </w:r>
            <w:r>
              <w:rPr>
                <w:noProof/>
                <w:webHidden/>
              </w:rPr>
              <w:t>6</w:t>
            </w:r>
            <w:r>
              <w:rPr>
                <w:noProof/>
                <w:webHidden/>
              </w:rPr>
              <w:fldChar w:fldCharType="end"/>
            </w:r>
          </w:hyperlink>
        </w:p>
        <w:p w14:paraId="648375D6" w14:textId="77777777" w:rsidR="004F189C" w:rsidRDefault="004F189C" w:rsidP="004F189C">
          <w:pPr>
            <w:pStyle w:val="TOC2"/>
            <w:tabs>
              <w:tab w:val="right" w:leader="dot" w:pos="9016"/>
            </w:tabs>
            <w:rPr>
              <w:noProof/>
            </w:rPr>
          </w:pPr>
          <w:hyperlink w:anchor="_Toc211568346" w:history="1">
            <w:r w:rsidRPr="00DB5233">
              <w:rPr>
                <w:rStyle w:val="Hyperlink"/>
                <w:noProof/>
              </w:rPr>
              <w:t>ARIMA Configuration</w:t>
            </w:r>
            <w:r>
              <w:rPr>
                <w:noProof/>
                <w:webHidden/>
              </w:rPr>
              <w:tab/>
            </w:r>
            <w:r>
              <w:rPr>
                <w:noProof/>
                <w:webHidden/>
              </w:rPr>
              <w:fldChar w:fldCharType="begin"/>
            </w:r>
            <w:r>
              <w:rPr>
                <w:noProof/>
                <w:webHidden/>
              </w:rPr>
              <w:instrText xml:space="preserve"> PAGEREF _Toc211568346 \h </w:instrText>
            </w:r>
            <w:r>
              <w:rPr>
                <w:noProof/>
                <w:webHidden/>
              </w:rPr>
            </w:r>
            <w:r>
              <w:rPr>
                <w:noProof/>
                <w:webHidden/>
              </w:rPr>
              <w:fldChar w:fldCharType="separate"/>
            </w:r>
            <w:r>
              <w:rPr>
                <w:noProof/>
                <w:webHidden/>
              </w:rPr>
              <w:t>6</w:t>
            </w:r>
            <w:r>
              <w:rPr>
                <w:noProof/>
                <w:webHidden/>
              </w:rPr>
              <w:fldChar w:fldCharType="end"/>
            </w:r>
          </w:hyperlink>
        </w:p>
        <w:p w14:paraId="224C8BE7" w14:textId="77777777" w:rsidR="004F189C" w:rsidRDefault="004F189C" w:rsidP="004F189C">
          <w:pPr>
            <w:pStyle w:val="TOC2"/>
            <w:tabs>
              <w:tab w:val="right" w:leader="dot" w:pos="9016"/>
            </w:tabs>
            <w:rPr>
              <w:noProof/>
            </w:rPr>
          </w:pPr>
          <w:hyperlink w:anchor="_Toc211568347" w:history="1">
            <w:r w:rsidRPr="00DB5233">
              <w:rPr>
                <w:rStyle w:val="Hyperlink"/>
                <w:noProof/>
              </w:rPr>
              <w:t>Order Specification</w:t>
            </w:r>
            <w:r>
              <w:rPr>
                <w:noProof/>
                <w:webHidden/>
              </w:rPr>
              <w:tab/>
            </w:r>
            <w:r>
              <w:rPr>
                <w:noProof/>
                <w:webHidden/>
              </w:rPr>
              <w:fldChar w:fldCharType="begin"/>
            </w:r>
            <w:r>
              <w:rPr>
                <w:noProof/>
                <w:webHidden/>
              </w:rPr>
              <w:instrText xml:space="preserve"> PAGEREF _Toc211568347 \h </w:instrText>
            </w:r>
            <w:r>
              <w:rPr>
                <w:noProof/>
                <w:webHidden/>
              </w:rPr>
            </w:r>
            <w:r>
              <w:rPr>
                <w:noProof/>
                <w:webHidden/>
              </w:rPr>
              <w:fldChar w:fldCharType="separate"/>
            </w:r>
            <w:r>
              <w:rPr>
                <w:noProof/>
                <w:webHidden/>
              </w:rPr>
              <w:t>6</w:t>
            </w:r>
            <w:r>
              <w:rPr>
                <w:noProof/>
                <w:webHidden/>
              </w:rPr>
              <w:fldChar w:fldCharType="end"/>
            </w:r>
          </w:hyperlink>
        </w:p>
        <w:p w14:paraId="6D9FEBBD" w14:textId="77777777" w:rsidR="004F189C" w:rsidRDefault="004F189C" w:rsidP="004F189C">
          <w:pPr>
            <w:pStyle w:val="TOC2"/>
            <w:tabs>
              <w:tab w:val="right" w:leader="dot" w:pos="9016"/>
            </w:tabs>
            <w:rPr>
              <w:noProof/>
            </w:rPr>
          </w:pPr>
          <w:hyperlink w:anchor="_Toc211568348" w:history="1">
            <w:r w:rsidRPr="00DB5233">
              <w:rPr>
                <w:rStyle w:val="Hyperlink"/>
                <w:noProof/>
              </w:rPr>
              <w:t>Technologies Used</w:t>
            </w:r>
            <w:r>
              <w:rPr>
                <w:noProof/>
                <w:webHidden/>
              </w:rPr>
              <w:tab/>
            </w:r>
            <w:r>
              <w:rPr>
                <w:noProof/>
                <w:webHidden/>
              </w:rPr>
              <w:fldChar w:fldCharType="begin"/>
            </w:r>
            <w:r>
              <w:rPr>
                <w:noProof/>
                <w:webHidden/>
              </w:rPr>
              <w:instrText xml:space="preserve"> PAGEREF _Toc211568348 \h </w:instrText>
            </w:r>
            <w:r>
              <w:rPr>
                <w:noProof/>
                <w:webHidden/>
              </w:rPr>
            </w:r>
            <w:r>
              <w:rPr>
                <w:noProof/>
                <w:webHidden/>
              </w:rPr>
              <w:fldChar w:fldCharType="separate"/>
            </w:r>
            <w:r>
              <w:rPr>
                <w:noProof/>
                <w:webHidden/>
              </w:rPr>
              <w:t>6</w:t>
            </w:r>
            <w:r>
              <w:rPr>
                <w:noProof/>
                <w:webHidden/>
              </w:rPr>
              <w:fldChar w:fldCharType="end"/>
            </w:r>
          </w:hyperlink>
        </w:p>
        <w:p w14:paraId="2B23B529" w14:textId="77777777" w:rsidR="004F189C" w:rsidRDefault="004F189C" w:rsidP="004F189C">
          <w:pPr>
            <w:pStyle w:val="TOC2"/>
            <w:tabs>
              <w:tab w:val="right" w:leader="dot" w:pos="9016"/>
            </w:tabs>
            <w:rPr>
              <w:noProof/>
            </w:rPr>
          </w:pPr>
          <w:hyperlink w:anchor="_Toc211568349" w:history="1">
            <w:r w:rsidRPr="00DB5233">
              <w:rPr>
                <w:rStyle w:val="Hyperlink"/>
                <w:noProof/>
              </w:rPr>
              <w:t>Core Libraries:</w:t>
            </w:r>
            <w:r>
              <w:rPr>
                <w:noProof/>
                <w:webHidden/>
              </w:rPr>
              <w:tab/>
            </w:r>
            <w:r>
              <w:rPr>
                <w:noProof/>
                <w:webHidden/>
              </w:rPr>
              <w:fldChar w:fldCharType="begin"/>
            </w:r>
            <w:r>
              <w:rPr>
                <w:noProof/>
                <w:webHidden/>
              </w:rPr>
              <w:instrText xml:space="preserve"> PAGEREF _Toc211568349 \h </w:instrText>
            </w:r>
            <w:r>
              <w:rPr>
                <w:noProof/>
                <w:webHidden/>
              </w:rPr>
            </w:r>
            <w:r>
              <w:rPr>
                <w:noProof/>
                <w:webHidden/>
              </w:rPr>
              <w:fldChar w:fldCharType="separate"/>
            </w:r>
            <w:r>
              <w:rPr>
                <w:noProof/>
                <w:webHidden/>
              </w:rPr>
              <w:t>6</w:t>
            </w:r>
            <w:r>
              <w:rPr>
                <w:noProof/>
                <w:webHidden/>
              </w:rPr>
              <w:fldChar w:fldCharType="end"/>
            </w:r>
          </w:hyperlink>
        </w:p>
        <w:p w14:paraId="13E9B758" w14:textId="77777777" w:rsidR="004F189C" w:rsidRDefault="004F189C" w:rsidP="004F189C">
          <w:pPr>
            <w:pStyle w:val="TOC2"/>
            <w:tabs>
              <w:tab w:val="right" w:leader="dot" w:pos="9016"/>
            </w:tabs>
            <w:rPr>
              <w:noProof/>
            </w:rPr>
          </w:pPr>
          <w:hyperlink w:anchor="_Toc211568350" w:history="1">
            <w:r w:rsidRPr="00DB5233">
              <w:rPr>
                <w:rStyle w:val="Hyperlink"/>
                <w:noProof/>
              </w:rPr>
              <w:t>Configuration:</w:t>
            </w:r>
            <w:r>
              <w:rPr>
                <w:noProof/>
                <w:webHidden/>
              </w:rPr>
              <w:tab/>
            </w:r>
            <w:r>
              <w:rPr>
                <w:noProof/>
                <w:webHidden/>
              </w:rPr>
              <w:fldChar w:fldCharType="begin"/>
            </w:r>
            <w:r>
              <w:rPr>
                <w:noProof/>
                <w:webHidden/>
              </w:rPr>
              <w:instrText xml:space="preserve"> PAGEREF _Toc211568350 \h </w:instrText>
            </w:r>
            <w:r>
              <w:rPr>
                <w:noProof/>
                <w:webHidden/>
              </w:rPr>
            </w:r>
            <w:r>
              <w:rPr>
                <w:noProof/>
                <w:webHidden/>
              </w:rPr>
              <w:fldChar w:fldCharType="separate"/>
            </w:r>
            <w:r>
              <w:rPr>
                <w:noProof/>
                <w:webHidden/>
              </w:rPr>
              <w:t>6</w:t>
            </w:r>
            <w:r>
              <w:rPr>
                <w:noProof/>
                <w:webHidden/>
              </w:rPr>
              <w:fldChar w:fldCharType="end"/>
            </w:r>
          </w:hyperlink>
        </w:p>
        <w:p w14:paraId="082B6F75" w14:textId="77777777" w:rsidR="004F189C" w:rsidRDefault="004F189C" w:rsidP="004F189C">
          <w:pPr>
            <w:pStyle w:val="TOC1"/>
            <w:tabs>
              <w:tab w:val="right" w:leader="dot" w:pos="9016"/>
            </w:tabs>
            <w:rPr>
              <w:noProof/>
            </w:rPr>
          </w:pPr>
          <w:hyperlink w:anchor="_Toc211568351" w:history="1">
            <w:r w:rsidRPr="00DB5233">
              <w:rPr>
                <w:rStyle w:val="Hyperlink"/>
                <w:noProof/>
              </w:rPr>
              <w:t>Data Processing Pipeline</w:t>
            </w:r>
            <w:r>
              <w:rPr>
                <w:noProof/>
                <w:webHidden/>
              </w:rPr>
              <w:tab/>
            </w:r>
            <w:r>
              <w:rPr>
                <w:noProof/>
                <w:webHidden/>
              </w:rPr>
              <w:fldChar w:fldCharType="begin"/>
            </w:r>
            <w:r>
              <w:rPr>
                <w:noProof/>
                <w:webHidden/>
              </w:rPr>
              <w:instrText xml:space="preserve"> PAGEREF _Toc211568351 \h </w:instrText>
            </w:r>
            <w:r>
              <w:rPr>
                <w:noProof/>
                <w:webHidden/>
              </w:rPr>
            </w:r>
            <w:r>
              <w:rPr>
                <w:noProof/>
                <w:webHidden/>
              </w:rPr>
              <w:fldChar w:fldCharType="separate"/>
            </w:r>
            <w:r>
              <w:rPr>
                <w:noProof/>
                <w:webHidden/>
              </w:rPr>
              <w:t>7</w:t>
            </w:r>
            <w:r>
              <w:rPr>
                <w:noProof/>
                <w:webHidden/>
              </w:rPr>
              <w:fldChar w:fldCharType="end"/>
            </w:r>
          </w:hyperlink>
        </w:p>
        <w:p w14:paraId="055F8FBC" w14:textId="77777777" w:rsidR="004F189C" w:rsidRDefault="004F189C" w:rsidP="004F189C">
          <w:pPr>
            <w:pStyle w:val="TOC2"/>
            <w:tabs>
              <w:tab w:val="right" w:leader="dot" w:pos="9016"/>
            </w:tabs>
            <w:rPr>
              <w:noProof/>
            </w:rPr>
          </w:pPr>
          <w:hyperlink w:anchor="_Toc211568352" w:history="1">
            <w:r w:rsidRPr="00DB5233">
              <w:rPr>
                <w:rStyle w:val="Hyperlink"/>
                <w:noProof/>
              </w:rPr>
              <w:t>Data Import and Preparation</w:t>
            </w:r>
            <w:r>
              <w:rPr>
                <w:noProof/>
                <w:webHidden/>
              </w:rPr>
              <w:tab/>
            </w:r>
            <w:r>
              <w:rPr>
                <w:noProof/>
                <w:webHidden/>
              </w:rPr>
              <w:fldChar w:fldCharType="begin"/>
            </w:r>
            <w:r>
              <w:rPr>
                <w:noProof/>
                <w:webHidden/>
              </w:rPr>
              <w:instrText xml:space="preserve"> PAGEREF _Toc211568352 \h </w:instrText>
            </w:r>
            <w:r>
              <w:rPr>
                <w:noProof/>
                <w:webHidden/>
              </w:rPr>
            </w:r>
            <w:r>
              <w:rPr>
                <w:noProof/>
                <w:webHidden/>
              </w:rPr>
              <w:fldChar w:fldCharType="separate"/>
            </w:r>
            <w:r>
              <w:rPr>
                <w:noProof/>
                <w:webHidden/>
              </w:rPr>
              <w:t>7</w:t>
            </w:r>
            <w:r>
              <w:rPr>
                <w:noProof/>
                <w:webHidden/>
              </w:rPr>
              <w:fldChar w:fldCharType="end"/>
            </w:r>
          </w:hyperlink>
        </w:p>
        <w:p w14:paraId="3E19C390" w14:textId="77777777" w:rsidR="004F189C" w:rsidRDefault="004F189C" w:rsidP="004F189C">
          <w:pPr>
            <w:pStyle w:val="TOC2"/>
            <w:tabs>
              <w:tab w:val="right" w:leader="dot" w:pos="9016"/>
            </w:tabs>
            <w:rPr>
              <w:noProof/>
            </w:rPr>
          </w:pPr>
          <w:hyperlink w:anchor="_Toc211568353" w:history="1">
            <w:r w:rsidRPr="00DB5233">
              <w:rPr>
                <w:rStyle w:val="Hyperlink"/>
                <w:noProof/>
              </w:rPr>
              <w:t>Time Series Construction</w:t>
            </w:r>
            <w:r>
              <w:rPr>
                <w:noProof/>
                <w:webHidden/>
              </w:rPr>
              <w:tab/>
            </w:r>
            <w:r>
              <w:rPr>
                <w:noProof/>
                <w:webHidden/>
              </w:rPr>
              <w:fldChar w:fldCharType="begin"/>
            </w:r>
            <w:r>
              <w:rPr>
                <w:noProof/>
                <w:webHidden/>
              </w:rPr>
              <w:instrText xml:space="preserve"> PAGEREF _Toc211568353 \h </w:instrText>
            </w:r>
            <w:r>
              <w:rPr>
                <w:noProof/>
                <w:webHidden/>
              </w:rPr>
            </w:r>
            <w:r>
              <w:rPr>
                <w:noProof/>
                <w:webHidden/>
              </w:rPr>
              <w:fldChar w:fldCharType="separate"/>
            </w:r>
            <w:r>
              <w:rPr>
                <w:noProof/>
                <w:webHidden/>
              </w:rPr>
              <w:t>7</w:t>
            </w:r>
            <w:r>
              <w:rPr>
                <w:noProof/>
                <w:webHidden/>
              </w:rPr>
              <w:fldChar w:fldCharType="end"/>
            </w:r>
          </w:hyperlink>
        </w:p>
        <w:p w14:paraId="7D7041DA" w14:textId="77777777" w:rsidR="004F189C" w:rsidRDefault="004F189C" w:rsidP="004F189C">
          <w:pPr>
            <w:pStyle w:val="TOC1"/>
            <w:tabs>
              <w:tab w:val="right" w:leader="dot" w:pos="9016"/>
            </w:tabs>
            <w:rPr>
              <w:noProof/>
            </w:rPr>
          </w:pPr>
          <w:hyperlink w:anchor="_Toc211568354" w:history="1">
            <w:r w:rsidRPr="00DB5233">
              <w:rPr>
                <w:rStyle w:val="Hyperlink"/>
                <w:noProof/>
              </w:rPr>
              <w:t>Data Transformation</w:t>
            </w:r>
            <w:r>
              <w:rPr>
                <w:noProof/>
                <w:webHidden/>
              </w:rPr>
              <w:tab/>
            </w:r>
            <w:r>
              <w:rPr>
                <w:noProof/>
                <w:webHidden/>
              </w:rPr>
              <w:fldChar w:fldCharType="begin"/>
            </w:r>
            <w:r>
              <w:rPr>
                <w:noProof/>
                <w:webHidden/>
              </w:rPr>
              <w:instrText xml:space="preserve"> PAGEREF _Toc211568354 \h </w:instrText>
            </w:r>
            <w:r>
              <w:rPr>
                <w:noProof/>
                <w:webHidden/>
              </w:rPr>
            </w:r>
            <w:r>
              <w:rPr>
                <w:noProof/>
                <w:webHidden/>
              </w:rPr>
              <w:fldChar w:fldCharType="separate"/>
            </w:r>
            <w:r>
              <w:rPr>
                <w:noProof/>
                <w:webHidden/>
              </w:rPr>
              <w:t>8</w:t>
            </w:r>
            <w:r>
              <w:rPr>
                <w:noProof/>
                <w:webHidden/>
              </w:rPr>
              <w:fldChar w:fldCharType="end"/>
            </w:r>
          </w:hyperlink>
        </w:p>
        <w:p w14:paraId="569B4087" w14:textId="77777777" w:rsidR="004F189C" w:rsidRDefault="004F189C" w:rsidP="004F189C">
          <w:pPr>
            <w:pStyle w:val="TOC2"/>
            <w:tabs>
              <w:tab w:val="right" w:leader="dot" w:pos="9016"/>
            </w:tabs>
            <w:rPr>
              <w:noProof/>
            </w:rPr>
          </w:pPr>
          <w:hyperlink w:anchor="_Toc211568355" w:history="1">
            <w:r w:rsidRPr="00DB5233">
              <w:rPr>
                <w:rStyle w:val="Hyperlink"/>
                <w:noProof/>
              </w:rPr>
              <w:t>Forward Transformation</w:t>
            </w:r>
            <w:r>
              <w:rPr>
                <w:noProof/>
                <w:webHidden/>
              </w:rPr>
              <w:tab/>
            </w:r>
            <w:r>
              <w:rPr>
                <w:noProof/>
                <w:webHidden/>
              </w:rPr>
              <w:fldChar w:fldCharType="begin"/>
            </w:r>
            <w:r>
              <w:rPr>
                <w:noProof/>
                <w:webHidden/>
              </w:rPr>
              <w:instrText xml:space="preserve"> PAGEREF _Toc211568355 \h </w:instrText>
            </w:r>
            <w:r>
              <w:rPr>
                <w:noProof/>
                <w:webHidden/>
              </w:rPr>
            </w:r>
            <w:r>
              <w:rPr>
                <w:noProof/>
                <w:webHidden/>
              </w:rPr>
              <w:fldChar w:fldCharType="separate"/>
            </w:r>
            <w:r>
              <w:rPr>
                <w:noProof/>
                <w:webHidden/>
              </w:rPr>
              <w:t>8</w:t>
            </w:r>
            <w:r>
              <w:rPr>
                <w:noProof/>
                <w:webHidden/>
              </w:rPr>
              <w:fldChar w:fldCharType="end"/>
            </w:r>
          </w:hyperlink>
        </w:p>
        <w:p w14:paraId="1D077075" w14:textId="77777777" w:rsidR="004F189C" w:rsidRDefault="004F189C" w:rsidP="004F189C">
          <w:pPr>
            <w:pStyle w:val="TOC2"/>
            <w:tabs>
              <w:tab w:val="right" w:leader="dot" w:pos="9016"/>
            </w:tabs>
            <w:rPr>
              <w:noProof/>
            </w:rPr>
          </w:pPr>
          <w:hyperlink w:anchor="_Toc211568356" w:history="1">
            <w:r w:rsidRPr="00DB5233">
              <w:rPr>
                <w:rStyle w:val="Hyperlink"/>
                <w:noProof/>
              </w:rPr>
              <w:t>Inverse Transformation</w:t>
            </w:r>
            <w:r>
              <w:rPr>
                <w:noProof/>
                <w:webHidden/>
              </w:rPr>
              <w:tab/>
            </w:r>
            <w:r>
              <w:rPr>
                <w:noProof/>
                <w:webHidden/>
              </w:rPr>
              <w:fldChar w:fldCharType="begin"/>
            </w:r>
            <w:r>
              <w:rPr>
                <w:noProof/>
                <w:webHidden/>
              </w:rPr>
              <w:instrText xml:space="preserve"> PAGEREF _Toc211568356 \h </w:instrText>
            </w:r>
            <w:r>
              <w:rPr>
                <w:noProof/>
                <w:webHidden/>
              </w:rPr>
            </w:r>
            <w:r>
              <w:rPr>
                <w:noProof/>
                <w:webHidden/>
              </w:rPr>
              <w:fldChar w:fldCharType="separate"/>
            </w:r>
            <w:r>
              <w:rPr>
                <w:noProof/>
                <w:webHidden/>
              </w:rPr>
              <w:t>8</w:t>
            </w:r>
            <w:r>
              <w:rPr>
                <w:noProof/>
                <w:webHidden/>
              </w:rPr>
              <w:fldChar w:fldCharType="end"/>
            </w:r>
          </w:hyperlink>
        </w:p>
        <w:p w14:paraId="4172042F" w14:textId="77777777" w:rsidR="004F189C" w:rsidRDefault="004F189C" w:rsidP="004F189C">
          <w:pPr>
            <w:pStyle w:val="TOC1"/>
            <w:tabs>
              <w:tab w:val="right" w:leader="dot" w:pos="9016"/>
            </w:tabs>
            <w:rPr>
              <w:noProof/>
            </w:rPr>
          </w:pPr>
          <w:hyperlink w:anchor="_Toc211568357" w:history="1">
            <w:r w:rsidRPr="00DB5233">
              <w:rPr>
                <w:rStyle w:val="Hyperlink"/>
                <w:noProof/>
              </w:rPr>
              <w:t>Model Implementation</w:t>
            </w:r>
            <w:r>
              <w:rPr>
                <w:noProof/>
                <w:webHidden/>
              </w:rPr>
              <w:tab/>
            </w:r>
            <w:r>
              <w:rPr>
                <w:noProof/>
                <w:webHidden/>
              </w:rPr>
              <w:fldChar w:fldCharType="begin"/>
            </w:r>
            <w:r>
              <w:rPr>
                <w:noProof/>
                <w:webHidden/>
              </w:rPr>
              <w:instrText xml:space="preserve"> PAGEREF _Toc211568357 \h </w:instrText>
            </w:r>
            <w:r>
              <w:rPr>
                <w:noProof/>
                <w:webHidden/>
              </w:rPr>
            </w:r>
            <w:r>
              <w:rPr>
                <w:noProof/>
                <w:webHidden/>
              </w:rPr>
              <w:fldChar w:fldCharType="separate"/>
            </w:r>
            <w:r>
              <w:rPr>
                <w:noProof/>
                <w:webHidden/>
              </w:rPr>
              <w:t>9</w:t>
            </w:r>
            <w:r>
              <w:rPr>
                <w:noProof/>
                <w:webHidden/>
              </w:rPr>
              <w:fldChar w:fldCharType="end"/>
            </w:r>
          </w:hyperlink>
        </w:p>
        <w:p w14:paraId="4E174415" w14:textId="77777777" w:rsidR="004F189C" w:rsidRDefault="004F189C" w:rsidP="004F189C">
          <w:pPr>
            <w:pStyle w:val="TOC2"/>
            <w:tabs>
              <w:tab w:val="right" w:leader="dot" w:pos="9016"/>
            </w:tabs>
            <w:rPr>
              <w:noProof/>
            </w:rPr>
          </w:pPr>
          <w:hyperlink w:anchor="_Toc211568358" w:history="1">
            <w:r w:rsidRPr="00DB5233">
              <w:rPr>
                <w:rStyle w:val="Hyperlink"/>
                <w:noProof/>
              </w:rPr>
              <w:t>Training Framework</w:t>
            </w:r>
            <w:r>
              <w:rPr>
                <w:noProof/>
                <w:webHidden/>
              </w:rPr>
              <w:tab/>
            </w:r>
            <w:r>
              <w:rPr>
                <w:noProof/>
                <w:webHidden/>
              </w:rPr>
              <w:fldChar w:fldCharType="begin"/>
            </w:r>
            <w:r>
              <w:rPr>
                <w:noProof/>
                <w:webHidden/>
              </w:rPr>
              <w:instrText xml:space="preserve"> PAGEREF _Toc211568358 \h </w:instrText>
            </w:r>
            <w:r>
              <w:rPr>
                <w:noProof/>
                <w:webHidden/>
              </w:rPr>
            </w:r>
            <w:r>
              <w:rPr>
                <w:noProof/>
                <w:webHidden/>
              </w:rPr>
              <w:fldChar w:fldCharType="separate"/>
            </w:r>
            <w:r>
              <w:rPr>
                <w:noProof/>
                <w:webHidden/>
              </w:rPr>
              <w:t>9</w:t>
            </w:r>
            <w:r>
              <w:rPr>
                <w:noProof/>
                <w:webHidden/>
              </w:rPr>
              <w:fldChar w:fldCharType="end"/>
            </w:r>
          </w:hyperlink>
        </w:p>
        <w:p w14:paraId="6D9BBEA1" w14:textId="77777777" w:rsidR="004F189C" w:rsidRDefault="004F189C" w:rsidP="004F189C">
          <w:pPr>
            <w:pStyle w:val="TOC2"/>
            <w:tabs>
              <w:tab w:val="right" w:leader="dot" w:pos="9016"/>
            </w:tabs>
            <w:rPr>
              <w:noProof/>
            </w:rPr>
          </w:pPr>
          <w:hyperlink w:anchor="_Toc211568359" w:history="1">
            <w:r w:rsidRPr="00DB5233">
              <w:rPr>
                <w:rStyle w:val="Hyperlink"/>
                <w:noProof/>
              </w:rPr>
              <w:t>Forecasting with Confidence Intervals</w:t>
            </w:r>
            <w:r>
              <w:rPr>
                <w:noProof/>
                <w:webHidden/>
              </w:rPr>
              <w:tab/>
            </w:r>
            <w:r>
              <w:rPr>
                <w:noProof/>
                <w:webHidden/>
              </w:rPr>
              <w:fldChar w:fldCharType="begin"/>
            </w:r>
            <w:r>
              <w:rPr>
                <w:noProof/>
                <w:webHidden/>
              </w:rPr>
              <w:instrText xml:space="preserve"> PAGEREF _Toc211568359 \h </w:instrText>
            </w:r>
            <w:r>
              <w:rPr>
                <w:noProof/>
                <w:webHidden/>
              </w:rPr>
            </w:r>
            <w:r>
              <w:rPr>
                <w:noProof/>
                <w:webHidden/>
              </w:rPr>
              <w:fldChar w:fldCharType="separate"/>
            </w:r>
            <w:r>
              <w:rPr>
                <w:noProof/>
                <w:webHidden/>
              </w:rPr>
              <w:t>9</w:t>
            </w:r>
            <w:r>
              <w:rPr>
                <w:noProof/>
                <w:webHidden/>
              </w:rPr>
              <w:fldChar w:fldCharType="end"/>
            </w:r>
          </w:hyperlink>
        </w:p>
        <w:p w14:paraId="0AED2100" w14:textId="77777777" w:rsidR="004F189C" w:rsidRDefault="004F189C" w:rsidP="004F189C">
          <w:pPr>
            <w:pStyle w:val="TOC2"/>
            <w:tabs>
              <w:tab w:val="right" w:leader="dot" w:pos="9016"/>
            </w:tabs>
            <w:rPr>
              <w:noProof/>
            </w:rPr>
          </w:pPr>
          <w:hyperlink w:anchor="_Toc211568360" w:history="1">
            <w:r w:rsidRPr="00DB5233">
              <w:rPr>
                <w:rStyle w:val="Hyperlink"/>
                <w:noProof/>
              </w:rPr>
              <w:t>Holdout Validation</w:t>
            </w:r>
            <w:r>
              <w:rPr>
                <w:noProof/>
                <w:webHidden/>
              </w:rPr>
              <w:tab/>
            </w:r>
            <w:r>
              <w:rPr>
                <w:noProof/>
                <w:webHidden/>
              </w:rPr>
              <w:fldChar w:fldCharType="begin"/>
            </w:r>
            <w:r>
              <w:rPr>
                <w:noProof/>
                <w:webHidden/>
              </w:rPr>
              <w:instrText xml:space="preserve"> PAGEREF _Toc211568360 \h </w:instrText>
            </w:r>
            <w:r>
              <w:rPr>
                <w:noProof/>
                <w:webHidden/>
              </w:rPr>
            </w:r>
            <w:r>
              <w:rPr>
                <w:noProof/>
                <w:webHidden/>
              </w:rPr>
              <w:fldChar w:fldCharType="separate"/>
            </w:r>
            <w:r>
              <w:rPr>
                <w:noProof/>
                <w:webHidden/>
              </w:rPr>
              <w:t>10</w:t>
            </w:r>
            <w:r>
              <w:rPr>
                <w:noProof/>
                <w:webHidden/>
              </w:rPr>
              <w:fldChar w:fldCharType="end"/>
            </w:r>
          </w:hyperlink>
        </w:p>
        <w:p w14:paraId="4617AFE0" w14:textId="77777777" w:rsidR="004F189C" w:rsidRDefault="004F189C" w:rsidP="004F189C">
          <w:pPr>
            <w:pStyle w:val="TOC2"/>
            <w:tabs>
              <w:tab w:val="right" w:leader="dot" w:pos="9016"/>
            </w:tabs>
            <w:rPr>
              <w:noProof/>
            </w:rPr>
          </w:pPr>
          <w:hyperlink w:anchor="_Toc211568361" w:history="1">
            <w:r w:rsidRPr="00DB5233">
              <w:rPr>
                <w:rStyle w:val="Hyperlink"/>
                <w:noProof/>
              </w:rPr>
              <w:t>Full Model Training and Forecasting</w:t>
            </w:r>
            <w:r>
              <w:rPr>
                <w:noProof/>
                <w:webHidden/>
              </w:rPr>
              <w:tab/>
            </w:r>
            <w:r>
              <w:rPr>
                <w:noProof/>
                <w:webHidden/>
              </w:rPr>
              <w:fldChar w:fldCharType="begin"/>
            </w:r>
            <w:r>
              <w:rPr>
                <w:noProof/>
                <w:webHidden/>
              </w:rPr>
              <w:instrText xml:space="preserve"> PAGEREF _Toc211568361 \h </w:instrText>
            </w:r>
            <w:r>
              <w:rPr>
                <w:noProof/>
                <w:webHidden/>
              </w:rPr>
            </w:r>
            <w:r>
              <w:rPr>
                <w:noProof/>
                <w:webHidden/>
              </w:rPr>
              <w:fldChar w:fldCharType="separate"/>
            </w:r>
            <w:r>
              <w:rPr>
                <w:noProof/>
                <w:webHidden/>
              </w:rPr>
              <w:t>11</w:t>
            </w:r>
            <w:r>
              <w:rPr>
                <w:noProof/>
                <w:webHidden/>
              </w:rPr>
              <w:fldChar w:fldCharType="end"/>
            </w:r>
          </w:hyperlink>
        </w:p>
        <w:p w14:paraId="15C30B08" w14:textId="77777777" w:rsidR="004F189C" w:rsidRDefault="004F189C" w:rsidP="004F189C">
          <w:pPr>
            <w:pStyle w:val="TOC1"/>
            <w:tabs>
              <w:tab w:val="right" w:leader="dot" w:pos="9016"/>
            </w:tabs>
            <w:rPr>
              <w:noProof/>
            </w:rPr>
          </w:pPr>
          <w:hyperlink w:anchor="_Toc211568362" w:history="1">
            <w:r w:rsidRPr="00DB5233">
              <w:rPr>
                <w:rStyle w:val="Hyperlink"/>
                <w:noProof/>
              </w:rPr>
              <w:t>Results and Analysis</w:t>
            </w:r>
            <w:r>
              <w:rPr>
                <w:noProof/>
                <w:webHidden/>
              </w:rPr>
              <w:tab/>
            </w:r>
            <w:r>
              <w:rPr>
                <w:noProof/>
                <w:webHidden/>
              </w:rPr>
              <w:fldChar w:fldCharType="begin"/>
            </w:r>
            <w:r>
              <w:rPr>
                <w:noProof/>
                <w:webHidden/>
              </w:rPr>
              <w:instrText xml:space="preserve"> PAGEREF _Toc211568362 \h </w:instrText>
            </w:r>
            <w:r>
              <w:rPr>
                <w:noProof/>
                <w:webHidden/>
              </w:rPr>
            </w:r>
            <w:r>
              <w:rPr>
                <w:noProof/>
                <w:webHidden/>
              </w:rPr>
              <w:fldChar w:fldCharType="separate"/>
            </w:r>
            <w:r>
              <w:rPr>
                <w:noProof/>
                <w:webHidden/>
              </w:rPr>
              <w:t>12</w:t>
            </w:r>
            <w:r>
              <w:rPr>
                <w:noProof/>
                <w:webHidden/>
              </w:rPr>
              <w:fldChar w:fldCharType="end"/>
            </w:r>
          </w:hyperlink>
        </w:p>
        <w:p w14:paraId="768ADF89" w14:textId="77777777" w:rsidR="004F189C" w:rsidRDefault="004F189C" w:rsidP="004F189C">
          <w:pPr>
            <w:pStyle w:val="TOC2"/>
            <w:tabs>
              <w:tab w:val="right" w:leader="dot" w:pos="9016"/>
            </w:tabs>
            <w:rPr>
              <w:noProof/>
            </w:rPr>
          </w:pPr>
          <w:hyperlink w:anchor="_Toc211568363" w:history="1">
            <w:r w:rsidRPr="00DB5233">
              <w:rPr>
                <w:rStyle w:val="Hyperlink"/>
                <w:noProof/>
              </w:rPr>
              <w:t>Model Performance Summary</w:t>
            </w:r>
            <w:r>
              <w:rPr>
                <w:noProof/>
                <w:webHidden/>
              </w:rPr>
              <w:tab/>
            </w:r>
            <w:r>
              <w:rPr>
                <w:noProof/>
                <w:webHidden/>
              </w:rPr>
              <w:fldChar w:fldCharType="begin"/>
            </w:r>
            <w:r>
              <w:rPr>
                <w:noProof/>
                <w:webHidden/>
              </w:rPr>
              <w:instrText xml:space="preserve"> PAGEREF _Toc211568363 \h </w:instrText>
            </w:r>
            <w:r>
              <w:rPr>
                <w:noProof/>
                <w:webHidden/>
              </w:rPr>
            </w:r>
            <w:r>
              <w:rPr>
                <w:noProof/>
                <w:webHidden/>
              </w:rPr>
              <w:fldChar w:fldCharType="separate"/>
            </w:r>
            <w:r>
              <w:rPr>
                <w:noProof/>
                <w:webHidden/>
              </w:rPr>
              <w:t>12</w:t>
            </w:r>
            <w:r>
              <w:rPr>
                <w:noProof/>
                <w:webHidden/>
              </w:rPr>
              <w:fldChar w:fldCharType="end"/>
            </w:r>
          </w:hyperlink>
        </w:p>
        <w:p w14:paraId="48AE7C5C" w14:textId="77777777" w:rsidR="004F189C" w:rsidRDefault="004F189C" w:rsidP="004F189C">
          <w:pPr>
            <w:pStyle w:val="TOC2"/>
            <w:tabs>
              <w:tab w:val="right" w:leader="dot" w:pos="9016"/>
            </w:tabs>
            <w:rPr>
              <w:noProof/>
            </w:rPr>
          </w:pPr>
          <w:hyperlink w:anchor="_Toc211568364" w:history="1">
            <w:r w:rsidRPr="00DB5233">
              <w:rPr>
                <w:rStyle w:val="Hyperlink"/>
                <w:noProof/>
              </w:rPr>
              <w:t>Performance Interpretation</w:t>
            </w:r>
            <w:r>
              <w:rPr>
                <w:noProof/>
                <w:webHidden/>
              </w:rPr>
              <w:tab/>
            </w:r>
            <w:r>
              <w:rPr>
                <w:noProof/>
                <w:webHidden/>
              </w:rPr>
              <w:fldChar w:fldCharType="begin"/>
            </w:r>
            <w:r>
              <w:rPr>
                <w:noProof/>
                <w:webHidden/>
              </w:rPr>
              <w:instrText xml:space="preserve"> PAGEREF _Toc211568364 \h </w:instrText>
            </w:r>
            <w:r>
              <w:rPr>
                <w:noProof/>
                <w:webHidden/>
              </w:rPr>
            </w:r>
            <w:r>
              <w:rPr>
                <w:noProof/>
                <w:webHidden/>
              </w:rPr>
              <w:fldChar w:fldCharType="separate"/>
            </w:r>
            <w:r>
              <w:rPr>
                <w:noProof/>
                <w:webHidden/>
              </w:rPr>
              <w:t>13</w:t>
            </w:r>
            <w:r>
              <w:rPr>
                <w:noProof/>
                <w:webHidden/>
              </w:rPr>
              <w:fldChar w:fldCharType="end"/>
            </w:r>
          </w:hyperlink>
        </w:p>
        <w:p w14:paraId="68E5BD58" w14:textId="77777777" w:rsidR="004F189C" w:rsidRDefault="004F189C" w:rsidP="004F189C">
          <w:pPr>
            <w:pStyle w:val="TOC3"/>
            <w:tabs>
              <w:tab w:val="right" w:leader="dot" w:pos="9016"/>
            </w:tabs>
            <w:rPr>
              <w:noProof/>
            </w:rPr>
          </w:pPr>
          <w:hyperlink w:anchor="_Toc211568365" w:history="1">
            <w:r w:rsidRPr="00DB5233">
              <w:rPr>
                <w:rStyle w:val="Hyperlink"/>
                <w:noProof/>
              </w:rPr>
              <w:t>Domestic Guest Nights</w:t>
            </w:r>
            <w:r>
              <w:rPr>
                <w:noProof/>
                <w:webHidden/>
              </w:rPr>
              <w:tab/>
            </w:r>
            <w:r>
              <w:rPr>
                <w:noProof/>
                <w:webHidden/>
              </w:rPr>
              <w:fldChar w:fldCharType="begin"/>
            </w:r>
            <w:r>
              <w:rPr>
                <w:noProof/>
                <w:webHidden/>
              </w:rPr>
              <w:instrText xml:space="preserve"> PAGEREF _Toc211568365 \h </w:instrText>
            </w:r>
            <w:r>
              <w:rPr>
                <w:noProof/>
                <w:webHidden/>
              </w:rPr>
            </w:r>
            <w:r>
              <w:rPr>
                <w:noProof/>
                <w:webHidden/>
              </w:rPr>
              <w:fldChar w:fldCharType="separate"/>
            </w:r>
            <w:r>
              <w:rPr>
                <w:noProof/>
                <w:webHidden/>
              </w:rPr>
              <w:t>13</w:t>
            </w:r>
            <w:r>
              <w:rPr>
                <w:noProof/>
                <w:webHidden/>
              </w:rPr>
              <w:fldChar w:fldCharType="end"/>
            </w:r>
          </w:hyperlink>
        </w:p>
        <w:p w14:paraId="509DD6B3" w14:textId="77777777" w:rsidR="004F189C" w:rsidRDefault="004F189C" w:rsidP="004F189C">
          <w:pPr>
            <w:pStyle w:val="TOC3"/>
            <w:tabs>
              <w:tab w:val="right" w:leader="dot" w:pos="9016"/>
            </w:tabs>
            <w:rPr>
              <w:noProof/>
            </w:rPr>
          </w:pPr>
          <w:hyperlink w:anchor="_Toc211568366" w:history="1">
            <w:r w:rsidRPr="00DB5233">
              <w:rPr>
                <w:rStyle w:val="Hyperlink"/>
                <w:noProof/>
              </w:rPr>
              <w:t>International Guest Nights</w:t>
            </w:r>
            <w:r>
              <w:rPr>
                <w:noProof/>
                <w:webHidden/>
              </w:rPr>
              <w:tab/>
            </w:r>
            <w:r>
              <w:rPr>
                <w:noProof/>
                <w:webHidden/>
              </w:rPr>
              <w:fldChar w:fldCharType="begin"/>
            </w:r>
            <w:r>
              <w:rPr>
                <w:noProof/>
                <w:webHidden/>
              </w:rPr>
              <w:instrText xml:space="preserve"> PAGEREF _Toc211568366 \h </w:instrText>
            </w:r>
            <w:r>
              <w:rPr>
                <w:noProof/>
                <w:webHidden/>
              </w:rPr>
            </w:r>
            <w:r>
              <w:rPr>
                <w:noProof/>
                <w:webHidden/>
              </w:rPr>
              <w:fldChar w:fldCharType="separate"/>
            </w:r>
            <w:r>
              <w:rPr>
                <w:noProof/>
                <w:webHidden/>
              </w:rPr>
              <w:t>13</w:t>
            </w:r>
            <w:r>
              <w:rPr>
                <w:noProof/>
                <w:webHidden/>
              </w:rPr>
              <w:fldChar w:fldCharType="end"/>
            </w:r>
          </w:hyperlink>
        </w:p>
        <w:p w14:paraId="524262EC" w14:textId="77777777" w:rsidR="004F189C" w:rsidRDefault="004F189C" w:rsidP="004F189C">
          <w:pPr>
            <w:pStyle w:val="TOC3"/>
            <w:tabs>
              <w:tab w:val="right" w:leader="dot" w:pos="9016"/>
            </w:tabs>
            <w:rPr>
              <w:noProof/>
            </w:rPr>
          </w:pPr>
          <w:hyperlink w:anchor="_Toc211568367" w:history="1">
            <w:r w:rsidRPr="00DB5233">
              <w:rPr>
                <w:rStyle w:val="Hyperlink"/>
                <w:noProof/>
              </w:rPr>
              <w:t>Total Guest Nights</w:t>
            </w:r>
            <w:r>
              <w:rPr>
                <w:noProof/>
                <w:webHidden/>
              </w:rPr>
              <w:tab/>
            </w:r>
            <w:r>
              <w:rPr>
                <w:noProof/>
                <w:webHidden/>
              </w:rPr>
              <w:fldChar w:fldCharType="begin"/>
            </w:r>
            <w:r>
              <w:rPr>
                <w:noProof/>
                <w:webHidden/>
              </w:rPr>
              <w:instrText xml:space="preserve"> PAGEREF _Toc211568367 \h </w:instrText>
            </w:r>
            <w:r>
              <w:rPr>
                <w:noProof/>
                <w:webHidden/>
              </w:rPr>
            </w:r>
            <w:r>
              <w:rPr>
                <w:noProof/>
                <w:webHidden/>
              </w:rPr>
              <w:fldChar w:fldCharType="separate"/>
            </w:r>
            <w:r>
              <w:rPr>
                <w:noProof/>
                <w:webHidden/>
              </w:rPr>
              <w:t>13</w:t>
            </w:r>
            <w:r>
              <w:rPr>
                <w:noProof/>
                <w:webHidden/>
              </w:rPr>
              <w:fldChar w:fldCharType="end"/>
            </w:r>
          </w:hyperlink>
        </w:p>
        <w:p w14:paraId="57D9E607" w14:textId="77777777" w:rsidR="004F189C" w:rsidRDefault="004F189C" w:rsidP="004F189C">
          <w:pPr>
            <w:pStyle w:val="TOC2"/>
            <w:tabs>
              <w:tab w:val="right" w:leader="dot" w:pos="9016"/>
            </w:tabs>
            <w:rPr>
              <w:noProof/>
            </w:rPr>
          </w:pPr>
          <w:hyperlink w:anchor="_Toc211568368" w:history="1">
            <w:r w:rsidRPr="00DB5233">
              <w:rPr>
                <w:rStyle w:val="Hyperlink"/>
                <w:noProof/>
              </w:rPr>
              <w:t>Historical Pattern Analysis</w:t>
            </w:r>
            <w:r>
              <w:rPr>
                <w:noProof/>
                <w:webHidden/>
              </w:rPr>
              <w:tab/>
            </w:r>
            <w:r>
              <w:rPr>
                <w:noProof/>
                <w:webHidden/>
              </w:rPr>
              <w:fldChar w:fldCharType="begin"/>
            </w:r>
            <w:r>
              <w:rPr>
                <w:noProof/>
                <w:webHidden/>
              </w:rPr>
              <w:instrText xml:space="preserve"> PAGEREF _Toc211568368 \h </w:instrText>
            </w:r>
            <w:r>
              <w:rPr>
                <w:noProof/>
                <w:webHidden/>
              </w:rPr>
            </w:r>
            <w:r>
              <w:rPr>
                <w:noProof/>
                <w:webHidden/>
              </w:rPr>
              <w:fldChar w:fldCharType="separate"/>
            </w:r>
            <w:r>
              <w:rPr>
                <w:noProof/>
                <w:webHidden/>
              </w:rPr>
              <w:t>14</w:t>
            </w:r>
            <w:r>
              <w:rPr>
                <w:noProof/>
                <w:webHidden/>
              </w:rPr>
              <w:fldChar w:fldCharType="end"/>
            </w:r>
          </w:hyperlink>
        </w:p>
        <w:p w14:paraId="5D5A82C4" w14:textId="77777777" w:rsidR="004F189C" w:rsidRDefault="004F189C" w:rsidP="004F189C">
          <w:pPr>
            <w:pStyle w:val="TOC1"/>
            <w:tabs>
              <w:tab w:val="right" w:leader="dot" w:pos="9016"/>
            </w:tabs>
            <w:rPr>
              <w:noProof/>
            </w:rPr>
          </w:pPr>
          <w:hyperlink w:anchor="_Toc211568369" w:history="1">
            <w:r w:rsidRPr="00DB5233">
              <w:rPr>
                <w:rStyle w:val="Hyperlink"/>
                <w:noProof/>
              </w:rPr>
              <w:t>Recommendations</w:t>
            </w:r>
            <w:r>
              <w:rPr>
                <w:noProof/>
                <w:webHidden/>
              </w:rPr>
              <w:tab/>
            </w:r>
            <w:r>
              <w:rPr>
                <w:noProof/>
                <w:webHidden/>
              </w:rPr>
              <w:fldChar w:fldCharType="begin"/>
            </w:r>
            <w:r>
              <w:rPr>
                <w:noProof/>
                <w:webHidden/>
              </w:rPr>
              <w:instrText xml:space="preserve"> PAGEREF _Toc211568369 \h </w:instrText>
            </w:r>
            <w:r>
              <w:rPr>
                <w:noProof/>
                <w:webHidden/>
              </w:rPr>
            </w:r>
            <w:r>
              <w:rPr>
                <w:noProof/>
                <w:webHidden/>
              </w:rPr>
              <w:fldChar w:fldCharType="separate"/>
            </w:r>
            <w:r>
              <w:rPr>
                <w:noProof/>
                <w:webHidden/>
              </w:rPr>
              <w:t>15</w:t>
            </w:r>
            <w:r>
              <w:rPr>
                <w:noProof/>
                <w:webHidden/>
              </w:rPr>
              <w:fldChar w:fldCharType="end"/>
            </w:r>
          </w:hyperlink>
        </w:p>
        <w:p w14:paraId="74578C71" w14:textId="77777777" w:rsidR="004F189C" w:rsidRDefault="004F189C" w:rsidP="004F189C">
          <w:pPr>
            <w:pStyle w:val="TOC1"/>
            <w:tabs>
              <w:tab w:val="right" w:leader="dot" w:pos="9016"/>
            </w:tabs>
            <w:rPr>
              <w:noProof/>
            </w:rPr>
          </w:pPr>
          <w:hyperlink w:anchor="_Toc211568370" w:history="1">
            <w:r w:rsidRPr="00DB5233">
              <w:rPr>
                <w:rStyle w:val="Hyperlink"/>
                <w:noProof/>
              </w:rPr>
              <w:t>Conclusion</w:t>
            </w:r>
            <w:r>
              <w:rPr>
                <w:noProof/>
                <w:webHidden/>
              </w:rPr>
              <w:tab/>
            </w:r>
            <w:r>
              <w:rPr>
                <w:noProof/>
                <w:webHidden/>
              </w:rPr>
              <w:fldChar w:fldCharType="begin"/>
            </w:r>
            <w:r>
              <w:rPr>
                <w:noProof/>
                <w:webHidden/>
              </w:rPr>
              <w:instrText xml:space="preserve"> PAGEREF _Toc211568370 \h </w:instrText>
            </w:r>
            <w:r>
              <w:rPr>
                <w:noProof/>
                <w:webHidden/>
              </w:rPr>
            </w:r>
            <w:r>
              <w:rPr>
                <w:noProof/>
                <w:webHidden/>
              </w:rPr>
              <w:fldChar w:fldCharType="separate"/>
            </w:r>
            <w:r>
              <w:rPr>
                <w:noProof/>
                <w:webHidden/>
              </w:rPr>
              <w:t>16</w:t>
            </w:r>
            <w:r>
              <w:rPr>
                <w:noProof/>
                <w:webHidden/>
              </w:rPr>
              <w:fldChar w:fldCharType="end"/>
            </w:r>
          </w:hyperlink>
        </w:p>
        <w:p w14:paraId="5DB3B2D3" w14:textId="77777777" w:rsidR="004F189C" w:rsidRDefault="004F189C" w:rsidP="004F189C">
          <w:r>
            <w:rPr>
              <w:b/>
              <w:bCs/>
              <w:noProof/>
            </w:rPr>
            <w:fldChar w:fldCharType="end"/>
          </w:r>
        </w:p>
      </w:sdtContent>
    </w:sdt>
    <w:p w14:paraId="51E03885" w14:textId="77777777" w:rsidR="004F189C" w:rsidRPr="00BD47B4" w:rsidRDefault="004F189C" w:rsidP="004F189C">
      <w:pPr>
        <w:jc w:val="both"/>
        <w:rPr>
          <w:rFonts w:ascii="Times New Roman" w:hAnsi="Times New Roman" w:cs="Times New Roman"/>
          <w:sz w:val="24"/>
          <w:szCs w:val="24"/>
        </w:rPr>
      </w:pPr>
    </w:p>
    <w:p w14:paraId="21E5276D" w14:textId="77777777" w:rsidR="004F189C" w:rsidRPr="00BD47B4" w:rsidRDefault="004F189C" w:rsidP="004F189C">
      <w:pPr>
        <w:pStyle w:val="Heading2"/>
      </w:pPr>
      <w:bookmarkStart w:id="468" w:name="_Toc211568340"/>
      <w:bookmarkStart w:id="469" w:name="_Toc211587277"/>
      <w:bookmarkStart w:id="470" w:name="_Toc211595293"/>
      <w:r w:rsidRPr="00BD47B4">
        <w:t>Executive Summary</w:t>
      </w:r>
      <w:bookmarkEnd w:id="468"/>
      <w:bookmarkEnd w:id="469"/>
      <w:bookmarkEnd w:id="470"/>
    </w:p>
    <w:p w14:paraId="6F2643A8" w14:textId="77777777" w:rsidR="004F189C" w:rsidRPr="00E40DDB" w:rsidRDefault="004F189C" w:rsidP="004F189C">
      <w:pPr>
        <w:jc w:val="both"/>
        <w:rPr>
          <w:rFonts w:ascii="Times New Roman" w:hAnsi="Times New Roman" w:cs="Times New Roman"/>
          <w:sz w:val="24"/>
          <w:szCs w:val="24"/>
        </w:rPr>
      </w:pPr>
      <w:r w:rsidRPr="00E40DDB">
        <w:rPr>
          <w:rFonts w:ascii="Times New Roman" w:hAnsi="Times New Roman" w:cs="Times New Roman"/>
          <w:sz w:val="24"/>
          <w:szCs w:val="24"/>
        </w:rPr>
        <w:t>An ARIMA (Auto</w:t>
      </w:r>
      <w:r>
        <w:rPr>
          <w:rFonts w:ascii="Times New Roman" w:hAnsi="Times New Roman" w:cs="Times New Roman"/>
          <w:sz w:val="24"/>
          <w:szCs w:val="24"/>
        </w:rPr>
        <w:t xml:space="preserve"> </w:t>
      </w:r>
      <w:r w:rsidRPr="00E40DDB">
        <w:rPr>
          <w:rFonts w:ascii="Times New Roman" w:hAnsi="Times New Roman" w:cs="Times New Roman"/>
          <w:sz w:val="24"/>
          <w:szCs w:val="24"/>
        </w:rPr>
        <w:t xml:space="preserve">Regressive Integrated Moving Average) model forecasting solution is used in this </w:t>
      </w:r>
      <w:r>
        <w:rPr>
          <w:rFonts w:ascii="Times New Roman" w:hAnsi="Times New Roman" w:cs="Times New Roman"/>
          <w:sz w:val="24"/>
          <w:szCs w:val="24"/>
        </w:rPr>
        <w:t>document</w:t>
      </w:r>
      <w:r w:rsidRPr="00E40DDB">
        <w:rPr>
          <w:rFonts w:ascii="Times New Roman" w:hAnsi="Times New Roman" w:cs="Times New Roman"/>
          <w:sz w:val="24"/>
          <w:szCs w:val="24"/>
        </w:rPr>
        <w:t xml:space="preserve"> to anticipate the number of tourist nights in New Zealand. The system creates accurate 3-month forecasts with confidence intervals for the domestic, foreign, and total tourism segments after processing historical data from the Accommodation Data Programme (ADP) and applying statistical transformation techniques.</w:t>
      </w:r>
    </w:p>
    <w:p w14:paraId="29FE73AD" w14:textId="77777777" w:rsidR="004F189C" w:rsidRPr="00BD47B4" w:rsidRDefault="004F189C" w:rsidP="004F189C">
      <w:pPr>
        <w:jc w:val="both"/>
        <w:rPr>
          <w:rFonts w:ascii="Times New Roman" w:hAnsi="Times New Roman" w:cs="Times New Roman"/>
          <w:sz w:val="24"/>
          <w:szCs w:val="24"/>
        </w:rPr>
      </w:pPr>
    </w:p>
    <w:p w14:paraId="21A88034" w14:textId="77777777" w:rsidR="004F189C" w:rsidRDefault="004F189C" w:rsidP="004F189C">
      <w:pPr>
        <w:jc w:val="both"/>
        <w:rPr>
          <w:rFonts w:ascii="Times New Roman" w:hAnsi="Times New Roman" w:cs="Times New Roman"/>
          <w:sz w:val="24"/>
          <w:szCs w:val="24"/>
        </w:rPr>
      </w:pPr>
    </w:p>
    <w:p w14:paraId="584B01E3" w14:textId="77777777" w:rsidR="004F189C" w:rsidRDefault="004F189C" w:rsidP="004F189C">
      <w:pPr>
        <w:jc w:val="both"/>
        <w:rPr>
          <w:rFonts w:ascii="Times New Roman" w:hAnsi="Times New Roman" w:cs="Times New Roman"/>
          <w:sz w:val="24"/>
          <w:szCs w:val="24"/>
        </w:rPr>
      </w:pPr>
    </w:p>
    <w:p w14:paraId="509447BE" w14:textId="77777777" w:rsidR="004F189C" w:rsidRDefault="004F189C" w:rsidP="004F189C">
      <w:pPr>
        <w:jc w:val="both"/>
        <w:rPr>
          <w:rFonts w:ascii="Times New Roman" w:hAnsi="Times New Roman" w:cs="Times New Roman"/>
          <w:sz w:val="24"/>
          <w:szCs w:val="24"/>
        </w:rPr>
      </w:pPr>
    </w:p>
    <w:p w14:paraId="63911B8A" w14:textId="77777777" w:rsidR="004F189C" w:rsidRDefault="004F189C" w:rsidP="004F189C">
      <w:pPr>
        <w:jc w:val="both"/>
        <w:rPr>
          <w:rFonts w:ascii="Times New Roman" w:hAnsi="Times New Roman" w:cs="Times New Roman"/>
          <w:sz w:val="24"/>
          <w:szCs w:val="24"/>
        </w:rPr>
      </w:pPr>
    </w:p>
    <w:p w14:paraId="50DA5CF7" w14:textId="77777777" w:rsidR="004F189C" w:rsidRDefault="004F189C" w:rsidP="004F189C">
      <w:pPr>
        <w:jc w:val="both"/>
        <w:rPr>
          <w:rFonts w:ascii="Times New Roman" w:hAnsi="Times New Roman" w:cs="Times New Roman"/>
          <w:sz w:val="24"/>
          <w:szCs w:val="24"/>
        </w:rPr>
      </w:pPr>
    </w:p>
    <w:p w14:paraId="642D55C8" w14:textId="77777777" w:rsidR="004F189C" w:rsidRDefault="004F189C" w:rsidP="004F189C">
      <w:pPr>
        <w:jc w:val="both"/>
        <w:rPr>
          <w:rFonts w:ascii="Times New Roman" w:hAnsi="Times New Roman" w:cs="Times New Roman"/>
          <w:sz w:val="24"/>
          <w:szCs w:val="24"/>
        </w:rPr>
      </w:pPr>
    </w:p>
    <w:p w14:paraId="3A40C2A2" w14:textId="77777777" w:rsidR="004F189C" w:rsidRDefault="004F189C" w:rsidP="004F189C">
      <w:pPr>
        <w:jc w:val="both"/>
        <w:rPr>
          <w:rFonts w:ascii="Times New Roman" w:hAnsi="Times New Roman" w:cs="Times New Roman"/>
          <w:sz w:val="24"/>
          <w:szCs w:val="24"/>
        </w:rPr>
      </w:pPr>
    </w:p>
    <w:p w14:paraId="617786AF" w14:textId="77777777" w:rsidR="004F189C" w:rsidRDefault="004F189C" w:rsidP="004F189C">
      <w:pPr>
        <w:jc w:val="both"/>
        <w:rPr>
          <w:rFonts w:ascii="Times New Roman" w:hAnsi="Times New Roman" w:cs="Times New Roman"/>
          <w:sz w:val="24"/>
          <w:szCs w:val="24"/>
        </w:rPr>
      </w:pPr>
    </w:p>
    <w:p w14:paraId="4176CC81" w14:textId="77777777" w:rsidR="004F189C" w:rsidRDefault="004F189C" w:rsidP="004F189C">
      <w:pPr>
        <w:jc w:val="both"/>
        <w:rPr>
          <w:rFonts w:ascii="Times New Roman" w:hAnsi="Times New Roman" w:cs="Times New Roman"/>
          <w:sz w:val="24"/>
          <w:szCs w:val="24"/>
        </w:rPr>
      </w:pPr>
    </w:p>
    <w:p w14:paraId="05903E0B" w14:textId="77777777" w:rsidR="004F189C" w:rsidRDefault="004F189C" w:rsidP="004F189C">
      <w:pPr>
        <w:jc w:val="both"/>
        <w:rPr>
          <w:rFonts w:ascii="Times New Roman" w:hAnsi="Times New Roman" w:cs="Times New Roman"/>
          <w:sz w:val="24"/>
          <w:szCs w:val="24"/>
        </w:rPr>
      </w:pPr>
    </w:p>
    <w:p w14:paraId="09A8E2EC" w14:textId="77777777" w:rsidR="004F189C" w:rsidRDefault="004F189C" w:rsidP="004F189C">
      <w:pPr>
        <w:jc w:val="both"/>
        <w:rPr>
          <w:rFonts w:ascii="Times New Roman" w:hAnsi="Times New Roman" w:cs="Times New Roman"/>
          <w:sz w:val="24"/>
          <w:szCs w:val="24"/>
        </w:rPr>
      </w:pPr>
    </w:p>
    <w:p w14:paraId="2F1630AE" w14:textId="77777777" w:rsidR="004F189C" w:rsidRDefault="004F189C" w:rsidP="004F189C">
      <w:pPr>
        <w:jc w:val="both"/>
        <w:rPr>
          <w:rFonts w:ascii="Times New Roman" w:hAnsi="Times New Roman" w:cs="Times New Roman"/>
          <w:sz w:val="24"/>
          <w:szCs w:val="24"/>
        </w:rPr>
      </w:pPr>
    </w:p>
    <w:p w14:paraId="01565EDA" w14:textId="77777777" w:rsidR="004F189C" w:rsidRDefault="004F189C" w:rsidP="004F189C">
      <w:pPr>
        <w:jc w:val="both"/>
        <w:rPr>
          <w:rFonts w:ascii="Times New Roman" w:hAnsi="Times New Roman" w:cs="Times New Roman"/>
          <w:sz w:val="24"/>
          <w:szCs w:val="24"/>
        </w:rPr>
      </w:pPr>
    </w:p>
    <w:p w14:paraId="69818A4A" w14:textId="77777777" w:rsidR="004F189C" w:rsidRDefault="004F189C" w:rsidP="004F189C">
      <w:pPr>
        <w:jc w:val="both"/>
        <w:rPr>
          <w:rFonts w:ascii="Times New Roman" w:hAnsi="Times New Roman" w:cs="Times New Roman"/>
          <w:sz w:val="24"/>
          <w:szCs w:val="24"/>
        </w:rPr>
      </w:pPr>
    </w:p>
    <w:p w14:paraId="29A32276" w14:textId="77777777" w:rsidR="004F189C" w:rsidRDefault="004F189C" w:rsidP="004F189C">
      <w:pPr>
        <w:jc w:val="both"/>
        <w:rPr>
          <w:rFonts w:ascii="Times New Roman" w:hAnsi="Times New Roman" w:cs="Times New Roman"/>
          <w:sz w:val="24"/>
          <w:szCs w:val="24"/>
        </w:rPr>
      </w:pPr>
    </w:p>
    <w:p w14:paraId="726DC52F" w14:textId="77777777" w:rsidR="004F189C" w:rsidRDefault="004F189C" w:rsidP="004F189C">
      <w:pPr>
        <w:jc w:val="both"/>
        <w:rPr>
          <w:rFonts w:ascii="Times New Roman" w:hAnsi="Times New Roman" w:cs="Times New Roman"/>
          <w:sz w:val="24"/>
          <w:szCs w:val="24"/>
        </w:rPr>
      </w:pPr>
    </w:p>
    <w:p w14:paraId="78327E61" w14:textId="77777777" w:rsidR="004F189C" w:rsidRDefault="004F189C" w:rsidP="004F189C">
      <w:pPr>
        <w:jc w:val="both"/>
        <w:rPr>
          <w:rFonts w:ascii="Times New Roman" w:hAnsi="Times New Roman" w:cs="Times New Roman"/>
          <w:sz w:val="24"/>
          <w:szCs w:val="24"/>
        </w:rPr>
      </w:pPr>
    </w:p>
    <w:p w14:paraId="44273511" w14:textId="77777777" w:rsidR="004F189C" w:rsidRDefault="004F189C" w:rsidP="004F189C">
      <w:pPr>
        <w:jc w:val="both"/>
        <w:rPr>
          <w:rFonts w:ascii="Times New Roman" w:hAnsi="Times New Roman" w:cs="Times New Roman"/>
          <w:sz w:val="24"/>
          <w:szCs w:val="24"/>
        </w:rPr>
      </w:pPr>
    </w:p>
    <w:p w14:paraId="2F2BA152" w14:textId="77777777" w:rsidR="004F189C" w:rsidRDefault="004F189C" w:rsidP="004F189C">
      <w:pPr>
        <w:jc w:val="both"/>
        <w:rPr>
          <w:rFonts w:ascii="Times New Roman" w:hAnsi="Times New Roman" w:cs="Times New Roman"/>
          <w:sz w:val="24"/>
          <w:szCs w:val="24"/>
        </w:rPr>
      </w:pPr>
    </w:p>
    <w:p w14:paraId="37D89FF4" w14:textId="77777777" w:rsidR="004F189C" w:rsidRDefault="004F189C" w:rsidP="004F189C">
      <w:pPr>
        <w:jc w:val="both"/>
        <w:rPr>
          <w:rFonts w:ascii="Times New Roman" w:hAnsi="Times New Roman" w:cs="Times New Roman"/>
          <w:sz w:val="24"/>
          <w:szCs w:val="24"/>
        </w:rPr>
      </w:pPr>
    </w:p>
    <w:p w14:paraId="0C7D3354" w14:textId="77777777" w:rsidR="004F189C" w:rsidRDefault="004F189C" w:rsidP="004F189C">
      <w:pPr>
        <w:jc w:val="both"/>
        <w:rPr>
          <w:rFonts w:ascii="Times New Roman" w:hAnsi="Times New Roman" w:cs="Times New Roman"/>
          <w:sz w:val="24"/>
          <w:szCs w:val="24"/>
        </w:rPr>
      </w:pPr>
    </w:p>
    <w:p w14:paraId="3A26CF45" w14:textId="77777777" w:rsidR="004F189C" w:rsidRDefault="004F189C" w:rsidP="004F189C">
      <w:pPr>
        <w:jc w:val="both"/>
        <w:rPr>
          <w:rFonts w:ascii="Times New Roman" w:hAnsi="Times New Roman" w:cs="Times New Roman"/>
          <w:sz w:val="24"/>
          <w:szCs w:val="24"/>
        </w:rPr>
      </w:pPr>
    </w:p>
    <w:p w14:paraId="7DEA54EB" w14:textId="77777777" w:rsidR="004F189C" w:rsidRDefault="004F189C" w:rsidP="004F189C">
      <w:pPr>
        <w:jc w:val="both"/>
        <w:rPr>
          <w:rFonts w:ascii="Times New Roman" w:hAnsi="Times New Roman" w:cs="Times New Roman"/>
          <w:sz w:val="24"/>
          <w:szCs w:val="24"/>
        </w:rPr>
      </w:pPr>
    </w:p>
    <w:p w14:paraId="21C8A6D2" w14:textId="77777777" w:rsidR="004F189C" w:rsidRDefault="004F189C" w:rsidP="004F189C">
      <w:pPr>
        <w:jc w:val="both"/>
        <w:rPr>
          <w:rFonts w:ascii="Times New Roman" w:hAnsi="Times New Roman" w:cs="Times New Roman"/>
          <w:sz w:val="24"/>
          <w:szCs w:val="24"/>
        </w:rPr>
      </w:pPr>
    </w:p>
    <w:p w14:paraId="29B48C0D" w14:textId="77777777" w:rsidR="004F189C" w:rsidRDefault="004F189C" w:rsidP="004F189C">
      <w:pPr>
        <w:jc w:val="both"/>
        <w:rPr>
          <w:rFonts w:ascii="Times New Roman" w:hAnsi="Times New Roman" w:cs="Times New Roman"/>
          <w:sz w:val="24"/>
          <w:szCs w:val="24"/>
        </w:rPr>
      </w:pPr>
    </w:p>
    <w:p w14:paraId="0E6D8653" w14:textId="77777777" w:rsidR="004F189C" w:rsidRDefault="004F189C" w:rsidP="004F189C">
      <w:pPr>
        <w:jc w:val="both"/>
        <w:rPr>
          <w:rFonts w:ascii="Times New Roman" w:hAnsi="Times New Roman" w:cs="Times New Roman"/>
          <w:sz w:val="24"/>
          <w:szCs w:val="24"/>
        </w:rPr>
      </w:pPr>
    </w:p>
    <w:p w14:paraId="1AC6C917" w14:textId="77777777" w:rsidR="004F189C" w:rsidRDefault="004F189C" w:rsidP="004F189C">
      <w:pPr>
        <w:jc w:val="both"/>
        <w:rPr>
          <w:rFonts w:ascii="Times New Roman" w:hAnsi="Times New Roman" w:cs="Times New Roman"/>
          <w:sz w:val="24"/>
          <w:szCs w:val="24"/>
        </w:rPr>
      </w:pPr>
    </w:p>
    <w:p w14:paraId="571D2DE7" w14:textId="77777777" w:rsidR="004F189C" w:rsidRDefault="004F189C" w:rsidP="004F189C">
      <w:pPr>
        <w:jc w:val="both"/>
        <w:rPr>
          <w:rFonts w:ascii="Times New Roman" w:hAnsi="Times New Roman" w:cs="Times New Roman"/>
          <w:sz w:val="24"/>
          <w:szCs w:val="24"/>
        </w:rPr>
      </w:pPr>
    </w:p>
    <w:p w14:paraId="1576D9C0" w14:textId="77777777" w:rsidR="004F189C" w:rsidRDefault="004F189C" w:rsidP="004F189C">
      <w:pPr>
        <w:jc w:val="both"/>
        <w:rPr>
          <w:rFonts w:ascii="Times New Roman" w:hAnsi="Times New Roman" w:cs="Times New Roman"/>
          <w:sz w:val="24"/>
          <w:szCs w:val="24"/>
        </w:rPr>
      </w:pPr>
    </w:p>
    <w:p w14:paraId="0B8C64A2" w14:textId="77777777" w:rsidR="004F189C" w:rsidRDefault="004F189C" w:rsidP="004F189C">
      <w:pPr>
        <w:jc w:val="both"/>
        <w:rPr>
          <w:rFonts w:ascii="Times New Roman" w:hAnsi="Times New Roman" w:cs="Times New Roman"/>
          <w:sz w:val="24"/>
          <w:szCs w:val="24"/>
        </w:rPr>
      </w:pPr>
    </w:p>
    <w:p w14:paraId="23FD5213" w14:textId="77777777" w:rsidR="004F189C" w:rsidRDefault="004F189C" w:rsidP="004F189C">
      <w:pPr>
        <w:jc w:val="both"/>
        <w:rPr>
          <w:rFonts w:ascii="Times New Roman" w:hAnsi="Times New Roman" w:cs="Times New Roman"/>
          <w:sz w:val="24"/>
          <w:szCs w:val="24"/>
        </w:rPr>
      </w:pPr>
    </w:p>
    <w:p w14:paraId="484277B9" w14:textId="77777777" w:rsidR="004F189C" w:rsidRDefault="004F189C" w:rsidP="004F189C">
      <w:pPr>
        <w:jc w:val="both"/>
        <w:rPr>
          <w:rFonts w:ascii="Times New Roman" w:hAnsi="Times New Roman" w:cs="Times New Roman"/>
          <w:sz w:val="24"/>
          <w:szCs w:val="24"/>
        </w:rPr>
      </w:pPr>
    </w:p>
    <w:p w14:paraId="38F7BF5C" w14:textId="77777777" w:rsidR="004F189C" w:rsidRDefault="004F189C" w:rsidP="004F189C">
      <w:pPr>
        <w:jc w:val="both"/>
        <w:rPr>
          <w:rFonts w:ascii="Times New Roman" w:hAnsi="Times New Roman" w:cs="Times New Roman"/>
          <w:sz w:val="24"/>
          <w:szCs w:val="24"/>
        </w:rPr>
      </w:pPr>
    </w:p>
    <w:p w14:paraId="13750D62" w14:textId="77777777" w:rsidR="004F189C" w:rsidRPr="00BD47B4" w:rsidRDefault="004F189C" w:rsidP="004F189C">
      <w:pPr>
        <w:jc w:val="both"/>
        <w:rPr>
          <w:rFonts w:ascii="Times New Roman" w:hAnsi="Times New Roman" w:cs="Times New Roman"/>
          <w:sz w:val="24"/>
          <w:szCs w:val="24"/>
        </w:rPr>
      </w:pPr>
    </w:p>
    <w:p w14:paraId="0C8F1DBB" w14:textId="77777777" w:rsidR="004F189C" w:rsidRPr="00BD47B4" w:rsidRDefault="004F189C" w:rsidP="004F189C">
      <w:pPr>
        <w:pStyle w:val="Heading2"/>
      </w:pPr>
      <w:bookmarkStart w:id="471" w:name="_Toc211568341"/>
      <w:bookmarkStart w:id="472" w:name="_Toc211587278"/>
      <w:bookmarkStart w:id="473" w:name="_Toc211595294"/>
      <w:r w:rsidRPr="00BD47B4">
        <w:t>Project Overview</w:t>
      </w:r>
      <w:bookmarkEnd w:id="471"/>
      <w:bookmarkEnd w:id="472"/>
      <w:bookmarkEnd w:id="473"/>
    </w:p>
    <w:p w14:paraId="69743A17" w14:textId="77777777" w:rsidR="004F189C" w:rsidRDefault="004F189C" w:rsidP="004F189C">
      <w:pPr>
        <w:jc w:val="both"/>
        <w:rPr>
          <w:rFonts w:ascii="Times New Roman" w:hAnsi="Times New Roman" w:cs="Times New Roman"/>
          <w:b/>
          <w:bCs/>
          <w:sz w:val="24"/>
          <w:szCs w:val="24"/>
        </w:rPr>
      </w:pPr>
    </w:p>
    <w:p w14:paraId="2AE5762C"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b/>
          <w:bCs/>
          <w:sz w:val="24"/>
          <w:szCs w:val="24"/>
        </w:rPr>
        <w:t>Objective:</w:t>
      </w:r>
      <w:r w:rsidRPr="00BD47B4">
        <w:rPr>
          <w:rFonts w:ascii="Times New Roman" w:hAnsi="Times New Roman" w:cs="Times New Roman"/>
          <w:sz w:val="24"/>
          <w:szCs w:val="24"/>
        </w:rPr>
        <w:t xml:space="preserve"> Develop a statistical time series forecasting system for New Zealand tourism guest nights to support strategic planning and policy decision-making.</w:t>
      </w:r>
    </w:p>
    <w:p w14:paraId="3FF34C74" w14:textId="77777777" w:rsidR="004F189C" w:rsidRDefault="004F189C" w:rsidP="004F189C">
      <w:pPr>
        <w:jc w:val="both"/>
        <w:rPr>
          <w:rFonts w:ascii="Times New Roman" w:hAnsi="Times New Roman" w:cs="Times New Roman"/>
          <w:b/>
          <w:bCs/>
          <w:sz w:val="24"/>
          <w:szCs w:val="24"/>
        </w:rPr>
      </w:pPr>
    </w:p>
    <w:p w14:paraId="73C8C924"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b/>
          <w:bCs/>
          <w:sz w:val="24"/>
          <w:szCs w:val="24"/>
        </w:rPr>
        <w:t>Target Variables:</w:t>
      </w:r>
    </w:p>
    <w:p w14:paraId="78D96375" w14:textId="77777777" w:rsidR="004F189C" w:rsidRPr="00BD47B4" w:rsidRDefault="004F189C" w:rsidP="00414796">
      <w:pPr>
        <w:numPr>
          <w:ilvl w:val="0"/>
          <w:numId w:val="33"/>
        </w:numPr>
        <w:jc w:val="both"/>
        <w:rPr>
          <w:rFonts w:ascii="Times New Roman" w:hAnsi="Times New Roman" w:cs="Times New Roman"/>
          <w:sz w:val="24"/>
          <w:szCs w:val="24"/>
        </w:rPr>
      </w:pPr>
      <w:r w:rsidRPr="00BD47B4">
        <w:rPr>
          <w:rFonts w:ascii="Times New Roman" w:hAnsi="Times New Roman" w:cs="Times New Roman"/>
          <w:sz w:val="24"/>
          <w:szCs w:val="24"/>
        </w:rPr>
        <w:t>Total guest nights (monthly)</w:t>
      </w:r>
    </w:p>
    <w:p w14:paraId="46C98999" w14:textId="77777777" w:rsidR="004F189C" w:rsidRPr="00BD47B4" w:rsidRDefault="004F189C" w:rsidP="00414796">
      <w:pPr>
        <w:numPr>
          <w:ilvl w:val="0"/>
          <w:numId w:val="33"/>
        </w:numPr>
        <w:jc w:val="both"/>
        <w:rPr>
          <w:rFonts w:ascii="Times New Roman" w:hAnsi="Times New Roman" w:cs="Times New Roman"/>
          <w:sz w:val="24"/>
          <w:szCs w:val="24"/>
        </w:rPr>
      </w:pPr>
      <w:r w:rsidRPr="00BD47B4">
        <w:rPr>
          <w:rFonts w:ascii="Times New Roman" w:hAnsi="Times New Roman" w:cs="Times New Roman"/>
          <w:sz w:val="24"/>
          <w:szCs w:val="24"/>
        </w:rPr>
        <w:t>Domestic guest nights (monthly)</w:t>
      </w:r>
    </w:p>
    <w:p w14:paraId="3CB0836E" w14:textId="77777777" w:rsidR="004F189C" w:rsidRPr="00BD47B4" w:rsidRDefault="004F189C" w:rsidP="00414796">
      <w:pPr>
        <w:numPr>
          <w:ilvl w:val="0"/>
          <w:numId w:val="33"/>
        </w:numPr>
        <w:jc w:val="both"/>
        <w:rPr>
          <w:rFonts w:ascii="Times New Roman" w:hAnsi="Times New Roman" w:cs="Times New Roman"/>
          <w:sz w:val="24"/>
          <w:szCs w:val="24"/>
        </w:rPr>
      </w:pPr>
      <w:r w:rsidRPr="00BD47B4">
        <w:rPr>
          <w:rFonts w:ascii="Times New Roman" w:hAnsi="Times New Roman" w:cs="Times New Roman"/>
          <w:sz w:val="24"/>
          <w:szCs w:val="24"/>
        </w:rPr>
        <w:t>International guest nights (monthly)</w:t>
      </w:r>
    </w:p>
    <w:p w14:paraId="5AAEEC6D" w14:textId="77777777" w:rsidR="004F189C" w:rsidRDefault="004F189C" w:rsidP="004F189C">
      <w:pPr>
        <w:jc w:val="both"/>
        <w:rPr>
          <w:rFonts w:ascii="Times New Roman" w:hAnsi="Times New Roman" w:cs="Times New Roman"/>
          <w:b/>
          <w:bCs/>
          <w:sz w:val="24"/>
          <w:szCs w:val="24"/>
        </w:rPr>
      </w:pPr>
    </w:p>
    <w:p w14:paraId="03B0E6CC"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b/>
          <w:bCs/>
          <w:sz w:val="24"/>
          <w:szCs w:val="24"/>
        </w:rPr>
        <w:t>Forecasting Horizon:</w:t>
      </w:r>
      <w:r w:rsidRPr="00BD47B4">
        <w:rPr>
          <w:rFonts w:ascii="Times New Roman" w:hAnsi="Times New Roman" w:cs="Times New Roman"/>
          <w:sz w:val="24"/>
          <w:szCs w:val="24"/>
        </w:rPr>
        <w:t xml:space="preserve"> 3 months ahead with confidence intervals</w:t>
      </w:r>
    </w:p>
    <w:p w14:paraId="3492C161" w14:textId="77777777" w:rsidR="004F189C" w:rsidRDefault="004F189C" w:rsidP="004F189C">
      <w:pPr>
        <w:jc w:val="both"/>
        <w:rPr>
          <w:rFonts w:ascii="Times New Roman" w:hAnsi="Times New Roman" w:cs="Times New Roman"/>
          <w:b/>
          <w:bCs/>
          <w:sz w:val="24"/>
          <w:szCs w:val="24"/>
        </w:rPr>
      </w:pPr>
    </w:p>
    <w:p w14:paraId="7D117296"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b/>
          <w:bCs/>
          <w:sz w:val="24"/>
          <w:szCs w:val="24"/>
        </w:rPr>
        <w:t>Data Source:</w:t>
      </w:r>
      <w:r w:rsidRPr="00BD47B4">
        <w:rPr>
          <w:rFonts w:ascii="Times New Roman" w:hAnsi="Times New Roman" w:cs="Times New Roman"/>
          <w:sz w:val="24"/>
          <w:szCs w:val="24"/>
        </w:rPr>
        <w:t xml:space="preserve"> Accommodation Data Programme (ADP), New Zealand</w:t>
      </w:r>
    </w:p>
    <w:p w14:paraId="2165E838" w14:textId="77777777" w:rsidR="004F189C" w:rsidRDefault="004F189C" w:rsidP="004F189C">
      <w:pPr>
        <w:jc w:val="both"/>
        <w:rPr>
          <w:rFonts w:ascii="Times New Roman" w:hAnsi="Times New Roman" w:cs="Times New Roman"/>
          <w:b/>
          <w:bCs/>
          <w:sz w:val="24"/>
          <w:szCs w:val="24"/>
        </w:rPr>
      </w:pPr>
    </w:p>
    <w:p w14:paraId="5D8A6C68"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b/>
          <w:bCs/>
          <w:sz w:val="24"/>
          <w:szCs w:val="24"/>
        </w:rPr>
        <w:t>Time Period:</w:t>
      </w:r>
      <w:r w:rsidRPr="00BD47B4">
        <w:rPr>
          <w:rFonts w:ascii="Times New Roman" w:hAnsi="Times New Roman" w:cs="Times New Roman"/>
          <w:sz w:val="24"/>
          <w:szCs w:val="24"/>
        </w:rPr>
        <w:t xml:space="preserve"> 2020-2025 with ongoing monthly updates</w:t>
      </w:r>
    </w:p>
    <w:p w14:paraId="226DB73C" w14:textId="77777777" w:rsidR="004F189C" w:rsidRDefault="004F189C" w:rsidP="004F189C">
      <w:pPr>
        <w:jc w:val="both"/>
        <w:rPr>
          <w:rFonts w:ascii="Times New Roman" w:hAnsi="Times New Roman" w:cs="Times New Roman"/>
          <w:sz w:val="24"/>
          <w:szCs w:val="24"/>
        </w:rPr>
      </w:pPr>
    </w:p>
    <w:p w14:paraId="661B5063" w14:textId="77777777" w:rsidR="004F189C" w:rsidRDefault="004F189C" w:rsidP="004F189C">
      <w:pPr>
        <w:jc w:val="both"/>
        <w:rPr>
          <w:rFonts w:ascii="Times New Roman" w:hAnsi="Times New Roman" w:cs="Times New Roman"/>
          <w:sz w:val="24"/>
          <w:szCs w:val="24"/>
        </w:rPr>
      </w:pPr>
    </w:p>
    <w:p w14:paraId="40E7CCC4" w14:textId="77777777" w:rsidR="004F189C" w:rsidRDefault="004F189C" w:rsidP="004F189C">
      <w:pPr>
        <w:jc w:val="both"/>
        <w:rPr>
          <w:rFonts w:ascii="Times New Roman" w:hAnsi="Times New Roman" w:cs="Times New Roman"/>
          <w:sz w:val="24"/>
          <w:szCs w:val="24"/>
        </w:rPr>
      </w:pPr>
    </w:p>
    <w:p w14:paraId="17A75D23" w14:textId="77777777" w:rsidR="004F189C" w:rsidRDefault="004F189C" w:rsidP="004F189C">
      <w:pPr>
        <w:jc w:val="both"/>
        <w:rPr>
          <w:rFonts w:ascii="Times New Roman" w:hAnsi="Times New Roman" w:cs="Times New Roman"/>
          <w:sz w:val="24"/>
          <w:szCs w:val="24"/>
        </w:rPr>
      </w:pPr>
    </w:p>
    <w:p w14:paraId="0AACCAB4" w14:textId="77777777" w:rsidR="004F189C" w:rsidRDefault="004F189C" w:rsidP="004F189C">
      <w:pPr>
        <w:jc w:val="both"/>
        <w:rPr>
          <w:rFonts w:ascii="Times New Roman" w:hAnsi="Times New Roman" w:cs="Times New Roman"/>
          <w:sz w:val="24"/>
          <w:szCs w:val="24"/>
        </w:rPr>
      </w:pPr>
    </w:p>
    <w:p w14:paraId="21E91DB4" w14:textId="77777777" w:rsidR="004F189C" w:rsidRDefault="004F189C" w:rsidP="004F189C">
      <w:pPr>
        <w:jc w:val="both"/>
        <w:rPr>
          <w:rFonts w:ascii="Times New Roman" w:hAnsi="Times New Roman" w:cs="Times New Roman"/>
          <w:sz w:val="24"/>
          <w:szCs w:val="24"/>
        </w:rPr>
      </w:pPr>
    </w:p>
    <w:p w14:paraId="072552B8" w14:textId="77777777" w:rsidR="004F189C" w:rsidRDefault="004F189C" w:rsidP="004F189C">
      <w:pPr>
        <w:jc w:val="both"/>
        <w:rPr>
          <w:rFonts w:ascii="Times New Roman" w:hAnsi="Times New Roman" w:cs="Times New Roman"/>
          <w:sz w:val="24"/>
          <w:szCs w:val="24"/>
        </w:rPr>
      </w:pPr>
    </w:p>
    <w:p w14:paraId="3DE30588" w14:textId="77777777" w:rsidR="004F189C" w:rsidRDefault="004F189C" w:rsidP="004F189C">
      <w:pPr>
        <w:jc w:val="both"/>
        <w:rPr>
          <w:rFonts w:ascii="Times New Roman" w:hAnsi="Times New Roman" w:cs="Times New Roman"/>
          <w:sz w:val="24"/>
          <w:szCs w:val="24"/>
        </w:rPr>
      </w:pPr>
    </w:p>
    <w:p w14:paraId="4957FE15" w14:textId="77777777" w:rsidR="004F189C" w:rsidRDefault="004F189C" w:rsidP="004F189C">
      <w:pPr>
        <w:jc w:val="both"/>
        <w:rPr>
          <w:rFonts w:ascii="Times New Roman" w:hAnsi="Times New Roman" w:cs="Times New Roman"/>
          <w:sz w:val="24"/>
          <w:szCs w:val="24"/>
        </w:rPr>
      </w:pPr>
    </w:p>
    <w:p w14:paraId="4FBB5700" w14:textId="77777777" w:rsidR="004F189C" w:rsidRDefault="004F189C" w:rsidP="004F189C">
      <w:pPr>
        <w:jc w:val="both"/>
        <w:rPr>
          <w:rFonts w:ascii="Times New Roman" w:hAnsi="Times New Roman" w:cs="Times New Roman"/>
          <w:sz w:val="24"/>
          <w:szCs w:val="24"/>
        </w:rPr>
      </w:pPr>
    </w:p>
    <w:p w14:paraId="61058000" w14:textId="77777777" w:rsidR="004F189C" w:rsidRDefault="004F189C" w:rsidP="004F189C">
      <w:pPr>
        <w:jc w:val="both"/>
        <w:rPr>
          <w:rFonts w:ascii="Times New Roman" w:hAnsi="Times New Roman" w:cs="Times New Roman"/>
          <w:sz w:val="24"/>
          <w:szCs w:val="24"/>
        </w:rPr>
      </w:pPr>
    </w:p>
    <w:p w14:paraId="2B0C7A82" w14:textId="77777777" w:rsidR="004F189C" w:rsidRDefault="004F189C" w:rsidP="004F189C">
      <w:pPr>
        <w:jc w:val="both"/>
        <w:rPr>
          <w:rFonts w:ascii="Times New Roman" w:hAnsi="Times New Roman" w:cs="Times New Roman"/>
          <w:sz w:val="24"/>
          <w:szCs w:val="24"/>
        </w:rPr>
      </w:pPr>
    </w:p>
    <w:p w14:paraId="18C4A665" w14:textId="77777777" w:rsidR="004F189C" w:rsidRDefault="004F189C" w:rsidP="004F189C">
      <w:pPr>
        <w:jc w:val="both"/>
        <w:rPr>
          <w:rFonts w:ascii="Times New Roman" w:hAnsi="Times New Roman" w:cs="Times New Roman"/>
          <w:sz w:val="24"/>
          <w:szCs w:val="24"/>
        </w:rPr>
      </w:pPr>
    </w:p>
    <w:p w14:paraId="4B302A03" w14:textId="77777777" w:rsidR="004F189C" w:rsidRDefault="004F189C" w:rsidP="004F189C">
      <w:pPr>
        <w:jc w:val="both"/>
        <w:rPr>
          <w:rFonts w:ascii="Times New Roman" w:hAnsi="Times New Roman" w:cs="Times New Roman"/>
          <w:sz w:val="24"/>
          <w:szCs w:val="24"/>
        </w:rPr>
      </w:pPr>
    </w:p>
    <w:p w14:paraId="11C88D35" w14:textId="77777777" w:rsidR="004F189C" w:rsidRDefault="004F189C" w:rsidP="004F189C">
      <w:pPr>
        <w:jc w:val="both"/>
        <w:rPr>
          <w:rFonts w:ascii="Times New Roman" w:hAnsi="Times New Roman" w:cs="Times New Roman"/>
          <w:sz w:val="24"/>
          <w:szCs w:val="24"/>
        </w:rPr>
      </w:pPr>
    </w:p>
    <w:p w14:paraId="55DDF51B" w14:textId="77777777" w:rsidR="004F189C" w:rsidRDefault="004F189C" w:rsidP="004F189C">
      <w:pPr>
        <w:jc w:val="both"/>
        <w:rPr>
          <w:rFonts w:ascii="Times New Roman" w:hAnsi="Times New Roman" w:cs="Times New Roman"/>
          <w:sz w:val="24"/>
          <w:szCs w:val="24"/>
        </w:rPr>
      </w:pPr>
    </w:p>
    <w:p w14:paraId="3F10F842" w14:textId="77777777" w:rsidR="004F189C" w:rsidRDefault="004F189C" w:rsidP="004F189C">
      <w:pPr>
        <w:jc w:val="both"/>
        <w:rPr>
          <w:rFonts w:ascii="Times New Roman" w:hAnsi="Times New Roman" w:cs="Times New Roman"/>
          <w:sz w:val="24"/>
          <w:szCs w:val="24"/>
        </w:rPr>
      </w:pPr>
    </w:p>
    <w:p w14:paraId="0910C197" w14:textId="77777777" w:rsidR="004F189C" w:rsidRDefault="004F189C" w:rsidP="004F189C">
      <w:pPr>
        <w:jc w:val="both"/>
        <w:rPr>
          <w:rFonts w:ascii="Times New Roman" w:hAnsi="Times New Roman" w:cs="Times New Roman"/>
          <w:sz w:val="24"/>
          <w:szCs w:val="24"/>
        </w:rPr>
      </w:pPr>
    </w:p>
    <w:p w14:paraId="62DF6784" w14:textId="77777777" w:rsidR="004F189C" w:rsidRDefault="004F189C" w:rsidP="004F189C">
      <w:pPr>
        <w:jc w:val="both"/>
        <w:rPr>
          <w:rFonts w:ascii="Times New Roman" w:hAnsi="Times New Roman" w:cs="Times New Roman"/>
          <w:sz w:val="24"/>
          <w:szCs w:val="24"/>
        </w:rPr>
      </w:pPr>
    </w:p>
    <w:p w14:paraId="2F930C7E" w14:textId="77777777" w:rsidR="004F189C" w:rsidRDefault="004F189C" w:rsidP="004F189C">
      <w:pPr>
        <w:jc w:val="both"/>
        <w:rPr>
          <w:rFonts w:ascii="Times New Roman" w:hAnsi="Times New Roman" w:cs="Times New Roman"/>
          <w:sz w:val="24"/>
          <w:szCs w:val="24"/>
        </w:rPr>
      </w:pPr>
    </w:p>
    <w:p w14:paraId="375319F0" w14:textId="77777777" w:rsidR="004F189C" w:rsidRDefault="004F189C" w:rsidP="004F189C">
      <w:pPr>
        <w:jc w:val="both"/>
        <w:rPr>
          <w:rFonts w:ascii="Times New Roman" w:hAnsi="Times New Roman" w:cs="Times New Roman"/>
          <w:sz w:val="24"/>
          <w:szCs w:val="24"/>
        </w:rPr>
      </w:pPr>
    </w:p>
    <w:p w14:paraId="0A16CFB4" w14:textId="77777777" w:rsidR="004F189C" w:rsidRDefault="004F189C" w:rsidP="004F189C">
      <w:pPr>
        <w:jc w:val="both"/>
        <w:rPr>
          <w:rFonts w:ascii="Times New Roman" w:hAnsi="Times New Roman" w:cs="Times New Roman"/>
          <w:sz w:val="24"/>
          <w:szCs w:val="24"/>
        </w:rPr>
      </w:pPr>
    </w:p>
    <w:p w14:paraId="282AD2C1" w14:textId="77777777" w:rsidR="004F189C" w:rsidRDefault="004F189C" w:rsidP="004F189C">
      <w:pPr>
        <w:jc w:val="both"/>
        <w:rPr>
          <w:rFonts w:ascii="Times New Roman" w:hAnsi="Times New Roman" w:cs="Times New Roman"/>
          <w:sz w:val="24"/>
          <w:szCs w:val="24"/>
        </w:rPr>
      </w:pPr>
    </w:p>
    <w:p w14:paraId="0DE40FF5" w14:textId="77777777" w:rsidR="004F189C" w:rsidRDefault="004F189C" w:rsidP="004F189C">
      <w:pPr>
        <w:jc w:val="both"/>
        <w:rPr>
          <w:rFonts w:ascii="Times New Roman" w:hAnsi="Times New Roman" w:cs="Times New Roman"/>
          <w:sz w:val="24"/>
          <w:szCs w:val="24"/>
        </w:rPr>
      </w:pPr>
    </w:p>
    <w:p w14:paraId="0144D551" w14:textId="77777777" w:rsidR="004F189C" w:rsidRDefault="004F189C" w:rsidP="004F189C">
      <w:pPr>
        <w:jc w:val="both"/>
        <w:rPr>
          <w:rFonts w:ascii="Times New Roman" w:hAnsi="Times New Roman" w:cs="Times New Roman"/>
          <w:sz w:val="24"/>
          <w:szCs w:val="24"/>
        </w:rPr>
      </w:pPr>
    </w:p>
    <w:p w14:paraId="48B83774" w14:textId="77777777" w:rsidR="004F189C" w:rsidRPr="00BD47B4" w:rsidRDefault="004F189C" w:rsidP="004F189C">
      <w:pPr>
        <w:jc w:val="both"/>
        <w:rPr>
          <w:rFonts w:ascii="Times New Roman" w:hAnsi="Times New Roman" w:cs="Times New Roman"/>
          <w:sz w:val="24"/>
          <w:szCs w:val="24"/>
        </w:rPr>
      </w:pPr>
    </w:p>
    <w:p w14:paraId="5E342B5E" w14:textId="77777777" w:rsidR="004F189C" w:rsidRPr="00BD47B4" w:rsidRDefault="004F189C" w:rsidP="004F189C">
      <w:pPr>
        <w:pStyle w:val="Heading2"/>
      </w:pPr>
      <w:bookmarkStart w:id="474" w:name="_Toc211568342"/>
      <w:bookmarkStart w:id="475" w:name="_Toc211587279"/>
      <w:bookmarkStart w:id="476" w:name="_Toc211595295"/>
      <w:r w:rsidRPr="00BD47B4">
        <w:t>Methodology</w:t>
      </w:r>
      <w:bookmarkEnd w:id="474"/>
      <w:bookmarkEnd w:id="475"/>
      <w:bookmarkEnd w:id="476"/>
    </w:p>
    <w:p w14:paraId="12708C5E" w14:textId="77777777" w:rsidR="004F189C" w:rsidRPr="00BD47B4" w:rsidRDefault="004F189C" w:rsidP="004F189C">
      <w:pPr>
        <w:pStyle w:val="Heading3"/>
      </w:pPr>
      <w:bookmarkStart w:id="477" w:name="_Toc211568343"/>
      <w:bookmarkStart w:id="478" w:name="_Toc211587280"/>
      <w:bookmarkStart w:id="479" w:name="_Toc211595296"/>
      <w:r w:rsidRPr="00BD47B4">
        <w:t>ARIMA Approach</w:t>
      </w:r>
      <w:bookmarkEnd w:id="477"/>
      <w:bookmarkEnd w:id="478"/>
      <w:bookmarkEnd w:id="479"/>
    </w:p>
    <w:p w14:paraId="02C5B61D"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sz w:val="24"/>
          <w:szCs w:val="24"/>
        </w:rPr>
        <w:t xml:space="preserve">ARIMA </w:t>
      </w:r>
      <w:proofErr w:type="spellStart"/>
      <w:r w:rsidRPr="00BD47B4">
        <w:rPr>
          <w:rFonts w:ascii="Times New Roman" w:hAnsi="Times New Roman" w:cs="Times New Roman"/>
          <w:sz w:val="24"/>
          <w:szCs w:val="24"/>
        </w:rPr>
        <w:t>modeling</w:t>
      </w:r>
      <w:proofErr w:type="spellEnd"/>
      <w:r w:rsidRPr="00BD47B4">
        <w:rPr>
          <w:rFonts w:ascii="Times New Roman" w:hAnsi="Times New Roman" w:cs="Times New Roman"/>
          <w:sz w:val="24"/>
          <w:szCs w:val="24"/>
        </w:rPr>
        <w:t xml:space="preserve"> provides statistical rigor through three key components:</w:t>
      </w:r>
    </w:p>
    <w:p w14:paraId="75E82058" w14:textId="77777777" w:rsidR="004F189C" w:rsidRPr="00BD47B4" w:rsidRDefault="004F189C" w:rsidP="00414796">
      <w:pPr>
        <w:numPr>
          <w:ilvl w:val="0"/>
          <w:numId w:val="34"/>
        </w:numPr>
        <w:jc w:val="both"/>
        <w:rPr>
          <w:rFonts w:ascii="Times New Roman" w:hAnsi="Times New Roman" w:cs="Times New Roman"/>
          <w:sz w:val="24"/>
          <w:szCs w:val="24"/>
        </w:rPr>
      </w:pPr>
      <w:proofErr w:type="spellStart"/>
      <w:r w:rsidRPr="00BD47B4">
        <w:rPr>
          <w:rFonts w:ascii="Times New Roman" w:hAnsi="Times New Roman" w:cs="Times New Roman"/>
          <w:sz w:val="24"/>
          <w:szCs w:val="24"/>
        </w:rPr>
        <w:t>AutoRegressive</w:t>
      </w:r>
      <w:proofErr w:type="spellEnd"/>
      <w:r w:rsidRPr="00BD47B4">
        <w:rPr>
          <w:rFonts w:ascii="Times New Roman" w:hAnsi="Times New Roman" w:cs="Times New Roman"/>
          <w:sz w:val="24"/>
          <w:szCs w:val="24"/>
        </w:rPr>
        <w:t xml:space="preserve"> (AR): Captures dependencies on past values</w:t>
      </w:r>
    </w:p>
    <w:p w14:paraId="652DB772" w14:textId="77777777" w:rsidR="004F189C" w:rsidRPr="00BD47B4" w:rsidRDefault="004F189C" w:rsidP="00414796">
      <w:pPr>
        <w:numPr>
          <w:ilvl w:val="0"/>
          <w:numId w:val="34"/>
        </w:numPr>
        <w:jc w:val="both"/>
        <w:rPr>
          <w:rFonts w:ascii="Times New Roman" w:hAnsi="Times New Roman" w:cs="Times New Roman"/>
          <w:sz w:val="24"/>
          <w:szCs w:val="24"/>
        </w:rPr>
      </w:pPr>
      <w:r w:rsidRPr="00BD47B4">
        <w:rPr>
          <w:rFonts w:ascii="Times New Roman" w:hAnsi="Times New Roman" w:cs="Times New Roman"/>
          <w:sz w:val="24"/>
          <w:szCs w:val="24"/>
        </w:rPr>
        <w:t>Integrated (I): Handles non-stationarity through differencing</w:t>
      </w:r>
    </w:p>
    <w:p w14:paraId="25E37B57" w14:textId="77777777" w:rsidR="004F189C" w:rsidRPr="00BD47B4" w:rsidRDefault="004F189C" w:rsidP="00414796">
      <w:pPr>
        <w:numPr>
          <w:ilvl w:val="0"/>
          <w:numId w:val="34"/>
        </w:numPr>
        <w:jc w:val="both"/>
        <w:rPr>
          <w:rFonts w:ascii="Times New Roman" w:hAnsi="Times New Roman" w:cs="Times New Roman"/>
          <w:sz w:val="24"/>
          <w:szCs w:val="24"/>
        </w:rPr>
      </w:pPr>
      <w:r w:rsidRPr="00BD47B4">
        <w:rPr>
          <w:rFonts w:ascii="Times New Roman" w:hAnsi="Times New Roman" w:cs="Times New Roman"/>
          <w:sz w:val="24"/>
          <w:szCs w:val="24"/>
        </w:rPr>
        <w:t>Moving Average (MA): Models forecast errors over time</w:t>
      </w:r>
    </w:p>
    <w:p w14:paraId="22FF73CD" w14:textId="77777777" w:rsidR="004F189C" w:rsidRDefault="004F189C" w:rsidP="004F189C">
      <w:pPr>
        <w:jc w:val="both"/>
        <w:rPr>
          <w:rFonts w:ascii="Times New Roman" w:hAnsi="Times New Roman" w:cs="Times New Roman"/>
          <w:sz w:val="24"/>
          <w:szCs w:val="24"/>
        </w:rPr>
      </w:pPr>
    </w:p>
    <w:p w14:paraId="3D0A45FB" w14:textId="77777777" w:rsidR="004F189C" w:rsidRDefault="004F189C" w:rsidP="004F189C">
      <w:pPr>
        <w:pStyle w:val="Heading3"/>
      </w:pPr>
      <w:bookmarkStart w:id="480" w:name="_Toc211568344"/>
      <w:bookmarkStart w:id="481" w:name="_Toc211587281"/>
      <w:bookmarkStart w:id="482" w:name="_Toc211595297"/>
      <w:r w:rsidRPr="00BD47B4">
        <w:t>Transformation Strategy</w:t>
      </w:r>
      <w:bookmarkEnd w:id="480"/>
      <w:bookmarkEnd w:id="481"/>
      <w:bookmarkEnd w:id="482"/>
    </w:p>
    <w:p w14:paraId="4E2B851A" w14:textId="77777777" w:rsidR="004F189C" w:rsidRPr="00BD47B4" w:rsidRDefault="004F189C" w:rsidP="004F189C">
      <w:pPr>
        <w:jc w:val="both"/>
        <w:rPr>
          <w:rFonts w:ascii="Times New Roman" w:hAnsi="Times New Roman" w:cs="Times New Roman"/>
          <w:sz w:val="24"/>
          <w:szCs w:val="24"/>
        </w:rPr>
      </w:pPr>
    </w:p>
    <w:p w14:paraId="769E04E4"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sz w:val="24"/>
          <w:szCs w:val="24"/>
        </w:rPr>
        <w:t>Log-Standardization Pipeline:</w:t>
      </w:r>
    </w:p>
    <w:p w14:paraId="272EA5DA" w14:textId="77777777" w:rsidR="004F189C" w:rsidRPr="00BD47B4" w:rsidRDefault="004F189C" w:rsidP="00414796">
      <w:pPr>
        <w:numPr>
          <w:ilvl w:val="0"/>
          <w:numId w:val="35"/>
        </w:numPr>
        <w:jc w:val="both"/>
        <w:rPr>
          <w:rFonts w:ascii="Times New Roman" w:hAnsi="Times New Roman" w:cs="Times New Roman"/>
          <w:sz w:val="24"/>
          <w:szCs w:val="24"/>
        </w:rPr>
      </w:pPr>
      <w:r w:rsidRPr="00BD47B4">
        <w:rPr>
          <w:rFonts w:ascii="Times New Roman" w:hAnsi="Times New Roman" w:cs="Times New Roman"/>
          <w:sz w:val="24"/>
          <w:szCs w:val="24"/>
        </w:rPr>
        <w:t>Logarithmic transformation - Stabilizes variance and handles multiplicative patterns</w:t>
      </w:r>
    </w:p>
    <w:p w14:paraId="439D5BF6" w14:textId="77777777" w:rsidR="004F189C" w:rsidRPr="00BD47B4" w:rsidRDefault="004F189C" w:rsidP="00414796">
      <w:pPr>
        <w:numPr>
          <w:ilvl w:val="0"/>
          <w:numId w:val="35"/>
        </w:numPr>
        <w:jc w:val="both"/>
        <w:rPr>
          <w:rFonts w:ascii="Times New Roman" w:hAnsi="Times New Roman" w:cs="Times New Roman"/>
          <w:sz w:val="24"/>
          <w:szCs w:val="24"/>
        </w:rPr>
      </w:pPr>
      <w:r w:rsidRPr="00BD47B4">
        <w:rPr>
          <w:rFonts w:ascii="Times New Roman" w:hAnsi="Times New Roman" w:cs="Times New Roman"/>
          <w:sz w:val="24"/>
          <w:szCs w:val="24"/>
        </w:rPr>
        <w:t xml:space="preserve">Standardization - </w:t>
      </w:r>
      <w:proofErr w:type="spellStart"/>
      <w:r w:rsidRPr="00BD47B4">
        <w:rPr>
          <w:rFonts w:ascii="Times New Roman" w:hAnsi="Times New Roman" w:cs="Times New Roman"/>
          <w:sz w:val="24"/>
          <w:szCs w:val="24"/>
        </w:rPr>
        <w:t>Centers</w:t>
      </w:r>
      <w:proofErr w:type="spellEnd"/>
      <w:r w:rsidRPr="00BD47B4">
        <w:rPr>
          <w:rFonts w:ascii="Times New Roman" w:hAnsi="Times New Roman" w:cs="Times New Roman"/>
          <w:sz w:val="24"/>
          <w:szCs w:val="24"/>
        </w:rPr>
        <w:t xml:space="preserve"> mean at zero and scales to unit standard deviation</w:t>
      </w:r>
    </w:p>
    <w:p w14:paraId="06DDB5F3" w14:textId="77777777" w:rsidR="004F189C" w:rsidRDefault="004F189C" w:rsidP="00414796">
      <w:pPr>
        <w:numPr>
          <w:ilvl w:val="0"/>
          <w:numId w:val="35"/>
        </w:numPr>
        <w:jc w:val="both"/>
        <w:rPr>
          <w:rFonts w:ascii="Times New Roman" w:hAnsi="Times New Roman" w:cs="Times New Roman"/>
          <w:sz w:val="24"/>
          <w:szCs w:val="24"/>
        </w:rPr>
      </w:pPr>
      <w:r w:rsidRPr="00BD47B4">
        <w:rPr>
          <w:rFonts w:ascii="Times New Roman" w:hAnsi="Times New Roman" w:cs="Times New Roman"/>
          <w:sz w:val="24"/>
          <w:szCs w:val="24"/>
        </w:rPr>
        <w:t>Inverse transformation - Returns forecasts to original scale</w:t>
      </w:r>
    </w:p>
    <w:p w14:paraId="0299ECFE" w14:textId="77777777" w:rsidR="004F189C" w:rsidRPr="00BD47B4" w:rsidRDefault="004F189C" w:rsidP="004F189C">
      <w:pPr>
        <w:ind w:left="720"/>
        <w:jc w:val="both"/>
        <w:rPr>
          <w:rFonts w:ascii="Times New Roman" w:hAnsi="Times New Roman" w:cs="Times New Roman"/>
          <w:sz w:val="24"/>
          <w:szCs w:val="24"/>
        </w:rPr>
      </w:pPr>
    </w:p>
    <w:p w14:paraId="66258B36"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sz w:val="24"/>
          <w:szCs w:val="24"/>
        </w:rPr>
        <w:t>Benefits:</w:t>
      </w:r>
    </w:p>
    <w:p w14:paraId="495A86A3" w14:textId="77777777" w:rsidR="004F189C" w:rsidRPr="00BD47B4" w:rsidRDefault="004F189C" w:rsidP="00414796">
      <w:pPr>
        <w:numPr>
          <w:ilvl w:val="0"/>
          <w:numId w:val="36"/>
        </w:numPr>
        <w:jc w:val="both"/>
        <w:rPr>
          <w:rFonts w:ascii="Times New Roman" w:hAnsi="Times New Roman" w:cs="Times New Roman"/>
          <w:sz w:val="24"/>
          <w:szCs w:val="24"/>
        </w:rPr>
      </w:pPr>
      <w:r w:rsidRPr="00BD47B4">
        <w:rPr>
          <w:rFonts w:ascii="Times New Roman" w:hAnsi="Times New Roman" w:cs="Times New Roman"/>
          <w:sz w:val="24"/>
          <w:szCs w:val="24"/>
        </w:rPr>
        <w:t>Improved numerical stability for model convergence</w:t>
      </w:r>
    </w:p>
    <w:p w14:paraId="30EBFAE6" w14:textId="77777777" w:rsidR="004F189C" w:rsidRPr="00BD47B4" w:rsidRDefault="004F189C" w:rsidP="00414796">
      <w:pPr>
        <w:numPr>
          <w:ilvl w:val="0"/>
          <w:numId w:val="36"/>
        </w:numPr>
        <w:jc w:val="both"/>
        <w:rPr>
          <w:rFonts w:ascii="Times New Roman" w:hAnsi="Times New Roman" w:cs="Times New Roman"/>
          <w:sz w:val="24"/>
          <w:szCs w:val="24"/>
        </w:rPr>
      </w:pPr>
      <w:r w:rsidRPr="00BD47B4">
        <w:rPr>
          <w:rFonts w:ascii="Times New Roman" w:hAnsi="Times New Roman" w:cs="Times New Roman"/>
          <w:sz w:val="24"/>
          <w:szCs w:val="24"/>
        </w:rPr>
        <w:t>Variance stabilization across different magnitude periods</w:t>
      </w:r>
    </w:p>
    <w:p w14:paraId="680521AB" w14:textId="77777777" w:rsidR="004F189C" w:rsidRPr="00BD47B4" w:rsidRDefault="004F189C" w:rsidP="00414796">
      <w:pPr>
        <w:numPr>
          <w:ilvl w:val="0"/>
          <w:numId w:val="36"/>
        </w:numPr>
        <w:jc w:val="both"/>
        <w:rPr>
          <w:rFonts w:ascii="Times New Roman" w:hAnsi="Times New Roman" w:cs="Times New Roman"/>
          <w:sz w:val="24"/>
          <w:szCs w:val="24"/>
        </w:rPr>
      </w:pPr>
      <w:r w:rsidRPr="00BD47B4">
        <w:rPr>
          <w:rFonts w:ascii="Times New Roman" w:hAnsi="Times New Roman" w:cs="Times New Roman"/>
          <w:sz w:val="24"/>
          <w:szCs w:val="24"/>
        </w:rPr>
        <w:t>Better handling of COVID-19 structural breaks</w:t>
      </w:r>
    </w:p>
    <w:p w14:paraId="27E98E57" w14:textId="77777777" w:rsidR="004F189C" w:rsidRDefault="004F189C" w:rsidP="004F189C">
      <w:pPr>
        <w:jc w:val="both"/>
        <w:rPr>
          <w:rFonts w:ascii="Times New Roman" w:hAnsi="Times New Roman" w:cs="Times New Roman"/>
          <w:sz w:val="24"/>
          <w:szCs w:val="24"/>
        </w:rPr>
      </w:pPr>
    </w:p>
    <w:p w14:paraId="460664B0"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sz w:val="24"/>
          <w:szCs w:val="24"/>
        </w:rPr>
        <w:t>Order Selection</w:t>
      </w:r>
    </w:p>
    <w:p w14:paraId="7E519FE8" w14:textId="77777777" w:rsidR="004F189C" w:rsidRPr="00BD47B4" w:rsidRDefault="004F189C" w:rsidP="004F189C">
      <w:pPr>
        <w:jc w:val="both"/>
        <w:rPr>
          <w:rFonts w:ascii="Times New Roman" w:hAnsi="Times New Roman" w:cs="Times New Roman"/>
          <w:sz w:val="24"/>
          <w:szCs w:val="24"/>
        </w:rPr>
      </w:pPr>
      <w:r w:rsidRPr="00BD47B4">
        <w:rPr>
          <w:rFonts w:ascii="Times New Roman" w:hAnsi="Times New Roman" w:cs="Times New Roman"/>
          <w:sz w:val="24"/>
          <w:szCs w:val="24"/>
        </w:rPr>
        <w:t>The implementation uses intelligent order selection:</w:t>
      </w:r>
    </w:p>
    <w:p w14:paraId="1C707DAC" w14:textId="77777777" w:rsidR="004F189C" w:rsidRPr="00BD47B4" w:rsidRDefault="004F189C" w:rsidP="00414796">
      <w:pPr>
        <w:numPr>
          <w:ilvl w:val="0"/>
          <w:numId w:val="37"/>
        </w:numPr>
        <w:jc w:val="both"/>
        <w:rPr>
          <w:rFonts w:ascii="Times New Roman" w:hAnsi="Times New Roman" w:cs="Times New Roman"/>
          <w:sz w:val="24"/>
          <w:szCs w:val="24"/>
        </w:rPr>
      </w:pPr>
      <w:r w:rsidRPr="00BD47B4">
        <w:rPr>
          <w:rFonts w:ascii="Times New Roman" w:hAnsi="Times New Roman" w:cs="Times New Roman"/>
          <w:sz w:val="24"/>
          <w:szCs w:val="24"/>
        </w:rPr>
        <w:t>Primary orders: (1,1,1) for all series - balances AR and MA components</w:t>
      </w:r>
    </w:p>
    <w:p w14:paraId="2291E2AA" w14:textId="77777777" w:rsidR="004F189C" w:rsidRPr="00BD47B4" w:rsidRDefault="004F189C" w:rsidP="00414796">
      <w:pPr>
        <w:numPr>
          <w:ilvl w:val="0"/>
          <w:numId w:val="37"/>
        </w:numPr>
        <w:jc w:val="both"/>
        <w:rPr>
          <w:rFonts w:ascii="Times New Roman" w:hAnsi="Times New Roman" w:cs="Times New Roman"/>
          <w:sz w:val="24"/>
          <w:szCs w:val="24"/>
        </w:rPr>
      </w:pPr>
      <w:r w:rsidRPr="00BD47B4">
        <w:rPr>
          <w:rFonts w:ascii="Times New Roman" w:hAnsi="Times New Roman" w:cs="Times New Roman"/>
          <w:sz w:val="24"/>
          <w:szCs w:val="24"/>
        </w:rPr>
        <w:t>Fallback orders: [(1,1,0), (0,1,1), (0,1,0)] if primary fails</w:t>
      </w:r>
    </w:p>
    <w:p w14:paraId="51B1498E" w14:textId="77777777" w:rsidR="004F189C" w:rsidRPr="00BD47B4" w:rsidRDefault="004F189C" w:rsidP="00414796">
      <w:pPr>
        <w:numPr>
          <w:ilvl w:val="0"/>
          <w:numId w:val="37"/>
        </w:numPr>
        <w:jc w:val="both"/>
        <w:rPr>
          <w:rFonts w:ascii="Times New Roman" w:hAnsi="Times New Roman" w:cs="Times New Roman"/>
          <w:sz w:val="24"/>
          <w:szCs w:val="24"/>
        </w:rPr>
      </w:pPr>
      <w:r w:rsidRPr="00BD47B4">
        <w:rPr>
          <w:rFonts w:ascii="Times New Roman" w:hAnsi="Times New Roman" w:cs="Times New Roman"/>
          <w:sz w:val="24"/>
          <w:szCs w:val="24"/>
        </w:rPr>
        <w:t>Flexibility: Non-enforced stationarity/invertibility constraints</w:t>
      </w:r>
    </w:p>
    <w:p w14:paraId="195FB676" w14:textId="77777777" w:rsidR="004F189C" w:rsidRPr="00BD47B4" w:rsidRDefault="004F189C" w:rsidP="00414796">
      <w:pPr>
        <w:numPr>
          <w:ilvl w:val="0"/>
          <w:numId w:val="37"/>
        </w:numPr>
        <w:jc w:val="both"/>
        <w:rPr>
          <w:rFonts w:ascii="Times New Roman" w:hAnsi="Times New Roman" w:cs="Times New Roman"/>
          <w:sz w:val="24"/>
          <w:szCs w:val="24"/>
        </w:rPr>
      </w:pPr>
      <w:r w:rsidRPr="00BD47B4">
        <w:rPr>
          <w:rFonts w:ascii="Times New Roman" w:hAnsi="Times New Roman" w:cs="Times New Roman"/>
          <w:sz w:val="24"/>
          <w:szCs w:val="24"/>
        </w:rPr>
        <w:t>Validation: AIC reported for model comparison</w:t>
      </w:r>
    </w:p>
    <w:p w14:paraId="07E79999" w14:textId="77777777" w:rsidR="004F189C" w:rsidRDefault="004F189C" w:rsidP="004F189C">
      <w:pPr>
        <w:jc w:val="both"/>
        <w:rPr>
          <w:rFonts w:ascii="Times New Roman" w:hAnsi="Times New Roman" w:cs="Times New Roman"/>
          <w:sz w:val="24"/>
          <w:szCs w:val="24"/>
        </w:rPr>
      </w:pPr>
    </w:p>
    <w:p w14:paraId="5AFC360E" w14:textId="77777777" w:rsidR="004F189C" w:rsidRDefault="004F189C" w:rsidP="004F189C">
      <w:pPr>
        <w:jc w:val="both"/>
        <w:rPr>
          <w:rFonts w:ascii="Times New Roman" w:hAnsi="Times New Roman" w:cs="Times New Roman"/>
          <w:sz w:val="24"/>
          <w:szCs w:val="24"/>
        </w:rPr>
      </w:pPr>
    </w:p>
    <w:p w14:paraId="18B2AF20" w14:textId="77777777" w:rsidR="004F189C" w:rsidRDefault="004F189C" w:rsidP="004F189C">
      <w:pPr>
        <w:jc w:val="both"/>
        <w:rPr>
          <w:rFonts w:ascii="Times New Roman" w:hAnsi="Times New Roman" w:cs="Times New Roman"/>
          <w:sz w:val="24"/>
          <w:szCs w:val="24"/>
        </w:rPr>
      </w:pPr>
    </w:p>
    <w:p w14:paraId="19F511A7" w14:textId="77777777" w:rsidR="004F189C" w:rsidRDefault="004F189C" w:rsidP="004F189C">
      <w:pPr>
        <w:jc w:val="both"/>
        <w:rPr>
          <w:rFonts w:ascii="Times New Roman" w:hAnsi="Times New Roman" w:cs="Times New Roman"/>
          <w:sz w:val="24"/>
          <w:szCs w:val="24"/>
        </w:rPr>
      </w:pPr>
    </w:p>
    <w:p w14:paraId="69B301E4" w14:textId="77777777" w:rsidR="004F189C" w:rsidRDefault="004F189C" w:rsidP="004F189C">
      <w:pPr>
        <w:jc w:val="both"/>
        <w:rPr>
          <w:rFonts w:ascii="Times New Roman" w:hAnsi="Times New Roman" w:cs="Times New Roman"/>
          <w:sz w:val="24"/>
          <w:szCs w:val="24"/>
        </w:rPr>
      </w:pPr>
    </w:p>
    <w:p w14:paraId="135C79F2" w14:textId="77777777" w:rsidR="004F189C" w:rsidRDefault="004F189C" w:rsidP="004F189C">
      <w:pPr>
        <w:jc w:val="both"/>
        <w:rPr>
          <w:rFonts w:ascii="Times New Roman" w:hAnsi="Times New Roman" w:cs="Times New Roman"/>
          <w:sz w:val="24"/>
          <w:szCs w:val="24"/>
        </w:rPr>
      </w:pPr>
    </w:p>
    <w:p w14:paraId="5DBF04E4" w14:textId="77777777" w:rsidR="004F189C" w:rsidRDefault="004F189C" w:rsidP="004F189C">
      <w:pPr>
        <w:jc w:val="both"/>
        <w:rPr>
          <w:rFonts w:ascii="Times New Roman" w:hAnsi="Times New Roman" w:cs="Times New Roman"/>
          <w:sz w:val="24"/>
          <w:szCs w:val="24"/>
        </w:rPr>
      </w:pPr>
    </w:p>
    <w:p w14:paraId="042B7FB7" w14:textId="77777777" w:rsidR="004F189C" w:rsidRDefault="004F189C" w:rsidP="004F189C">
      <w:pPr>
        <w:jc w:val="both"/>
        <w:rPr>
          <w:rFonts w:ascii="Times New Roman" w:hAnsi="Times New Roman" w:cs="Times New Roman"/>
          <w:sz w:val="24"/>
          <w:szCs w:val="24"/>
        </w:rPr>
      </w:pPr>
    </w:p>
    <w:p w14:paraId="13CF3DA4" w14:textId="77777777" w:rsidR="004F189C" w:rsidRDefault="004F189C" w:rsidP="004F189C">
      <w:pPr>
        <w:jc w:val="both"/>
        <w:rPr>
          <w:rFonts w:ascii="Times New Roman" w:hAnsi="Times New Roman" w:cs="Times New Roman"/>
          <w:sz w:val="24"/>
          <w:szCs w:val="24"/>
        </w:rPr>
      </w:pPr>
    </w:p>
    <w:p w14:paraId="107C6BDC" w14:textId="77777777" w:rsidR="004F189C" w:rsidRDefault="004F189C" w:rsidP="004F189C">
      <w:pPr>
        <w:jc w:val="both"/>
        <w:rPr>
          <w:rFonts w:ascii="Times New Roman" w:hAnsi="Times New Roman" w:cs="Times New Roman"/>
          <w:sz w:val="24"/>
          <w:szCs w:val="24"/>
        </w:rPr>
      </w:pPr>
    </w:p>
    <w:p w14:paraId="1042A201" w14:textId="77777777" w:rsidR="004F189C" w:rsidRDefault="004F189C" w:rsidP="004F189C">
      <w:pPr>
        <w:jc w:val="both"/>
        <w:rPr>
          <w:rFonts w:ascii="Times New Roman" w:hAnsi="Times New Roman" w:cs="Times New Roman"/>
          <w:sz w:val="24"/>
          <w:szCs w:val="24"/>
        </w:rPr>
      </w:pPr>
    </w:p>
    <w:p w14:paraId="674DB3FD" w14:textId="77777777" w:rsidR="004F189C" w:rsidRDefault="004F189C" w:rsidP="004F189C">
      <w:pPr>
        <w:jc w:val="both"/>
        <w:rPr>
          <w:rFonts w:ascii="Times New Roman" w:hAnsi="Times New Roman" w:cs="Times New Roman"/>
          <w:sz w:val="24"/>
          <w:szCs w:val="24"/>
        </w:rPr>
      </w:pPr>
    </w:p>
    <w:p w14:paraId="2AFED085" w14:textId="77777777" w:rsidR="004F189C" w:rsidRDefault="004F189C" w:rsidP="004F189C">
      <w:pPr>
        <w:jc w:val="both"/>
        <w:rPr>
          <w:rFonts w:ascii="Times New Roman" w:hAnsi="Times New Roman" w:cs="Times New Roman"/>
          <w:sz w:val="24"/>
          <w:szCs w:val="24"/>
        </w:rPr>
      </w:pPr>
    </w:p>
    <w:p w14:paraId="0C924F78" w14:textId="77777777" w:rsidR="004F189C" w:rsidRDefault="004F189C" w:rsidP="004F189C">
      <w:pPr>
        <w:jc w:val="both"/>
        <w:rPr>
          <w:rFonts w:ascii="Times New Roman" w:hAnsi="Times New Roman" w:cs="Times New Roman"/>
          <w:sz w:val="24"/>
          <w:szCs w:val="24"/>
        </w:rPr>
      </w:pPr>
    </w:p>
    <w:p w14:paraId="63FF5734" w14:textId="77777777" w:rsidR="004F189C" w:rsidRDefault="004F189C" w:rsidP="004F189C">
      <w:pPr>
        <w:jc w:val="both"/>
        <w:rPr>
          <w:rFonts w:ascii="Times New Roman" w:hAnsi="Times New Roman" w:cs="Times New Roman"/>
          <w:sz w:val="24"/>
          <w:szCs w:val="24"/>
        </w:rPr>
      </w:pPr>
    </w:p>
    <w:p w14:paraId="55C150F6" w14:textId="77777777" w:rsidR="004F189C" w:rsidRDefault="004F189C" w:rsidP="004F189C">
      <w:pPr>
        <w:jc w:val="both"/>
        <w:rPr>
          <w:rFonts w:ascii="Times New Roman" w:hAnsi="Times New Roman" w:cs="Times New Roman"/>
          <w:sz w:val="24"/>
          <w:szCs w:val="24"/>
        </w:rPr>
      </w:pPr>
    </w:p>
    <w:p w14:paraId="744BDCDC" w14:textId="77777777" w:rsidR="004F189C" w:rsidRPr="00C12B19" w:rsidRDefault="004F189C" w:rsidP="004F189C">
      <w:pPr>
        <w:pStyle w:val="Heading2"/>
      </w:pPr>
      <w:bookmarkStart w:id="483" w:name="_Toc211568345"/>
      <w:bookmarkStart w:id="484" w:name="_Toc211587282"/>
      <w:bookmarkStart w:id="485" w:name="_Toc211595298"/>
      <w:r w:rsidRPr="00C12B19">
        <w:t>Model Architecture</w:t>
      </w:r>
      <w:bookmarkEnd w:id="483"/>
      <w:bookmarkEnd w:id="484"/>
      <w:bookmarkEnd w:id="485"/>
    </w:p>
    <w:p w14:paraId="1D64C88E" w14:textId="77777777" w:rsidR="004F189C" w:rsidRPr="00242A0B" w:rsidRDefault="004F189C" w:rsidP="004F189C">
      <w:pPr>
        <w:pStyle w:val="Heading3"/>
      </w:pPr>
      <w:bookmarkStart w:id="486" w:name="_Toc211568346"/>
      <w:bookmarkStart w:id="487" w:name="_Toc211587283"/>
      <w:bookmarkStart w:id="488" w:name="_Toc211595299"/>
      <w:r w:rsidRPr="00C12B19">
        <w:t>ARIMA Configuration</w:t>
      </w:r>
      <w:bookmarkEnd w:id="486"/>
      <w:bookmarkEnd w:id="487"/>
      <w:bookmarkEnd w:id="488"/>
    </w:p>
    <w:p w14:paraId="3E6EA0F7" w14:textId="77777777" w:rsidR="004F189C" w:rsidRPr="00C12B19" w:rsidRDefault="004F189C" w:rsidP="004F189C">
      <w:pPr>
        <w:jc w:val="both"/>
        <w:rPr>
          <w:rFonts w:ascii="Times New Roman" w:hAnsi="Times New Roman" w:cs="Times New Roman"/>
          <w:sz w:val="24"/>
          <w:szCs w:val="24"/>
        </w:rPr>
      </w:pPr>
    </w:p>
    <w:p w14:paraId="3521F21B" w14:textId="77777777" w:rsidR="004F189C" w:rsidRPr="00C12B19" w:rsidRDefault="004F189C" w:rsidP="004F189C">
      <w:pPr>
        <w:pStyle w:val="Heading2"/>
      </w:pPr>
      <w:bookmarkStart w:id="489" w:name="_Toc211568347"/>
      <w:bookmarkStart w:id="490" w:name="_Toc211587284"/>
      <w:bookmarkStart w:id="491" w:name="_Toc211595300"/>
      <w:r w:rsidRPr="00C12B19">
        <w:t>Order Specification</w:t>
      </w:r>
      <w:bookmarkEnd w:id="489"/>
      <w:bookmarkEnd w:id="490"/>
      <w:bookmarkEnd w:id="491"/>
    </w:p>
    <w:p w14:paraId="7251CF7F" w14:textId="77777777" w:rsidR="004F189C" w:rsidRPr="00C12B19" w:rsidRDefault="004F189C" w:rsidP="00414796">
      <w:pPr>
        <w:numPr>
          <w:ilvl w:val="0"/>
          <w:numId w:val="38"/>
        </w:numPr>
        <w:jc w:val="both"/>
        <w:rPr>
          <w:rFonts w:ascii="Times New Roman" w:hAnsi="Times New Roman" w:cs="Times New Roman"/>
          <w:sz w:val="24"/>
          <w:szCs w:val="24"/>
        </w:rPr>
      </w:pPr>
      <w:r w:rsidRPr="00C12B19">
        <w:rPr>
          <w:rFonts w:ascii="Times New Roman" w:hAnsi="Times New Roman" w:cs="Times New Roman"/>
          <w:sz w:val="24"/>
          <w:szCs w:val="24"/>
        </w:rPr>
        <w:t>p=1: One lagged observation (AR component)</w:t>
      </w:r>
    </w:p>
    <w:p w14:paraId="4792253C" w14:textId="77777777" w:rsidR="004F189C" w:rsidRPr="00C12B19" w:rsidRDefault="004F189C" w:rsidP="00414796">
      <w:pPr>
        <w:numPr>
          <w:ilvl w:val="0"/>
          <w:numId w:val="38"/>
        </w:numPr>
        <w:jc w:val="both"/>
        <w:rPr>
          <w:rFonts w:ascii="Times New Roman" w:hAnsi="Times New Roman" w:cs="Times New Roman"/>
          <w:sz w:val="24"/>
          <w:szCs w:val="24"/>
        </w:rPr>
      </w:pPr>
      <w:r w:rsidRPr="00C12B19">
        <w:rPr>
          <w:rFonts w:ascii="Times New Roman" w:hAnsi="Times New Roman" w:cs="Times New Roman"/>
          <w:sz w:val="24"/>
          <w:szCs w:val="24"/>
        </w:rPr>
        <w:t>d=1: First-order differencing for stationarity</w:t>
      </w:r>
    </w:p>
    <w:p w14:paraId="4CAB506E" w14:textId="77777777" w:rsidR="004F189C" w:rsidRPr="00C12B19" w:rsidRDefault="004F189C" w:rsidP="00414796">
      <w:pPr>
        <w:numPr>
          <w:ilvl w:val="0"/>
          <w:numId w:val="38"/>
        </w:numPr>
        <w:jc w:val="both"/>
        <w:rPr>
          <w:rFonts w:ascii="Times New Roman" w:hAnsi="Times New Roman" w:cs="Times New Roman"/>
          <w:sz w:val="24"/>
          <w:szCs w:val="24"/>
        </w:rPr>
      </w:pPr>
      <w:r w:rsidRPr="00C12B19">
        <w:rPr>
          <w:rFonts w:ascii="Times New Roman" w:hAnsi="Times New Roman" w:cs="Times New Roman"/>
          <w:sz w:val="24"/>
          <w:szCs w:val="24"/>
        </w:rPr>
        <w:t>q=1: One lagged forecast error (MA component)</w:t>
      </w:r>
    </w:p>
    <w:p w14:paraId="6339596F" w14:textId="77777777" w:rsidR="004F189C" w:rsidRPr="00242A0B" w:rsidRDefault="004F189C" w:rsidP="004F189C">
      <w:pPr>
        <w:pStyle w:val="Heading3"/>
      </w:pPr>
      <w:bookmarkStart w:id="492" w:name="_Toc211568348"/>
      <w:bookmarkStart w:id="493" w:name="_Toc211587285"/>
      <w:bookmarkStart w:id="494" w:name="_Toc211595301"/>
      <w:r w:rsidRPr="00C12B19">
        <w:t>Technologies Used</w:t>
      </w:r>
      <w:bookmarkEnd w:id="492"/>
      <w:bookmarkEnd w:id="493"/>
      <w:bookmarkEnd w:id="494"/>
    </w:p>
    <w:p w14:paraId="2A28F07C" w14:textId="77777777" w:rsidR="004F189C" w:rsidRPr="00D635CA" w:rsidRDefault="004F189C" w:rsidP="004F189C">
      <w:pPr>
        <w:pStyle w:val="Heading4"/>
        <w:rPr>
          <w:sz w:val="24"/>
          <w:szCs w:val="24"/>
        </w:rPr>
      </w:pPr>
      <w:bookmarkStart w:id="495" w:name="_Toc211568349"/>
      <w:r w:rsidRPr="00D635CA">
        <w:rPr>
          <w:sz w:val="24"/>
          <w:szCs w:val="24"/>
        </w:rPr>
        <w:t>Core Libraries:</w:t>
      </w:r>
      <w:bookmarkEnd w:id="495"/>
    </w:p>
    <w:p w14:paraId="7F9E93DE" w14:textId="77777777" w:rsidR="004F189C" w:rsidRPr="00C12B19" w:rsidRDefault="004F189C" w:rsidP="00414796">
      <w:pPr>
        <w:numPr>
          <w:ilvl w:val="0"/>
          <w:numId w:val="39"/>
        </w:numPr>
        <w:jc w:val="both"/>
        <w:rPr>
          <w:rFonts w:ascii="Times New Roman" w:hAnsi="Times New Roman" w:cs="Times New Roman"/>
          <w:sz w:val="24"/>
          <w:szCs w:val="24"/>
        </w:rPr>
      </w:pPr>
      <w:r w:rsidRPr="00C12B19">
        <w:rPr>
          <w:rFonts w:ascii="Times New Roman" w:hAnsi="Times New Roman" w:cs="Times New Roman"/>
          <w:sz w:val="24"/>
          <w:szCs w:val="24"/>
        </w:rPr>
        <w:t>Python 3.x - Programming environment</w:t>
      </w:r>
    </w:p>
    <w:p w14:paraId="019BAF27" w14:textId="77777777" w:rsidR="004F189C" w:rsidRPr="00C12B19" w:rsidRDefault="004F189C" w:rsidP="00414796">
      <w:pPr>
        <w:numPr>
          <w:ilvl w:val="0"/>
          <w:numId w:val="39"/>
        </w:numPr>
        <w:jc w:val="both"/>
        <w:rPr>
          <w:rFonts w:ascii="Times New Roman" w:hAnsi="Times New Roman" w:cs="Times New Roman"/>
          <w:sz w:val="24"/>
          <w:szCs w:val="24"/>
        </w:rPr>
      </w:pPr>
      <w:proofErr w:type="spellStart"/>
      <w:r w:rsidRPr="00C12B19">
        <w:rPr>
          <w:rFonts w:ascii="Times New Roman" w:hAnsi="Times New Roman" w:cs="Times New Roman"/>
          <w:sz w:val="24"/>
          <w:szCs w:val="24"/>
        </w:rPr>
        <w:t>Statsmodels</w:t>
      </w:r>
      <w:proofErr w:type="spellEnd"/>
      <w:r w:rsidRPr="00C12B19">
        <w:rPr>
          <w:rFonts w:ascii="Times New Roman" w:hAnsi="Times New Roman" w:cs="Times New Roman"/>
          <w:sz w:val="24"/>
          <w:szCs w:val="24"/>
        </w:rPr>
        <w:t xml:space="preserve"> - ARIMA implementation with forecasting</w:t>
      </w:r>
    </w:p>
    <w:p w14:paraId="4C9B1640" w14:textId="77777777" w:rsidR="004F189C" w:rsidRPr="00C12B19" w:rsidRDefault="004F189C" w:rsidP="00414796">
      <w:pPr>
        <w:numPr>
          <w:ilvl w:val="0"/>
          <w:numId w:val="39"/>
        </w:numPr>
        <w:jc w:val="both"/>
        <w:rPr>
          <w:rFonts w:ascii="Times New Roman" w:hAnsi="Times New Roman" w:cs="Times New Roman"/>
          <w:sz w:val="24"/>
          <w:szCs w:val="24"/>
        </w:rPr>
      </w:pPr>
      <w:r w:rsidRPr="00C12B19">
        <w:rPr>
          <w:rFonts w:ascii="Times New Roman" w:hAnsi="Times New Roman" w:cs="Times New Roman"/>
          <w:sz w:val="24"/>
          <w:szCs w:val="24"/>
        </w:rPr>
        <w:t>Pandas - Time series data handling and manipulation</w:t>
      </w:r>
    </w:p>
    <w:p w14:paraId="74B18019" w14:textId="77777777" w:rsidR="004F189C" w:rsidRPr="00C12B19" w:rsidRDefault="004F189C" w:rsidP="00414796">
      <w:pPr>
        <w:numPr>
          <w:ilvl w:val="0"/>
          <w:numId w:val="39"/>
        </w:numPr>
        <w:jc w:val="both"/>
        <w:rPr>
          <w:rFonts w:ascii="Times New Roman" w:hAnsi="Times New Roman" w:cs="Times New Roman"/>
          <w:sz w:val="24"/>
          <w:szCs w:val="24"/>
        </w:rPr>
      </w:pPr>
      <w:r w:rsidRPr="00C12B19">
        <w:rPr>
          <w:rFonts w:ascii="Times New Roman" w:hAnsi="Times New Roman" w:cs="Times New Roman"/>
          <w:sz w:val="24"/>
          <w:szCs w:val="24"/>
        </w:rPr>
        <w:t>NumPy - Numerical operations and transformations</w:t>
      </w:r>
    </w:p>
    <w:p w14:paraId="588C2522" w14:textId="77777777" w:rsidR="004F189C" w:rsidRDefault="004F189C" w:rsidP="00414796">
      <w:pPr>
        <w:numPr>
          <w:ilvl w:val="0"/>
          <w:numId w:val="39"/>
        </w:numPr>
        <w:jc w:val="both"/>
        <w:rPr>
          <w:rFonts w:ascii="Times New Roman" w:hAnsi="Times New Roman" w:cs="Times New Roman"/>
          <w:sz w:val="24"/>
          <w:szCs w:val="24"/>
        </w:rPr>
      </w:pPr>
      <w:r w:rsidRPr="00C12B19">
        <w:rPr>
          <w:rFonts w:ascii="Times New Roman" w:hAnsi="Times New Roman" w:cs="Times New Roman"/>
          <w:sz w:val="24"/>
          <w:szCs w:val="24"/>
        </w:rPr>
        <w:t>Matplotlib - Visualization of forecasts and confidence intervals</w:t>
      </w:r>
    </w:p>
    <w:p w14:paraId="1379727B" w14:textId="77777777" w:rsidR="004F189C" w:rsidRPr="00C12B19" w:rsidRDefault="004F189C" w:rsidP="004F189C">
      <w:pPr>
        <w:jc w:val="both"/>
        <w:rPr>
          <w:rFonts w:ascii="Times New Roman" w:hAnsi="Times New Roman" w:cs="Times New Roman"/>
          <w:sz w:val="24"/>
          <w:szCs w:val="24"/>
        </w:rPr>
      </w:pPr>
    </w:p>
    <w:p w14:paraId="35298617" w14:textId="77777777" w:rsidR="004F189C" w:rsidRPr="00C12B19" w:rsidRDefault="004F189C" w:rsidP="004F189C">
      <w:pPr>
        <w:pStyle w:val="Heading3"/>
      </w:pPr>
      <w:bookmarkStart w:id="496" w:name="_Toc211568350"/>
      <w:bookmarkStart w:id="497" w:name="_Toc211587286"/>
      <w:bookmarkStart w:id="498" w:name="_Toc211595302"/>
      <w:r w:rsidRPr="00C12B19">
        <w:t>Configuration:</w:t>
      </w:r>
      <w:bookmarkEnd w:id="496"/>
      <w:bookmarkEnd w:id="497"/>
      <w:bookmarkEnd w:id="498"/>
    </w:p>
    <w:p w14:paraId="1509FD0B" w14:textId="77777777" w:rsidR="004F189C" w:rsidRDefault="004F189C" w:rsidP="004F189C">
      <w:pPr>
        <w:jc w:val="both"/>
        <w:rPr>
          <w:rFonts w:ascii="Times New Roman" w:hAnsi="Times New Roman" w:cs="Times New Roman"/>
          <w:sz w:val="24"/>
          <w:szCs w:val="24"/>
        </w:rPr>
      </w:pPr>
    </w:p>
    <w:p w14:paraId="3B3D5CEC" w14:textId="77777777" w:rsidR="004F189C" w:rsidRDefault="004F189C" w:rsidP="004F189C">
      <w:pPr>
        <w:jc w:val="both"/>
        <w:rPr>
          <w:rFonts w:ascii="Times New Roman" w:hAnsi="Times New Roman" w:cs="Times New Roman"/>
          <w:sz w:val="24"/>
          <w:szCs w:val="24"/>
        </w:rPr>
      </w:pPr>
      <w:r w:rsidRPr="000C7333">
        <w:rPr>
          <w:noProof/>
        </w:rPr>
        <w:drawing>
          <wp:inline distT="0" distB="0" distL="0" distR="0" wp14:anchorId="2A71A10B" wp14:editId="643BEFB9">
            <wp:extent cx="3770288" cy="1531088"/>
            <wp:effectExtent l="0" t="0" r="1905" b="0"/>
            <wp:docPr id="1718530716"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98342" name="Picture 2" descr="A screen shot of a computer program&#10;&#10;AI-generated content may be incorrect."/>
                    <pic:cNvPicPr>
                      <a:picLocks noChangeAspect="1" noChangeArrowheads="1"/>
                    </pic:cNvPicPr>
                  </pic:nvPicPr>
                  <pic:blipFill rotWithShape="1">
                    <a:blip r:embed="rId61">
                      <a:extLst>
                        <a:ext uri="{28A0092B-C50C-407E-A947-70E740481C1C}">
                          <a14:useLocalDpi xmlns:a14="http://schemas.microsoft.com/office/drawing/2010/main" val="0"/>
                        </a:ext>
                      </a:extLst>
                    </a:blip>
                    <a:srcRect l="-26" t="52966" r="26" b="8110"/>
                    <a:stretch>
                      <a:fillRect/>
                    </a:stretch>
                  </pic:blipFill>
                  <pic:spPr bwMode="auto">
                    <a:xfrm>
                      <a:off x="0" y="0"/>
                      <a:ext cx="3771900" cy="1531743"/>
                    </a:xfrm>
                    <a:prstGeom prst="rect">
                      <a:avLst/>
                    </a:prstGeom>
                    <a:noFill/>
                    <a:ln>
                      <a:noFill/>
                    </a:ln>
                    <a:extLst>
                      <a:ext uri="{53640926-AAD7-44D8-BBD7-CCE9431645EC}">
                        <a14:shadowObscured xmlns:a14="http://schemas.microsoft.com/office/drawing/2010/main"/>
                      </a:ext>
                    </a:extLst>
                  </pic:spPr>
                </pic:pic>
              </a:graphicData>
            </a:graphic>
          </wp:inline>
        </w:drawing>
      </w:r>
    </w:p>
    <w:p w14:paraId="3C229FFA" w14:textId="77777777" w:rsidR="004F189C" w:rsidRDefault="004F189C" w:rsidP="004F189C">
      <w:pPr>
        <w:jc w:val="both"/>
        <w:rPr>
          <w:rFonts w:ascii="Times New Roman" w:hAnsi="Times New Roman" w:cs="Times New Roman"/>
          <w:sz w:val="24"/>
          <w:szCs w:val="24"/>
        </w:rPr>
      </w:pPr>
    </w:p>
    <w:p w14:paraId="17601649" w14:textId="77777777" w:rsidR="004F189C" w:rsidRDefault="004F189C" w:rsidP="004F189C">
      <w:pPr>
        <w:jc w:val="both"/>
        <w:rPr>
          <w:rFonts w:ascii="Times New Roman" w:hAnsi="Times New Roman" w:cs="Times New Roman"/>
          <w:sz w:val="24"/>
          <w:szCs w:val="24"/>
        </w:rPr>
      </w:pPr>
    </w:p>
    <w:p w14:paraId="5C43A78A" w14:textId="77777777" w:rsidR="004F189C" w:rsidRDefault="004F189C" w:rsidP="004F189C">
      <w:pPr>
        <w:jc w:val="both"/>
        <w:rPr>
          <w:rFonts w:ascii="Times New Roman" w:hAnsi="Times New Roman" w:cs="Times New Roman"/>
          <w:sz w:val="24"/>
          <w:szCs w:val="24"/>
        </w:rPr>
      </w:pPr>
    </w:p>
    <w:p w14:paraId="2A7F3BBD" w14:textId="77777777" w:rsidR="004F189C" w:rsidRDefault="004F189C" w:rsidP="004F189C">
      <w:pPr>
        <w:jc w:val="both"/>
        <w:rPr>
          <w:rFonts w:ascii="Times New Roman" w:hAnsi="Times New Roman" w:cs="Times New Roman"/>
          <w:sz w:val="24"/>
          <w:szCs w:val="24"/>
        </w:rPr>
      </w:pPr>
    </w:p>
    <w:p w14:paraId="6E239CFF" w14:textId="77777777" w:rsidR="004F189C" w:rsidRDefault="004F189C" w:rsidP="004F189C">
      <w:pPr>
        <w:jc w:val="both"/>
        <w:rPr>
          <w:rFonts w:ascii="Times New Roman" w:hAnsi="Times New Roman" w:cs="Times New Roman"/>
          <w:sz w:val="24"/>
          <w:szCs w:val="24"/>
        </w:rPr>
      </w:pPr>
    </w:p>
    <w:p w14:paraId="674ACC95" w14:textId="77777777" w:rsidR="004F189C" w:rsidRDefault="004F189C" w:rsidP="004F189C">
      <w:pPr>
        <w:jc w:val="both"/>
        <w:rPr>
          <w:rFonts w:ascii="Times New Roman" w:hAnsi="Times New Roman" w:cs="Times New Roman"/>
          <w:sz w:val="24"/>
          <w:szCs w:val="24"/>
        </w:rPr>
      </w:pPr>
    </w:p>
    <w:p w14:paraId="3B976A56" w14:textId="77777777" w:rsidR="004F189C" w:rsidRDefault="004F189C" w:rsidP="004F189C">
      <w:pPr>
        <w:jc w:val="both"/>
        <w:rPr>
          <w:rFonts w:ascii="Times New Roman" w:hAnsi="Times New Roman" w:cs="Times New Roman"/>
          <w:sz w:val="24"/>
          <w:szCs w:val="24"/>
        </w:rPr>
      </w:pPr>
    </w:p>
    <w:p w14:paraId="3AD748E6" w14:textId="77777777" w:rsidR="004F189C" w:rsidRDefault="004F189C" w:rsidP="004F189C">
      <w:pPr>
        <w:jc w:val="both"/>
        <w:rPr>
          <w:rFonts w:ascii="Times New Roman" w:hAnsi="Times New Roman" w:cs="Times New Roman"/>
          <w:sz w:val="24"/>
          <w:szCs w:val="24"/>
        </w:rPr>
      </w:pPr>
    </w:p>
    <w:p w14:paraId="7014695B" w14:textId="77777777" w:rsidR="004F189C" w:rsidRDefault="004F189C" w:rsidP="004F189C">
      <w:pPr>
        <w:jc w:val="both"/>
        <w:rPr>
          <w:rFonts w:ascii="Times New Roman" w:hAnsi="Times New Roman" w:cs="Times New Roman"/>
          <w:sz w:val="24"/>
          <w:szCs w:val="24"/>
        </w:rPr>
      </w:pPr>
    </w:p>
    <w:p w14:paraId="5A1AC50A" w14:textId="77777777" w:rsidR="004F189C" w:rsidRDefault="004F189C" w:rsidP="004F189C">
      <w:pPr>
        <w:jc w:val="both"/>
        <w:rPr>
          <w:rFonts w:ascii="Times New Roman" w:hAnsi="Times New Roman" w:cs="Times New Roman"/>
          <w:sz w:val="24"/>
          <w:szCs w:val="24"/>
        </w:rPr>
      </w:pPr>
    </w:p>
    <w:p w14:paraId="5005E992" w14:textId="77777777" w:rsidR="004F189C" w:rsidRDefault="004F189C" w:rsidP="004F189C">
      <w:pPr>
        <w:jc w:val="both"/>
        <w:rPr>
          <w:rFonts w:ascii="Times New Roman" w:hAnsi="Times New Roman" w:cs="Times New Roman"/>
          <w:sz w:val="24"/>
          <w:szCs w:val="24"/>
        </w:rPr>
      </w:pPr>
    </w:p>
    <w:p w14:paraId="0DDE772F" w14:textId="77777777" w:rsidR="004F189C" w:rsidRDefault="004F189C" w:rsidP="004F189C">
      <w:pPr>
        <w:jc w:val="both"/>
        <w:rPr>
          <w:rFonts w:ascii="Times New Roman" w:hAnsi="Times New Roman" w:cs="Times New Roman"/>
          <w:sz w:val="24"/>
          <w:szCs w:val="24"/>
        </w:rPr>
      </w:pPr>
    </w:p>
    <w:p w14:paraId="2A8F0431" w14:textId="77777777" w:rsidR="004F189C" w:rsidRPr="00C12B19" w:rsidRDefault="004F189C" w:rsidP="004F189C">
      <w:pPr>
        <w:jc w:val="both"/>
        <w:rPr>
          <w:rFonts w:ascii="Times New Roman" w:hAnsi="Times New Roman" w:cs="Times New Roman"/>
          <w:sz w:val="24"/>
          <w:szCs w:val="24"/>
        </w:rPr>
      </w:pPr>
    </w:p>
    <w:p w14:paraId="4BA09588" w14:textId="77777777" w:rsidR="004F189C" w:rsidRPr="00C12B19" w:rsidRDefault="004F189C" w:rsidP="004F189C">
      <w:pPr>
        <w:pStyle w:val="Heading2"/>
      </w:pPr>
      <w:bookmarkStart w:id="499" w:name="_Toc211568351"/>
      <w:bookmarkStart w:id="500" w:name="_Toc211587287"/>
      <w:bookmarkStart w:id="501" w:name="_Toc211595303"/>
      <w:r w:rsidRPr="00C12B19">
        <w:t>Data Processing Pipeline</w:t>
      </w:r>
      <w:bookmarkEnd w:id="499"/>
      <w:bookmarkEnd w:id="500"/>
      <w:bookmarkEnd w:id="501"/>
    </w:p>
    <w:p w14:paraId="6A95520E" w14:textId="77777777" w:rsidR="004F189C" w:rsidRPr="00FB4E67" w:rsidRDefault="004F189C" w:rsidP="004F189C">
      <w:pPr>
        <w:pStyle w:val="Heading3"/>
      </w:pPr>
      <w:bookmarkStart w:id="502" w:name="_Toc211568352"/>
      <w:bookmarkStart w:id="503" w:name="_Toc211587288"/>
      <w:bookmarkStart w:id="504" w:name="_Toc211595304"/>
      <w:r w:rsidRPr="00FB4E67">
        <w:t>Data Import and Preparation</w:t>
      </w:r>
      <w:bookmarkEnd w:id="502"/>
      <w:bookmarkEnd w:id="503"/>
      <w:bookmarkEnd w:id="504"/>
    </w:p>
    <w:p w14:paraId="7D79C025"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The data loading process implements robust date handling and column standardization:</w:t>
      </w:r>
    </w:p>
    <w:p w14:paraId="42CD3C35" w14:textId="77777777" w:rsidR="004F189C"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python</w:t>
      </w:r>
    </w:p>
    <w:p w14:paraId="568BA554" w14:textId="77777777" w:rsidR="004F189C" w:rsidRDefault="004F189C" w:rsidP="004F189C">
      <w:pPr>
        <w:jc w:val="both"/>
        <w:rPr>
          <w:rFonts w:ascii="Times New Roman" w:hAnsi="Times New Roman" w:cs="Times New Roman"/>
          <w:sz w:val="24"/>
          <w:szCs w:val="24"/>
        </w:rPr>
      </w:pPr>
      <w:r w:rsidRPr="00CE4F40">
        <w:rPr>
          <w:rFonts w:ascii="Times New Roman" w:hAnsi="Times New Roman" w:cs="Times New Roman"/>
          <w:noProof/>
          <w:sz w:val="24"/>
          <w:szCs w:val="24"/>
        </w:rPr>
        <w:drawing>
          <wp:inline distT="0" distB="0" distL="0" distR="0" wp14:anchorId="6A68660B" wp14:editId="421FAC08">
            <wp:extent cx="5731510" cy="1515745"/>
            <wp:effectExtent l="0" t="0" r="2540" b="8255"/>
            <wp:docPr id="1873486492" name="Picture 1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492" name="Picture 18" descr="A computer screen shot of a program code&#10;&#10;AI-generated content may be incorrect."/>
                    <pic:cNvPicPr>
                      <a:picLocks noChangeAspect="1" noChangeArrowheads="1"/>
                    </pic:cNvPicPr>
                  </pic:nvPicPr>
                  <pic:blipFill rotWithShape="1">
                    <a:blip r:embed="rId62">
                      <a:extLst>
                        <a:ext uri="{28A0092B-C50C-407E-A947-70E740481C1C}">
                          <a14:useLocalDpi xmlns:a14="http://schemas.microsoft.com/office/drawing/2010/main" val="0"/>
                        </a:ext>
                      </a:extLst>
                    </a:blip>
                    <a:srcRect t="64218"/>
                    <a:stretch>
                      <a:fillRect/>
                    </a:stretch>
                  </pic:blipFill>
                  <pic:spPr bwMode="auto">
                    <a:xfrm>
                      <a:off x="0" y="0"/>
                      <a:ext cx="5731510" cy="1515745"/>
                    </a:xfrm>
                    <a:prstGeom prst="rect">
                      <a:avLst/>
                    </a:prstGeom>
                    <a:noFill/>
                    <a:ln>
                      <a:noFill/>
                    </a:ln>
                    <a:extLst>
                      <a:ext uri="{53640926-AAD7-44D8-BBD7-CCE9431645EC}">
                        <a14:shadowObscured xmlns:a14="http://schemas.microsoft.com/office/drawing/2010/main"/>
                      </a:ext>
                    </a:extLst>
                  </pic:spPr>
                </pic:pic>
              </a:graphicData>
            </a:graphic>
          </wp:inline>
        </w:drawing>
      </w:r>
    </w:p>
    <w:p w14:paraId="46526CD2" w14:textId="77777777" w:rsidR="004F189C" w:rsidRDefault="004F189C" w:rsidP="004F189C">
      <w:pPr>
        <w:jc w:val="both"/>
        <w:rPr>
          <w:rFonts w:ascii="Times New Roman" w:hAnsi="Times New Roman" w:cs="Times New Roman"/>
          <w:sz w:val="24"/>
          <w:szCs w:val="24"/>
        </w:rPr>
      </w:pPr>
    </w:p>
    <w:p w14:paraId="63257DF1" w14:textId="77777777" w:rsidR="004F189C" w:rsidRPr="00C21BDD" w:rsidRDefault="004F189C" w:rsidP="004F189C">
      <w:pPr>
        <w:jc w:val="both"/>
        <w:rPr>
          <w:rFonts w:ascii="Times New Roman" w:hAnsi="Times New Roman" w:cs="Times New Roman"/>
          <w:sz w:val="24"/>
          <w:szCs w:val="24"/>
        </w:rPr>
      </w:pPr>
      <w:r w:rsidRPr="00C21BDD">
        <w:rPr>
          <w:rFonts w:ascii="Times New Roman" w:hAnsi="Times New Roman" w:cs="Times New Roman"/>
          <w:noProof/>
          <w:sz w:val="24"/>
          <w:szCs w:val="24"/>
        </w:rPr>
        <w:drawing>
          <wp:inline distT="0" distB="0" distL="0" distR="0" wp14:anchorId="5417884B" wp14:editId="25D499D6">
            <wp:extent cx="5731510" cy="1165860"/>
            <wp:effectExtent l="0" t="0" r="2540" b="0"/>
            <wp:docPr id="1522421267" name="Picture 20"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21267" name="Picture 20" descr="A computer screen shot of text&#10;&#10;AI-generated content may be incorrect."/>
                    <pic:cNvPicPr>
                      <a:picLocks noChangeAspect="1" noChangeArrowheads="1"/>
                    </pic:cNvPicPr>
                  </pic:nvPicPr>
                  <pic:blipFill rotWithShape="1">
                    <a:blip r:embed="rId63">
                      <a:extLst>
                        <a:ext uri="{28A0092B-C50C-407E-A947-70E740481C1C}">
                          <a14:useLocalDpi xmlns:a14="http://schemas.microsoft.com/office/drawing/2010/main" val="0"/>
                        </a:ext>
                      </a:extLst>
                    </a:blip>
                    <a:srcRect t="384" b="70216"/>
                    <a:stretch>
                      <a:fillRect/>
                    </a:stretch>
                  </pic:blipFill>
                  <pic:spPr bwMode="auto">
                    <a:xfrm>
                      <a:off x="0" y="0"/>
                      <a:ext cx="5731510" cy="1165860"/>
                    </a:xfrm>
                    <a:prstGeom prst="rect">
                      <a:avLst/>
                    </a:prstGeom>
                    <a:noFill/>
                    <a:ln>
                      <a:noFill/>
                    </a:ln>
                    <a:extLst>
                      <a:ext uri="{53640926-AAD7-44D8-BBD7-CCE9431645EC}">
                        <a14:shadowObscured xmlns:a14="http://schemas.microsoft.com/office/drawing/2010/main"/>
                      </a:ext>
                    </a:extLst>
                  </pic:spPr>
                </pic:pic>
              </a:graphicData>
            </a:graphic>
          </wp:inline>
        </w:drawing>
      </w:r>
    </w:p>
    <w:p w14:paraId="305D7599" w14:textId="77777777" w:rsidR="004F189C" w:rsidRPr="00FB4E67" w:rsidRDefault="004F189C" w:rsidP="004F189C">
      <w:pPr>
        <w:jc w:val="both"/>
        <w:rPr>
          <w:rFonts w:ascii="Times New Roman" w:hAnsi="Times New Roman" w:cs="Times New Roman"/>
          <w:sz w:val="24"/>
          <w:szCs w:val="24"/>
        </w:rPr>
      </w:pPr>
    </w:p>
    <w:p w14:paraId="0C752967" w14:textId="77777777" w:rsidR="004F189C" w:rsidRPr="00C21BDD" w:rsidRDefault="004F189C" w:rsidP="004F189C">
      <w:r w:rsidRPr="00C21BDD">
        <w:t>Key Processing Steps</w:t>
      </w:r>
      <w:r>
        <w:t>:</w:t>
      </w:r>
    </w:p>
    <w:p w14:paraId="05C21E73" w14:textId="77777777" w:rsidR="004F189C" w:rsidRPr="00FB4E67" w:rsidRDefault="004F189C" w:rsidP="00414796">
      <w:pPr>
        <w:numPr>
          <w:ilvl w:val="0"/>
          <w:numId w:val="40"/>
        </w:numPr>
        <w:jc w:val="both"/>
        <w:rPr>
          <w:rFonts w:ascii="Times New Roman" w:hAnsi="Times New Roman" w:cs="Times New Roman"/>
          <w:sz w:val="24"/>
          <w:szCs w:val="24"/>
        </w:rPr>
      </w:pPr>
      <w:r w:rsidRPr="00FB4E67">
        <w:rPr>
          <w:rFonts w:ascii="Times New Roman" w:hAnsi="Times New Roman" w:cs="Times New Roman"/>
          <w:sz w:val="24"/>
          <w:szCs w:val="24"/>
        </w:rPr>
        <w:t>Date Parsing: Convert month strings to datetime objects with error handling</w:t>
      </w:r>
    </w:p>
    <w:p w14:paraId="0316E6F1" w14:textId="77777777" w:rsidR="004F189C" w:rsidRPr="00FB4E67" w:rsidRDefault="004F189C" w:rsidP="00414796">
      <w:pPr>
        <w:numPr>
          <w:ilvl w:val="0"/>
          <w:numId w:val="40"/>
        </w:numPr>
        <w:jc w:val="both"/>
        <w:rPr>
          <w:rFonts w:ascii="Times New Roman" w:hAnsi="Times New Roman" w:cs="Times New Roman"/>
          <w:sz w:val="24"/>
          <w:szCs w:val="24"/>
        </w:rPr>
      </w:pPr>
      <w:r w:rsidRPr="00FB4E67">
        <w:rPr>
          <w:rFonts w:ascii="Times New Roman" w:hAnsi="Times New Roman" w:cs="Times New Roman"/>
          <w:sz w:val="24"/>
          <w:szCs w:val="24"/>
        </w:rPr>
        <w:t xml:space="preserve">Month-End Alignment: Standardize all dates to end-of-month using </w:t>
      </w:r>
      <w:proofErr w:type="spellStart"/>
      <w:r w:rsidRPr="00FB4E67">
        <w:rPr>
          <w:rFonts w:ascii="Times New Roman" w:hAnsi="Times New Roman" w:cs="Times New Roman"/>
          <w:sz w:val="24"/>
          <w:szCs w:val="24"/>
        </w:rPr>
        <w:t>MonthEnd</w:t>
      </w:r>
      <w:proofErr w:type="spellEnd"/>
      <w:r w:rsidRPr="00FB4E67">
        <w:rPr>
          <w:rFonts w:ascii="Times New Roman" w:hAnsi="Times New Roman" w:cs="Times New Roman"/>
          <w:sz w:val="24"/>
          <w:szCs w:val="24"/>
        </w:rPr>
        <w:t>(0)</w:t>
      </w:r>
    </w:p>
    <w:p w14:paraId="20A651C4" w14:textId="77777777" w:rsidR="004F189C" w:rsidRPr="00FB4E67" w:rsidRDefault="004F189C" w:rsidP="00414796">
      <w:pPr>
        <w:numPr>
          <w:ilvl w:val="0"/>
          <w:numId w:val="40"/>
        </w:numPr>
        <w:jc w:val="both"/>
        <w:rPr>
          <w:rFonts w:ascii="Times New Roman" w:hAnsi="Times New Roman" w:cs="Times New Roman"/>
          <w:sz w:val="24"/>
          <w:szCs w:val="24"/>
        </w:rPr>
      </w:pPr>
      <w:r w:rsidRPr="00FB4E67">
        <w:rPr>
          <w:rFonts w:ascii="Times New Roman" w:hAnsi="Times New Roman" w:cs="Times New Roman"/>
          <w:sz w:val="24"/>
          <w:szCs w:val="24"/>
        </w:rPr>
        <w:t>Column Construction: Calculate Total guest nights from components if needed</w:t>
      </w:r>
    </w:p>
    <w:p w14:paraId="279B981C" w14:textId="77777777" w:rsidR="004F189C" w:rsidRPr="00FB4E67" w:rsidRDefault="004F189C" w:rsidP="00414796">
      <w:pPr>
        <w:numPr>
          <w:ilvl w:val="0"/>
          <w:numId w:val="40"/>
        </w:numPr>
        <w:jc w:val="both"/>
        <w:rPr>
          <w:rFonts w:ascii="Times New Roman" w:hAnsi="Times New Roman" w:cs="Times New Roman"/>
          <w:sz w:val="24"/>
          <w:szCs w:val="24"/>
        </w:rPr>
      </w:pPr>
      <w:r w:rsidRPr="00FB4E67">
        <w:rPr>
          <w:rFonts w:ascii="Times New Roman" w:hAnsi="Times New Roman" w:cs="Times New Roman"/>
          <w:sz w:val="24"/>
          <w:szCs w:val="24"/>
        </w:rPr>
        <w:t xml:space="preserve">Aggregation: Sum guest nights by date with </w:t>
      </w:r>
      <w:proofErr w:type="spellStart"/>
      <w:r w:rsidRPr="00FB4E67">
        <w:rPr>
          <w:rFonts w:ascii="Times New Roman" w:hAnsi="Times New Roman" w:cs="Times New Roman"/>
          <w:sz w:val="24"/>
          <w:szCs w:val="24"/>
        </w:rPr>
        <w:t>min_count</w:t>
      </w:r>
      <w:proofErr w:type="spellEnd"/>
      <w:r w:rsidRPr="00FB4E67">
        <w:rPr>
          <w:rFonts w:ascii="Times New Roman" w:hAnsi="Times New Roman" w:cs="Times New Roman"/>
          <w:sz w:val="24"/>
          <w:szCs w:val="24"/>
        </w:rPr>
        <w:t>=1 to preserve missing data patterns</w:t>
      </w:r>
    </w:p>
    <w:p w14:paraId="172734BA" w14:textId="77777777" w:rsidR="004F189C" w:rsidRPr="00FB4E67" w:rsidRDefault="004F189C" w:rsidP="00414796">
      <w:pPr>
        <w:numPr>
          <w:ilvl w:val="0"/>
          <w:numId w:val="40"/>
        </w:numPr>
        <w:jc w:val="both"/>
        <w:rPr>
          <w:rFonts w:ascii="Times New Roman" w:hAnsi="Times New Roman" w:cs="Times New Roman"/>
          <w:sz w:val="24"/>
          <w:szCs w:val="24"/>
        </w:rPr>
      </w:pPr>
      <w:r w:rsidRPr="00FB4E67">
        <w:rPr>
          <w:rFonts w:ascii="Times New Roman" w:hAnsi="Times New Roman" w:cs="Times New Roman"/>
          <w:sz w:val="24"/>
          <w:szCs w:val="24"/>
        </w:rPr>
        <w:t>Time Series Completion: Create full date range and forward/backward fill gaps</w:t>
      </w:r>
    </w:p>
    <w:p w14:paraId="561E9325" w14:textId="77777777" w:rsidR="004F189C" w:rsidRPr="00FB4E67" w:rsidRDefault="004F189C" w:rsidP="004F189C">
      <w:pPr>
        <w:pStyle w:val="Heading3"/>
      </w:pPr>
      <w:bookmarkStart w:id="505" w:name="_Toc211568353"/>
      <w:bookmarkStart w:id="506" w:name="_Toc211587289"/>
      <w:bookmarkStart w:id="507" w:name="_Toc211595305"/>
      <w:r w:rsidRPr="00FB4E67">
        <w:t>Time Series Construction</w:t>
      </w:r>
      <w:bookmarkEnd w:id="505"/>
      <w:bookmarkEnd w:id="506"/>
      <w:bookmarkEnd w:id="507"/>
    </w:p>
    <w:p w14:paraId="6DFFC888" w14:textId="77777777" w:rsidR="004F189C"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 xml:space="preserve">The </w:t>
      </w:r>
      <w:proofErr w:type="spellStart"/>
      <w:r w:rsidRPr="00FB4E67">
        <w:rPr>
          <w:rFonts w:ascii="Times New Roman" w:hAnsi="Times New Roman" w:cs="Times New Roman"/>
          <w:sz w:val="24"/>
          <w:szCs w:val="24"/>
        </w:rPr>
        <w:t>full_month_range</w:t>
      </w:r>
      <w:proofErr w:type="spellEnd"/>
      <w:r w:rsidRPr="00FB4E67">
        <w:rPr>
          <w:rFonts w:ascii="Times New Roman" w:hAnsi="Times New Roman" w:cs="Times New Roman"/>
          <w:sz w:val="24"/>
          <w:szCs w:val="24"/>
        </w:rPr>
        <w:t xml:space="preserve"> function ensures complete temporal coverage:</w:t>
      </w:r>
    </w:p>
    <w:p w14:paraId="08BCFE4C" w14:textId="77777777" w:rsidR="004F189C" w:rsidRDefault="004F189C" w:rsidP="004F189C">
      <w:pPr>
        <w:jc w:val="both"/>
        <w:rPr>
          <w:rFonts w:ascii="Times New Roman" w:hAnsi="Times New Roman" w:cs="Times New Roman"/>
          <w:sz w:val="24"/>
          <w:szCs w:val="24"/>
        </w:rPr>
      </w:pPr>
    </w:p>
    <w:p w14:paraId="55746ADF" w14:textId="77777777" w:rsidR="004F189C" w:rsidRPr="00FB4E67" w:rsidRDefault="004F189C" w:rsidP="004F189C">
      <w:pPr>
        <w:jc w:val="both"/>
        <w:rPr>
          <w:rFonts w:ascii="Times New Roman" w:hAnsi="Times New Roman" w:cs="Times New Roman"/>
          <w:sz w:val="24"/>
          <w:szCs w:val="24"/>
        </w:rPr>
      </w:pPr>
      <w:r w:rsidRPr="009420D2">
        <w:rPr>
          <w:rFonts w:ascii="Times New Roman" w:hAnsi="Times New Roman" w:cs="Times New Roman"/>
          <w:noProof/>
          <w:sz w:val="24"/>
          <w:szCs w:val="24"/>
        </w:rPr>
        <w:drawing>
          <wp:inline distT="0" distB="0" distL="0" distR="0" wp14:anchorId="681E727E" wp14:editId="731B3E1C">
            <wp:extent cx="5731510" cy="839470"/>
            <wp:effectExtent l="0" t="0" r="2540" b="0"/>
            <wp:docPr id="717772679" name="Picture 1" descr="A computer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72679" name="Picture 1" descr="A computer screen shot of numbers&#10;&#10;AI-generated content may be incorrect."/>
                    <pic:cNvPicPr/>
                  </pic:nvPicPr>
                  <pic:blipFill>
                    <a:blip r:embed="rId64"/>
                    <a:stretch>
                      <a:fillRect/>
                    </a:stretch>
                  </pic:blipFill>
                  <pic:spPr>
                    <a:xfrm>
                      <a:off x="0" y="0"/>
                      <a:ext cx="5731510" cy="839470"/>
                    </a:xfrm>
                    <a:prstGeom prst="rect">
                      <a:avLst/>
                    </a:prstGeom>
                  </pic:spPr>
                </pic:pic>
              </a:graphicData>
            </a:graphic>
          </wp:inline>
        </w:drawing>
      </w:r>
    </w:p>
    <w:p w14:paraId="6E34CEDE"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This approach:</w:t>
      </w:r>
    </w:p>
    <w:p w14:paraId="7AF0FD07" w14:textId="77777777" w:rsidR="004F189C" w:rsidRPr="00FB4E67" w:rsidRDefault="004F189C" w:rsidP="00414796">
      <w:pPr>
        <w:numPr>
          <w:ilvl w:val="0"/>
          <w:numId w:val="41"/>
        </w:numPr>
        <w:jc w:val="both"/>
        <w:rPr>
          <w:rFonts w:ascii="Times New Roman" w:hAnsi="Times New Roman" w:cs="Times New Roman"/>
          <w:sz w:val="24"/>
          <w:szCs w:val="24"/>
        </w:rPr>
      </w:pPr>
      <w:r w:rsidRPr="00FB4E67">
        <w:rPr>
          <w:rFonts w:ascii="Times New Roman" w:hAnsi="Times New Roman" w:cs="Times New Roman"/>
          <w:sz w:val="24"/>
          <w:szCs w:val="24"/>
        </w:rPr>
        <w:t>Identifies minimum and maximum dates in the data</w:t>
      </w:r>
    </w:p>
    <w:p w14:paraId="0A27E26B" w14:textId="77777777" w:rsidR="004F189C" w:rsidRPr="00FB4E67" w:rsidRDefault="004F189C" w:rsidP="00414796">
      <w:pPr>
        <w:numPr>
          <w:ilvl w:val="0"/>
          <w:numId w:val="41"/>
        </w:numPr>
        <w:jc w:val="both"/>
        <w:rPr>
          <w:rFonts w:ascii="Times New Roman" w:hAnsi="Times New Roman" w:cs="Times New Roman"/>
          <w:sz w:val="24"/>
          <w:szCs w:val="24"/>
        </w:rPr>
      </w:pPr>
      <w:r w:rsidRPr="00FB4E67">
        <w:rPr>
          <w:rFonts w:ascii="Times New Roman" w:hAnsi="Times New Roman" w:cs="Times New Roman"/>
          <w:sz w:val="24"/>
          <w:szCs w:val="24"/>
        </w:rPr>
        <w:t>Aligns to month-end boundaries</w:t>
      </w:r>
    </w:p>
    <w:p w14:paraId="3725D380" w14:textId="77777777" w:rsidR="004F189C" w:rsidRPr="00FB4E67" w:rsidRDefault="004F189C" w:rsidP="00414796">
      <w:pPr>
        <w:numPr>
          <w:ilvl w:val="0"/>
          <w:numId w:val="41"/>
        </w:numPr>
        <w:jc w:val="both"/>
        <w:rPr>
          <w:rFonts w:ascii="Times New Roman" w:hAnsi="Times New Roman" w:cs="Times New Roman"/>
          <w:sz w:val="24"/>
          <w:szCs w:val="24"/>
        </w:rPr>
      </w:pPr>
      <w:r w:rsidRPr="00FB4E67">
        <w:rPr>
          <w:rFonts w:ascii="Times New Roman" w:hAnsi="Times New Roman" w:cs="Times New Roman"/>
          <w:sz w:val="24"/>
          <w:szCs w:val="24"/>
        </w:rPr>
        <w:t>Creates continuous monthly date range</w:t>
      </w:r>
    </w:p>
    <w:p w14:paraId="412FAAEB" w14:textId="77777777" w:rsidR="004F189C" w:rsidRPr="00FB4E67" w:rsidRDefault="004F189C" w:rsidP="00414796">
      <w:pPr>
        <w:numPr>
          <w:ilvl w:val="0"/>
          <w:numId w:val="41"/>
        </w:numPr>
        <w:jc w:val="both"/>
        <w:rPr>
          <w:rFonts w:ascii="Times New Roman" w:hAnsi="Times New Roman" w:cs="Times New Roman"/>
          <w:sz w:val="24"/>
          <w:szCs w:val="24"/>
        </w:rPr>
      </w:pPr>
      <w:r w:rsidRPr="00FB4E67">
        <w:rPr>
          <w:rFonts w:ascii="Times New Roman" w:hAnsi="Times New Roman" w:cs="Times New Roman"/>
          <w:sz w:val="24"/>
          <w:szCs w:val="24"/>
        </w:rPr>
        <w:t>Eliminates temporal gaps that could destabilize ARIMA estimation</w:t>
      </w:r>
    </w:p>
    <w:p w14:paraId="5CBCD5E8" w14:textId="77777777" w:rsidR="004F189C" w:rsidRDefault="004F189C" w:rsidP="004F189C">
      <w:pPr>
        <w:pStyle w:val="Heading3"/>
      </w:pPr>
      <w:bookmarkStart w:id="508" w:name="_Toc211568354"/>
    </w:p>
    <w:p w14:paraId="53670BA2" w14:textId="77777777" w:rsidR="004F189C" w:rsidRPr="00FB4E67" w:rsidRDefault="004F189C" w:rsidP="004F189C">
      <w:pPr>
        <w:pStyle w:val="Heading3"/>
      </w:pPr>
      <w:bookmarkStart w:id="509" w:name="_Toc211587290"/>
      <w:bookmarkStart w:id="510" w:name="_Toc211595306"/>
      <w:r w:rsidRPr="00FB4E67">
        <w:t>Data Transformation</w:t>
      </w:r>
      <w:bookmarkEnd w:id="508"/>
      <w:bookmarkEnd w:id="509"/>
      <w:bookmarkEnd w:id="510"/>
    </w:p>
    <w:p w14:paraId="33362456"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 xml:space="preserve">The transformation pipeline prepares data for ARIMA </w:t>
      </w:r>
      <w:proofErr w:type="spellStart"/>
      <w:r w:rsidRPr="00FB4E67">
        <w:rPr>
          <w:rFonts w:ascii="Times New Roman" w:hAnsi="Times New Roman" w:cs="Times New Roman"/>
          <w:sz w:val="24"/>
          <w:szCs w:val="24"/>
        </w:rPr>
        <w:t>modeling</w:t>
      </w:r>
      <w:proofErr w:type="spellEnd"/>
      <w:r w:rsidRPr="00FB4E67">
        <w:rPr>
          <w:rFonts w:ascii="Times New Roman" w:hAnsi="Times New Roman" w:cs="Times New Roman"/>
          <w:sz w:val="24"/>
          <w:szCs w:val="24"/>
        </w:rPr>
        <w:t>:</w:t>
      </w:r>
    </w:p>
    <w:p w14:paraId="3F1CD2F4" w14:textId="77777777" w:rsidR="004F189C" w:rsidRDefault="004F189C" w:rsidP="004F189C">
      <w:pPr>
        <w:pStyle w:val="Heading3"/>
      </w:pPr>
      <w:bookmarkStart w:id="511" w:name="_Toc211568355"/>
      <w:bookmarkStart w:id="512" w:name="_Toc211587291"/>
      <w:bookmarkStart w:id="513" w:name="_Toc211595307"/>
      <w:r w:rsidRPr="00FB4E67">
        <w:t>Forward Transformation</w:t>
      </w:r>
      <w:bookmarkEnd w:id="511"/>
      <w:bookmarkEnd w:id="512"/>
      <w:bookmarkEnd w:id="513"/>
    </w:p>
    <w:p w14:paraId="4FD5C111" w14:textId="77777777" w:rsidR="004F189C" w:rsidRPr="00905CCE" w:rsidRDefault="004F189C" w:rsidP="004F189C">
      <w:r w:rsidRPr="00905CCE">
        <w:rPr>
          <w:noProof/>
        </w:rPr>
        <w:drawing>
          <wp:inline distT="0" distB="0" distL="0" distR="0" wp14:anchorId="772ABF6A" wp14:editId="3DFE4077">
            <wp:extent cx="5731510" cy="1440180"/>
            <wp:effectExtent l="0" t="0" r="2540" b="7620"/>
            <wp:docPr id="134632894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28948" name="Picture 1" descr="A computer screen with text on it&#10;&#10;AI-generated content may be incorrect."/>
                    <pic:cNvPicPr/>
                  </pic:nvPicPr>
                  <pic:blipFill>
                    <a:blip r:embed="rId65"/>
                    <a:stretch>
                      <a:fillRect/>
                    </a:stretch>
                  </pic:blipFill>
                  <pic:spPr>
                    <a:xfrm>
                      <a:off x="0" y="0"/>
                      <a:ext cx="5731510" cy="1440180"/>
                    </a:xfrm>
                    <a:prstGeom prst="rect">
                      <a:avLst/>
                    </a:prstGeom>
                  </pic:spPr>
                </pic:pic>
              </a:graphicData>
            </a:graphic>
          </wp:inline>
        </w:drawing>
      </w:r>
    </w:p>
    <w:p w14:paraId="565C8EA1"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Benefits:</w:t>
      </w:r>
    </w:p>
    <w:p w14:paraId="37D88E15" w14:textId="77777777" w:rsidR="004F189C" w:rsidRPr="00FB4E67" w:rsidRDefault="004F189C" w:rsidP="00414796">
      <w:pPr>
        <w:numPr>
          <w:ilvl w:val="0"/>
          <w:numId w:val="42"/>
        </w:numPr>
        <w:jc w:val="both"/>
        <w:rPr>
          <w:rFonts w:ascii="Times New Roman" w:hAnsi="Times New Roman" w:cs="Times New Roman"/>
          <w:sz w:val="24"/>
          <w:szCs w:val="24"/>
        </w:rPr>
      </w:pPr>
      <w:r w:rsidRPr="00FB4E67">
        <w:rPr>
          <w:rFonts w:ascii="Times New Roman" w:hAnsi="Times New Roman" w:cs="Times New Roman"/>
          <w:sz w:val="24"/>
          <w:szCs w:val="24"/>
        </w:rPr>
        <w:t>Variance Stabilization: Log transformation reduces heteroscedasticity</w:t>
      </w:r>
    </w:p>
    <w:p w14:paraId="09CF7C12" w14:textId="77777777" w:rsidR="004F189C" w:rsidRPr="00FB4E67" w:rsidRDefault="004F189C" w:rsidP="00414796">
      <w:pPr>
        <w:numPr>
          <w:ilvl w:val="0"/>
          <w:numId w:val="42"/>
        </w:numPr>
        <w:jc w:val="both"/>
        <w:rPr>
          <w:rFonts w:ascii="Times New Roman" w:hAnsi="Times New Roman" w:cs="Times New Roman"/>
          <w:sz w:val="24"/>
          <w:szCs w:val="24"/>
        </w:rPr>
      </w:pPr>
      <w:r w:rsidRPr="00FB4E67">
        <w:rPr>
          <w:rFonts w:ascii="Times New Roman" w:hAnsi="Times New Roman" w:cs="Times New Roman"/>
          <w:sz w:val="24"/>
          <w:szCs w:val="24"/>
        </w:rPr>
        <w:t>Normalization: Standardization improves numerical stability</w:t>
      </w:r>
    </w:p>
    <w:p w14:paraId="77D77A1B" w14:textId="77777777" w:rsidR="004F189C" w:rsidRPr="00FB4E67" w:rsidRDefault="004F189C" w:rsidP="00414796">
      <w:pPr>
        <w:numPr>
          <w:ilvl w:val="0"/>
          <w:numId w:val="42"/>
        </w:numPr>
        <w:jc w:val="both"/>
        <w:rPr>
          <w:rFonts w:ascii="Times New Roman" w:hAnsi="Times New Roman" w:cs="Times New Roman"/>
          <w:sz w:val="24"/>
          <w:szCs w:val="24"/>
        </w:rPr>
      </w:pPr>
      <w:r w:rsidRPr="00FB4E67">
        <w:rPr>
          <w:rFonts w:ascii="Times New Roman" w:hAnsi="Times New Roman" w:cs="Times New Roman"/>
          <w:sz w:val="24"/>
          <w:szCs w:val="24"/>
        </w:rPr>
        <w:t xml:space="preserve">Mean Stationarity: </w:t>
      </w:r>
      <w:proofErr w:type="spellStart"/>
      <w:r w:rsidRPr="00FB4E67">
        <w:rPr>
          <w:rFonts w:ascii="Times New Roman" w:hAnsi="Times New Roman" w:cs="Times New Roman"/>
          <w:sz w:val="24"/>
          <w:szCs w:val="24"/>
        </w:rPr>
        <w:t>Centering</w:t>
      </w:r>
      <w:proofErr w:type="spellEnd"/>
      <w:r w:rsidRPr="00FB4E67">
        <w:rPr>
          <w:rFonts w:ascii="Times New Roman" w:hAnsi="Times New Roman" w:cs="Times New Roman"/>
          <w:sz w:val="24"/>
          <w:szCs w:val="24"/>
        </w:rPr>
        <w:t xml:space="preserve"> around zero aids convergence</w:t>
      </w:r>
    </w:p>
    <w:p w14:paraId="20744729" w14:textId="77777777" w:rsidR="004F189C" w:rsidRPr="00FB4E67" w:rsidRDefault="004F189C" w:rsidP="00414796">
      <w:pPr>
        <w:numPr>
          <w:ilvl w:val="0"/>
          <w:numId w:val="42"/>
        </w:numPr>
        <w:jc w:val="both"/>
        <w:rPr>
          <w:rFonts w:ascii="Times New Roman" w:hAnsi="Times New Roman" w:cs="Times New Roman"/>
          <w:sz w:val="24"/>
          <w:szCs w:val="24"/>
        </w:rPr>
      </w:pPr>
      <w:r w:rsidRPr="00FB4E67">
        <w:rPr>
          <w:rFonts w:ascii="Times New Roman" w:hAnsi="Times New Roman" w:cs="Times New Roman"/>
          <w:sz w:val="24"/>
          <w:szCs w:val="24"/>
        </w:rPr>
        <w:t>Metadata Storage: Enables precise inverse transformation</w:t>
      </w:r>
    </w:p>
    <w:p w14:paraId="27DAB25C" w14:textId="77777777" w:rsidR="004F189C" w:rsidRDefault="004F189C" w:rsidP="004F189C">
      <w:pPr>
        <w:pStyle w:val="Heading3"/>
      </w:pPr>
      <w:bookmarkStart w:id="514" w:name="_Toc211568356"/>
      <w:bookmarkStart w:id="515" w:name="_Toc211587292"/>
      <w:bookmarkStart w:id="516" w:name="_Toc211595308"/>
      <w:r w:rsidRPr="00FB4E67">
        <w:t>Inverse Transformation</w:t>
      </w:r>
      <w:bookmarkEnd w:id="514"/>
      <w:bookmarkEnd w:id="515"/>
      <w:bookmarkEnd w:id="516"/>
    </w:p>
    <w:p w14:paraId="0BF92B52" w14:textId="77777777" w:rsidR="004F189C" w:rsidRDefault="004F189C" w:rsidP="004F189C"/>
    <w:p w14:paraId="70FFAF98" w14:textId="77777777" w:rsidR="004F189C" w:rsidRPr="00C316DB" w:rsidRDefault="004F189C" w:rsidP="004F189C">
      <w:r w:rsidRPr="00C316DB">
        <w:rPr>
          <w:noProof/>
        </w:rPr>
        <w:drawing>
          <wp:inline distT="0" distB="0" distL="0" distR="0" wp14:anchorId="5DFBF1EA" wp14:editId="257C924C">
            <wp:extent cx="5731510" cy="622300"/>
            <wp:effectExtent l="0" t="0" r="2540" b="6350"/>
            <wp:docPr id="24060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03433" name=""/>
                    <pic:cNvPicPr/>
                  </pic:nvPicPr>
                  <pic:blipFill>
                    <a:blip r:embed="rId66"/>
                    <a:stretch>
                      <a:fillRect/>
                    </a:stretch>
                  </pic:blipFill>
                  <pic:spPr>
                    <a:xfrm>
                      <a:off x="0" y="0"/>
                      <a:ext cx="5731510" cy="622300"/>
                    </a:xfrm>
                    <a:prstGeom prst="rect">
                      <a:avLst/>
                    </a:prstGeom>
                  </pic:spPr>
                </pic:pic>
              </a:graphicData>
            </a:graphic>
          </wp:inline>
        </w:drawing>
      </w:r>
    </w:p>
    <w:p w14:paraId="1C004D03" w14:textId="77777777" w:rsidR="004F189C" w:rsidRDefault="004F189C" w:rsidP="004F189C">
      <w:pPr>
        <w:jc w:val="both"/>
        <w:rPr>
          <w:rFonts w:ascii="Times New Roman" w:hAnsi="Times New Roman" w:cs="Times New Roman"/>
          <w:sz w:val="24"/>
          <w:szCs w:val="24"/>
        </w:rPr>
      </w:pPr>
    </w:p>
    <w:p w14:paraId="52972A0E" w14:textId="77777777" w:rsidR="004F189C" w:rsidRDefault="004F189C" w:rsidP="004F189C">
      <w:pPr>
        <w:jc w:val="both"/>
        <w:rPr>
          <w:rFonts w:ascii="Times New Roman" w:hAnsi="Times New Roman" w:cs="Times New Roman"/>
          <w:sz w:val="24"/>
          <w:szCs w:val="24"/>
        </w:rPr>
      </w:pPr>
    </w:p>
    <w:p w14:paraId="0C353D3F" w14:textId="77777777" w:rsidR="004F189C" w:rsidRDefault="004F189C" w:rsidP="004F189C">
      <w:pPr>
        <w:jc w:val="both"/>
        <w:rPr>
          <w:rFonts w:ascii="Times New Roman" w:hAnsi="Times New Roman" w:cs="Times New Roman"/>
          <w:sz w:val="24"/>
          <w:szCs w:val="24"/>
        </w:rPr>
      </w:pPr>
    </w:p>
    <w:p w14:paraId="717B4B69" w14:textId="77777777" w:rsidR="004F189C" w:rsidRDefault="004F189C" w:rsidP="004F189C">
      <w:pPr>
        <w:jc w:val="both"/>
        <w:rPr>
          <w:rFonts w:ascii="Times New Roman" w:hAnsi="Times New Roman" w:cs="Times New Roman"/>
          <w:sz w:val="24"/>
          <w:szCs w:val="24"/>
        </w:rPr>
      </w:pPr>
    </w:p>
    <w:p w14:paraId="2208FDD2" w14:textId="77777777" w:rsidR="004F189C" w:rsidRDefault="004F189C" w:rsidP="004F189C">
      <w:pPr>
        <w:jc w:val="both"/>
        <w:rPr>
          <w:rFonts w:ascii="Times New Roman" w:hAnsi="Times New Roman" w:cs="Times New Roman"/>
          <w:sz w:val="24"/>
          <w:szCs w:val="24"/>
        </w:rPr>
      </w:pPr>
    </w:p>
    <w:p w14:paraId="4DFE32BC" w14:textId="77777777" w:rsidR="004F189C" w:rsidRDefault="004F189C" w:rsidP="004F189C">
      <w:pPr>
        <w:jc w:val="both"/>
        <w:rPr>
          <w:rFonts w:ascii="Times New Roman" w:hAnsi="Times New Roman" w:cs="Times New Roman"/>
          <w:sz w:val="24"/>
          <w:szCs w:val="24"/>
        </w:rPr>
      </w:pPr>
    </w:p>
    <w:p w14:paraId="2BED4125" w14:textId="77777777" w:rsidR="004F189C" w:rsidRDefault="004F189C" w:rsidP="004F189C">
      <w:pPr>
        <w:jc w:val="both"/>
        <w:rPr>
          <w:rFonts w:ascii="Times New Roman" w:hAnsi="Times New Roman" w:cs="Times New Roman"/>
          <w:sz w:val="24"/>
          <w:szCs w:val="24"/>
        </w:rPr>
      </w:pPr>
    </w:p>
    <w:p w14:paraId="47E90308" w14:textId="77777777" w:rsidR="004F189C" w:rsidRDefault="004F189C" w:rsidP="004F189C">
      <w:pPr>
        <w:jc w:val="both"/>
        <w:rPr>
          <w:rFonts w:ascii="Times New Roman" w:hAnsi="Times New Roman" w:cs="Times New Roman"/>
          <w:sz w:val="24"/>
          <w:szCs w:val="24"/>
        </w:rPr>
      </w:pPr>
    </w:p>
    <w:p w14:paraId="51261489" w14:textId="77777777" w:rsidR="004F189C" w:rsidRDefault="004F189C" w:rsidP="004F189C">
      <w:pPr>
        <w:jc w:val="both"/>
        <w:rPr>
          <w:rFonts w:ascii="Times New Roman" w:hAnsi="Times New Roman" w:cs="Times New Roman"/>
          <w:sz w:val="24"/>
          <w:szCs w:val="24"/>
        </w:rPr>
      </w:pPr>
    </w:p>
    <w:p w14:paraId="3CEEA250" w14:textId="77777777" w:rsidR="004F189C" w:rsidRDefault="004F189C" w:rsidP="004F189C">
      <w:pPr>
        <w:jc w:val="both"/>
        <w:rPr>
          <w:rFonts w:ascii="Times New Roman" w:hAnsi="Times New Roman" w:cs="Times New Roman"/>
          <w:sz w:val="24"/>
          <w:szCs w:val="24"/>
        </w:rPr>
      </w:pPr>
    </w:p>
    <w:p w14:paraId="29D5A909" w14:textId="77777777" w:rsidR="004F189C" w:rsidRDefault="004F189C" w:rsidP="004F189C">
      <w:pPr>
        <w:jc w:val="both"/>
        <w:rPr>
          <w:rFonts w:ascii="Times New Roman" w:hAnsi="Times New Roman" w:cs="Times New Roman"/>
          <w:sz w:val="24"/>
          <w:szCs w:val="24"/>
        </w:rPr>
      </w:pPr>
    </w:p>
    <w:p w14:paraId="04C28D2C" w14:textId="77777777" w:rsidR="004F189C" w:rsidRDefault="004F189C" w:rsidP="004F189C">
      <w:pPr>
        <w:jc w:val="both"/>
        <w:rPr>
          <w:rFonts w:ascii="Times New Roman" w:hAnsi="Times New Roman" w:cs="Times New Roman"/>
          <w:sz w:val="24"/>
          <w:szCs w:val="24"/>
        </w:rPr>
      </w:pPr>
    </w:p>
    <w:p w14:paraId="36AE8EBA" w14:textId="77777777" w:rsidR="004F189C" w:rsidRDefault="004F189C" w:rsidP="004F189C">
      <w:pPr>
        <w:jc w:val="both"/>
        <w:rPr>
          <w:rFonts w:ascii="Times New Roman" w:hAnsi="Times New Roman" w:cs="Times New Roman"/>
          <w:sz w:val="24"/>
          <w:szCs w:val="24"/>
        </w:rPr>
      </w:pPr>
    </w:p>
    <w:p w14:paraId="61A642D2" w14:textId="77777777" w:rsidR="004F189C" w:rsidRDefault="004F189C" w:rsidP="004F189C">
      <w:pPr>
        <w:jc w:val="both"/>
        <w:rPr>
          <w:rFonts w:ascii="Times New Roman" w:hAnsi="Times New Roman" w:cs="Times New Roman"/>
          <w:sz w:val="24"/>
          <w:szCs w:val="24"/>
        </w:rPr>
      </w:pPr>
    </w:p>
    <w:p w14:paraId="425E568B" w14:textId="77777777" w:rsidR="004F189C" w:rsidRDefault="004F189C" w:rsidP="004F189C">
      <w:pPr>
        <w:jc w:val="both"/>
        <w:rPr>
          <w:rFonts w:ascii="Times New Roman" w:hAnsi="Times New Roman" w:cs="Times New Roman"/>
          <w:sz w:val="24"/>
          <w:szCs w:val="24"/>
        </w:rPr>
      </w:pPr>
    </w:p>
    <w:p w14:paraId="382AEDAF" w14:textId="77777777" w:rsidR="004F189C" w:rsidRDefault="004F189C" w:rsidP="004F189C">
      <w:pPr>
        <w:jc w:val="both"/>
        <w:rPr>
          <w:rFonts w:ascii="Times New Roman" w:hAnsi="Times New Roman" w:cs="Times New Roman"/>
          <w:sz w:val="24"/>
          <w:szCs w:val="24"/>
        </w:rPr>
      </w:pPr>
    </w:p>
    <w:p w14:paraId="61ED2E96" w14:textId="77777777" w:rsidR="004F189C" w:rsidRDefault="004F189C" w:rsidP="004F189C">
      <w:pPr>
        <w:jc w:val="both"/>
        <w:rPr>
          <w:rFonts w:ascii="Times New Roman" w:hAnsi="Times New Roman" w:cs="Times New Roman"/>
          <w:sz w:val="24"/>
          <w:szCs w:val="24"/>
        </w:rPr>
      </w:pPr>
    </w:p>
    <w:p w14:paraId="63210C6D" w14:textId="77777777" w:rsidR="004F189C" w:rsidRPr="00FB4E67" w:rsidRDefault="004F189C" w:rsidP="004F189C">
      <w:pPr>
        <w:jc w:val="both"/>
        <w:rPr>
          <w:rFonts w:ascii="Times New Roman" w:hAnsi="Times New Roman" w:cs="Times New Roman"/>
          <w:sz w:val="24"/>
          <w:szCs w:val="24"/>
        </w:rPr>
      </w:pPr>
    </w:p>
    <w:p w14:paraId="05E6ACEF" w14:textId="77777777" w:rsidR="004F189C" w:rsidRPr="00FB4E67" w:rsidRDefault="004F189C" w:rsidP="004F189C">
      <w:pPr>
        <w:pStyle w:val="Heading2"/>
      </w:pPr>
      <w:bookmarkStart w:id="517" w:name="_Toc211568357"/>
      <w:bookmarkStart w:id="518" w:name="_Toc211587293"/>
      <w:bookmarkStart w:id="519" w:name="_Toc211595309"/>
      <w:r w:rsidRPr="00FB4E67">
        <w:t>Model Implementation</w:t>
      </w:r>
      <w:bookmarkEnd w:id="517"/>
      <w:bookmarkEnd w:id="518"/>
      <w:bookmarkEnd w:id="519"/>
    </w:p>
    <w:p w14:paraId="7D84FF8C" w14:textId="77777777" w:rsidR="004F189C" w:rsidRPr="00FB4E67" w:rsidRDefault="004F189C" w:rsidP="004F189C">
      <w:pPr>
        <w:pStyle w:val="Heading3"/>
      </w:pPr>
      <w:bookmarkStart w:id="520" w:name="_Toc211568358"/>
      <w:bookmarkStart w:id="521" w:name="_Toc211587294"/>
      <w:bookmarkStart w:id="522" w:name="_Toc211595310"/>
      <w:r w:rsidRPr="00FB4E67">
        <w:t>Training Framework</w:t>
      </w:r>
      <w:bookmarkEnd w:id="520"/>
      <w:bookmarkEnd w:id="521"/>
      <w:bookmarkEnd w:id="522"/>
    </w:p>
    <w:p w14:paraId="724C9CEF"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The implementation provides comprehensive model fitting with automatic order selection:</w:t>
      </w:r>
    </w:p>
    <w:p w14:paraId="002D7F6E" w14:textId="77777777" w:rsidR="004F189C" w:rsidRDefault="004F189C" w:rsidP="004F189C">
      <w:pPr>
        <w:jc w:val="both"/>
        <w:rPr>
          <w:rFonts w:ascii="Times New Roman" w:hAnsi="Times New Roman" w:cs="Times New Roman"/>
          <w:sz w:val="24"/>
          <w:szCs w:val="24"/>
        </w:rPr>
      </w:pPr>
    </w:p>
    <w:p w14:paraId="6C7E4326" w14:textId="77777777" w:rsidR="004F189C" w:rsidRDefault="004F189C" w:rsidP="004F189C">
      <w:pPr>
        <w:jc w:val="both"/>
        <w:rPr>
          <w:rFonts w:ascii="Times New Roman" w:hAnsi="Times New Roman" w:cs="Times New Roman"/>
          <w:sz w:val="24"/>
          <w:szCs w:val="24"/>
        </w:rPr>
      </w:pPr>
      <w:r w:rsidRPr="009B1957">
        <w:rPr>
          <w:rFonts w:ascii="Times New Roman" w:hAnsi="Times New Roman" w:cs="Times New Roman"/>
          <w:noProof/>
          <w:sz w:val="24"/>
          <w:szCs w:val="24"/>
        </w:rPr>
        <w:drawing>
          <wp:inline distT="0" distB="0" distL="0" distR="0" wp14:anchorId="370543DA" wp14:editId="6008DEA8">
            <wp:extent cx="5731510" cy="1380490"/>
            <wp:effectExtent l="0" t="0" r="2540" b="0"/>
            <wp:docPr id="1522985290"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85290" name="Picture 1" descr="A computer code on a black background&#10;&#10;AI-generated content may be incorrect."/>
                    <pic:cNvPicPr/>
                  </pic:nvPicPr>
                  <pic:blipFill>
                    <a:blip r:embed="rId67"/>
                    <a:stretch>
                      <a:fillRect/>
                    </a:stretch>
                  </pic:blipFill>
                  <pic:spPr>
                    <a:xfrm>
                      <a:off x="0" y="0"/>
                      <a:ext cx="5731510" cy="1380490"/>
                    </a:xfrm>
                    <a:prstGeom prst="rect">
                      <a:avLst/>
                    </a:prstGeom>
                  </pic:spPr>
                </pic:pic>
              </a:graphicData>
            </a:graphic>
          </wp:inline>
        </w:drawing>
      </w:r>
    </w:p>
    <w:p w14:paraId="42E2FEBE" w14:textId="77777777" w:rsidR="004F189C" w:rsidRPr="00FB4E67" w:rsidRDefault="004F189C" w:rsidP="004F189C">
      <w:pPr>
        <w:jc w:val="both"/>
        <w:rPr>
          <w:rFonts w:ascii="Times New Roman" w:hAnsi="Times New Roman" w:cs="Times New Roman"/>
          <w:sz w:val="24"/>
          <w:szCs w:val="24"/>
        </w:rPr>
      </w:pPr>
      <w:r w:rsidRPr="009B5912">
        <w:rPr>
          <w:rFonts w:ascii="Times New Roman" w:hAnsi="Times New Roman" w:cs="Times New Roman"/>
          <w:noProof/>
          <w:sz w:val="24"/>
          <w:szCs w:val="24"/>
        </w:rPr>
        <w:drawing>
          <wp:inline distT="0" distB="0" distL="0" distR="0" wp14:anchorId="4F52B26A" wp14:editId="32936F1D">
            <wp:extent cx="5731510" cy="855345"/>
            <wp:effectExtent l="0" t="0" r="2540" b="1905"/>
            <wp:docPr id="141970921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09212" name="Picture 1" descr="A black screen with white text&#10;&#10;AI-generated content may be incorrect."/>
                    <pic:cNvPicPr/>
                  </pic:nvPicPr>
                  <pic:blipFill>
                    <a:blip r:embed="rId68"/>
                    <a:stretch>
                      <a:fillRect/>
                    </a:stretch>
                  </pic:blipFill>
                  <pic:spPr>
                    <a:xfrm>
                      <a:off x="0" y="0"/>
                      <a:ext cx="5731510" cy="855345"/>
                    </a:xfrm>
                    <a:prstGeom prst="rect">
                      <a:avLst/>
                    </a:prstGeom>
                  </pic:spPr>
                </pic:pic>
              </a:graphicData>
            </a:graphic>
          </wp:inline>
        </w:drawing>
      </w:r>
    </w:p>
    <w:p w14:paraId="1953A381"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Robust Fitting Strategy:</w:t>
      </w:r>
    </w:p>
    <w:p w14:paraId="38B45598" w14:textId="77777777" w:rsidR="004F189C" w:rsidRPr="00FB4E67" w:rsidRDefault="004F189C" w:rsidP="00414796">
      <w:pPr>
        <w:numPr>
          <w:ilvl w:val="0"/>
          <w:numId w:val="43"/>
        </w:numPr>
        <w:jc w:val="both"/>
        <w:rPr>
          <w:rFonts w:ascii="Times New Roman" w:hAnsi="Times New Roman" w:cs="Times New Roman"/>
          <w:sz w:val="24"/>
          <w:szCs w:val="24"/>
        </w:rPr>
      </w:pPr>
      <w:r w:rsidRPr="00FB4E67">
        <w:rPr>
          <w:rFonts w:ascii="Times New Roman" w:hAnsi="Times New Roman" w:cs="Times New Roman"/>
          <w:sz w:val="24"/>
          <w:szCs w:val="24"/>
        </w:rPr>
        <w:t>Attempt primary order specified in ARIMA_ORDERS</w:t>
      </w:r>
    </w:p>
    <w:p w14:paraId="794477DD" w14:textId="77777777" w:rsidR="004F189C" w:rsidRPr="00FB4E67" w:rsidRDefault="004F189C" w:rsidP="00414796">
      <w:pPr>
        <w:numPr>
          <w:ilvl w:val="0"/>
          <w:numId w:val="43"/>
        </w:numPr>
        <w:jc w:val="both"/>
        <w:rPr>
          <w:rFonts w:ascii="Times New Roman" w:hAnsi="Times New Roman" w:cs="Times New Roman"/>
          <w:sz w:val="24"/>
          <w:szCs w:val="24"/>
        </w:rPr>
      </w:pPr>
      <w:r w:rsidRPr="00FB4E67">
        <w:rPr>
          <w:rFonts w:ascii="Times New Roman" w:hAnsi="Times New Roman" w:cs="Times New Roman"/>
          <w:sz w:val="24"/>
          <w:szCs w:val="24"/>
        </w:rPr>
        <w:t>If failure, iterate through fallback orders</w:t>
      </w:r>
    </w:p>
    <w:p w14:paraId="52B75CB5" w14:textId="77777777" w:rsidR="004F189C" w:rsidRPr="00FB4E67" w:rsidRDefault="004F189C" w:rsidP="00414796">
      <w:pPr>
        <w:numPr>
          <w:ilvl w:val="0"/>
          <w:numId w:val="43"/>
        </w:numPr>
        <w:jc w:val="both"/>
        <w:rPr>
          <w:rFonts w:ascii="Times New Roman" w:hAnsi="Times New Roman" w:cs="Times New Roman"/>
          <w:sz w:val="24"/>
          <w:szCs w:val="24"/>
        </w:rPr>
      </w:pPr>
      <w:r w:rsidRPr="00FB4E67">
        <w:rPr>
          <w:rFonts w:ascii="Times New Roman" w:hAnsi="Times New Roman" w:cs="Times New Roman"/>
          <w:sz w:val="24"/>
          <w:szCs w:val="24"/>
        </w:rPr>
        <w:t>Use flexible stationarity/invertibility constraints</w:t>
      </w:r>
    </w:p>
    <w:p w14:paraId="5F6C7CAB" w14:textId="77777777" w:rsidR="004F189C" w:rsidRPr="00FB4E67" w:rsidRDefault="004F189C" w:rsidP="00414796">
      <w:pPr>
        <w:numPr>
          <w:ilvl w:val="0"/>
          <w:numId w:val="43"/>
        </w:numPr>
        <w:jc w:val="both"/>
        <w:rPr>
          <w:rFonts w:ascii="Times New Roman" w:hAnsi="Times New Roman" w:cs="Times New Roman"/>
          <w:sz w:val="24"/>
          <w:szCs w:val="24"/>
        </w:rPr>
      </w:pPr>
      <w:r w:rsidRPr="00FB4E67">
        <w:rPr>
          <w:rFonts w:ascii="Times New Roman" w:hAnsi="Times New Roman" w:cs="Times New Roman"/>
          <w:sz w:val="24"/>
          <w:szCs w:val="24"/>
        </w:rPr>
        <w:t>Return both fitted model and successful order</w:t>
      </w:r>
    </w:p>
    <w:p w14:paraId="5FF7A20E" w14:textId="77777777" w:rsidR="004F189C" w:rsidRDefault="004F189C" w:rsidP="00414796">
      <w:pPr>
        <w:numPr>
          <w:ilvl w:val="0"/>
          <w:numId w:val="43"/>
        </w:numPr>
        <w:jc w:val="both"/>
        <w:rPr>
          <w:rFonts w:ascii="Times New Roman" w:hAnsi="Times New Roman" w:cs="Times New Roman"/>
          <w:sz w:val="24"/>
          <w:szCs w:val="24"/>
        </w:rPr>
      </w:pPr>
      <w:r w:rsidRPr="00FB4E67">
        <w:rPr>
          <w:rFonts w:ascii="Times New Roman" w:hAnsi="Times New Roman" w:cs="Times New Roman"/>
          <w:sz w:val="24"/>
          <w:szCs w:val="24"/>
        </w:rPr>
        <w:t>Raise informative error if all orders fail</w:t>
      </w:r>
    </w:p>
    <w:p w14:paraId="3A10EF8B" w14:textId="77777777" w:rsidR="004F189C" w:rsidRPr="00FB4E67" w:rsidRDefault="004F189C" w:rsidP="004F189C">
      <w:pPr>
        <w:jc w:val="both"/>
        <w:rPr>
          <w:rFonts w:ascii="Times New Roman" w:hAnsi="Times New Roman" w:cs="Times New Roman"/>
          <w:sz w:val="24"/>
          <w:szCs w:val="24"/>
        </w:rPr>
      </w:pPr>
    </w:p>
    <w:p w14:paraId="36C27606" w14:textId="77777777" w:rsidR="004F189C" w:rsidRPr="00FB4E67" w:rsidRDefault="004F189C" w:rsidP="004F189C">
      <w:pPr>
        <w:pStyle w:val="Heading3"/>
      </w:pPr>
      <w:bookmarkStart w:id="523" w:name="_Toc211568359"/>
      <w:bookmarkStart w:id="524" w:name="_Toc211587295"/>
      <w:bookmarkStart w:id="525" w:name="_Toc211595311"/>
      <w:r w:rsidRPr="00FB4E67">
        <w:t>Forecasting with Confidence Intervals</w:t>
      </w:r>
      <w:bookmarkEnd w:id="523"/>
      <w:bookmarkEnd w:id="524"/>
      <w:bookmarkEnd w:id="525"/>
    </w:p>
    <w:p w14:paraId="5D368571" w14:textId="77777777" w:rsidR="004F189C"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The forecasting function generates point predictions and uncertainty bounds:</w:t>
      </w:r>
    </w:p>
    <w:p w14:paraId="0FAA21E9" w14:textId="77777777" w:rsidR="004F189C" w:rsidRDefault="004F189C" w:rsidP="004F189C">
      <w:pPr>
        <w:jc w:val="both"/>
        <w:rPr>
          <w:rFonts w:ascii="Times New Roman" w:hAnsi="Times New Roman" w:cs="Times New Roman"/>
          <w:sz w:val="24"/>
          <w:szCs w:val="24"/>
        </w:rPr>
      </w:pPr>
    </w:p>
    <w:p w14:paraId="0CE3A3AA" w14:textId="77777777" w:rsidR="004F189C" w:rsidRPr="00FB4E67" w:rsidRDefault="004F189C" w:rsidP="004F189C">
      <w:pPr>
        <w:jc w:val="both"/>
        <w:rPr>
          <w:rFonts w:ascii="Times New Roman" w:hAnsi="Times New Roman" w:cs="Times New Roman"/>
          <w:sz w:val="24"/>
          <w:szCs w:val="24"/>
        </w:rPr>
      </w:pPr>
      <w:r w:rsidRPr="00B10A78">
        <w:rPr>
          <w:rFonts w:ascii="Times New Roman" w:hAnsi="Times New Roman" w:cs="Times New Roman"/>
          <w:noProof/>
          <w:sz w:val="24"/>
          <w:szCs w:val="24"/>
        </w:rPr>
        <w:drawing>
          <wp:inline distT="0" distB="0" distL="0" distR="0" wp14:anchorId="5D1A86DF" wp14:editId="5DB502F5">
            <wp:extent cx="5731510" cy="1517015"/>
            <wp:effectExtent l="0" t="0" r="2540" b="6985"/>
            <wp:docPr id="6943444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44436" name="Picture 1" descr="A screen shot of a computer code&#10;&#10;AI-generated content may be incorrect."/>
                    <pic:cNvPicPr/>
                  </pic:nvPicPr>
                  <pic:blipFill>
                    <a:blip r:embed="rId69"/>
                    <a:stretch>
                      <a:fillRect/>
                    </a:stretch>
                  </pic:blipFill>
                  <pic:spPr>
                    <a:xfrm>
                      <a:off x="0" y="0"/>
                      <a:ext cx="5731510" cy="1517015"/>
                    </a:xfrm>
                    <a:prstGeom prst="rect">
                      <a:avLst/>
                    </a:prstGeom>
                  </pic:spPr>
                </pic:pic>
              </a:graphicData>
            </a:graphic>
          </wp:inline>
        </w:drawing>
      </w:r>
    </w:p>
    <w:p w14:paraId="140A7732"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Output Components:</w:t>
      </w:r>
    </w:p>
    <w:p w14:paraId="708B62BF" w14:textId="77777777" w:rsidR="004F189C" w:rsidRPr="00FB4E67" w:rsidRDefault="004F189C" w:rsidP="00414796">
      <w:pPr>
        <w:numPr>
          <w:ilvl w:val="0"/>
          <w:numId w:val="44"/>
        </w:numPr>
        <w:jc w:val="both"/>
        <w:rPr>
          <w:rFonts w:ascii="Times New Roman" w:hAnsi="Times New Roman" w:cs="Times New Roman"/>
          <w:sz w:val="24"/>
          <w:szCs w:val="24"/>
        </w:rPr>
      </w:pPr>
      <w:r w:rsidRPr="00FB4E67">
        <w:rPr>
          <w:rFonts w:ascii="Times New Roman" w:hAnsi="Times New Roman" w:cs="Times New Roman"/>
          <w:sz w:val="24"/>
          <w:szCs w:val="24"/>
        </w:rPr>
        <w:t>mu: Point forecast (mean prediction)</w:t>
      </w:r>
    </w:p>
    <w:p w14:paraId="2E583253" w14:textId="77777777" w:rsidR="004F189C" w:rsidRPr="00FB4E67" w:rsidRDefault="004F189C" w:rsidP="00414796">
      <w:pPr>
        <w:numPr>
          <w:ilvl w:val="0"/>
          <w:numId w:val="44"/>
        </w:numPr>
        <w:jc w:val="both"/>
        <w:rPr>
          <w:rFonts w:ascii="Times New Roman" w:hAnsi="Times New Roman" w:cs="Times New Roman"/>
          <w:sz w:val="24"/>
          <w:szCs w:val="24"/>
        </w:rPr>
      </w:pPr>
      <w:r w:rsidRPr="00FB4E67">
        <w:rPr>
          <w:rFonts w:ascii="Times New Roman" w:hAnsi="Times New Roman" w:cs="Times New Roman"/>
          <w:sz w:val="24"/>
          <w:szCs w:val="24"/>
        </w:rPr>
        <w:t>ci: 95% confidence intervals (lower and upper bounds)</w:t>
      </w:r>
    </w:p>
    <w:p w14:paraId="088F543A" w14:textId="77777777" w:rsidR="004F189C" w:rsidRPr="00FB4E67" w:rsidRDefault="004F189C" w:rsidP="00414796">
      <w:pPr>
        <w:numPr>
          <w:ilvl w:val="0"/>
          <w:numId w:val="44"/>
        </w:numPr>
        <w:jc w:val="both"/>
        <w:rPr>
          <w:rFonts w:ascii="Times New Roman" w:hAnsi="Times New Roman" w:cs="Times New Roman"/>
          <w:sz w:val="24"/>
          <w:szCs w:val="24"/>
        </w:rPr>
      </w:pPr>
      <w:proofErr w:type="spellStart"/>
      <w:r w:rsidRPr="00FB4E67">
        <w:rPr>
          <w:rFonts w:ascii="Times New Roman" w:hAnsi="Times New Roman" w:cs="Times New Roman"/>
          <w:sz w:val="24"/>
          <w:szCs w:val="24"/>
        </w:rPr>
        <w:t>idx</w:t>
      </w:r>
      <w:proofErr w:type="spellEnd"/>
      <w:r w:rsidRPr="00FB4E67">
        <w:rPr>
          <w:rFonts w:ascii="Times New Roman" w:hAnsi="Times New Roman" w:cs="Times New Roman"/>
          <w:sz w:val="24"/>
          <w:szCs w:val="24"/>
        </w:rPr>
        <w:t>: Properly aligned monthly date index</w:t>
      </w:r>
    </w:p>
    <w:p w14:paraId="7D9EDFC7" w14:textId="77777777" w:rsidR="004F189C" w:rsidRDefault="004F189C" w:rsidP="004F189C">
      <w:pPr>
        <w:jc w:val="both"/>
        <w:rPr>
          <w:rFonts w:ascii="Times New Roman" w:hAnsi="Times New Roman" w:cs="Times New Roman"/>
          <w:b/>
          <w:bCs/>
          <w:sz w:val="24"/>
          <w:szCs w:val="24"/>
        </w:rPr>
      </w:pPr>
    </w:p>
    <w:p w14:paraId="52FBC3A9" w14:textId="77777777" w:rsidR="004F189C" w:rsidRDefault="004F189C" w:rsidP="004F189C">
      <w:pPr>
        <w:jc w:val="both"/>
        <w:rPr>
          <w:rFonts w:ascii="Times New Roman" w:hAnsi="Times New Roman" w:cs="Times New Roman"/>
          <w:b/>
          <w:bCs/>
          <w:sz w:val="24"/>
          <w:szCs w:val="24"/>
        </w:rPr>
      </w:pPr>
    </w:p>
    <w:p w14:paraId="1F8E19AA" w14:textId="77777777" w:rsidR="004F189C" w:rsidRDefault="004F189C" w:rsidP="004F189C">
      <w:pPr>
        <w:jc w:val="both"/>
        <w:rPr>
          <w:rFonts w:ascii="Times New Roman" w:hAnsi="Times New Roman" w:cs="Times New Roman"/>
          <w:b/>
          <w:bCs/>
          <w:sz w:val="24"/>
          <w:szCs w:val="24"/>
        </w:rPr>
      </w:pPr>
    </w:p>
    <w:p w14:paraId="297B5E7C" w14:textId="77777777" w:rsidR="004F189C" w:rsidRDefault="004F189C" w:rsidP="004F189C">
      <w:pPr>
        <w:jc w:val="both"/>
        <w:rPr>
          <w:rFonts w:ascii="Times New Roman" w:hAnsi="Times New Roman" w:cs="Times New Roman"/>
          <w:b/>
          <w:bCs/>
          <w:sz w:val="24"/>
          <w:szCs w:val="24"/>
        </w:rPr>
      </w:pPr>
    </w:p>
    <w:p w14:paraId="7CE478B6" w14:textId="77777777" w:rsidR="004F189C" w:rsidRPr="00FB4E67" w:rsidRDefault="004F189C" w:rsidP="004F189C">
      <w:pPr>
        <w:pStyle w:val="Heading3"/>
      </w:pPr>
      <w:bookmarkStart w:id="526" w:name="_Toc211568360"/>
      <w:bookmarkStart w:id="527" w:name="_Toc211587296"/>
      <w:bookmarkStart w:id="528" w:name="_Toc211595312"/>
      <w:r w:rsidRPr="00FB4E67">
        <w:t>Holdout Validation</w:t>
      </w:r>
      <w:bookmarkEnd w:id="526"/>
      <w:bookmarkEnd w:id="527"/>
      <w:bookmarkEnd w:id="528"/>
    </w:p>
    <w:p w14:paraId="63F7CAC3"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The evaluation framework implements walk-forward validation:</w:t>
      </w:r>
    </w:p>
    <w:p w14:paraId="342A835E" w14:textId="77777777" w:rsidR="004F189C" w:rsidRDefault="004F189C" w:rsidP="004F189C">
      <w:pPr>
        <w:jc w:val="both"/>
        <w:rPr>
          <w:rFonts w:ascii="Times New Roman" w:hAnsi="Times New Roman" w:cs="Times New Roman"/>
          <w:sz w:val="24"/>
          <w:szCs w:val="24"/>
        </w:rPr>
      </w:pPr>
      <w:r w:rsidRPr="000D2169">
        <w:rPr>
          <w:rFonts w:ascii="Times New Roman" w:hAnsi="Times New Roman" w:cs="Times New Roman"/>
          <w:noProof/>
          <w:sz w:val="24"/>
          <w:szCs w:val="24"/>
        </w:rPr>
        <w:drawing>
          <wp:inline distT="0" distB="0" distL="0" distR="0" wp14:anchorId="043F6B11" wp14:editId="0FFB1A89">
            <wp:extent cx="5731510" cy="1148080"/>
            <wp:effectExtent l="0" t="0" r="2540" b="0"/>
            <wp:docPr id="12891367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36704" name="Picture 1" descr="A screen shot of a computer&#10;&#10;AI-generated content may be incorrect."/>
                    <pic:cNvPicPr/>
                  </pic:nvPicPr>
                  <pic:blipFill>
                    <a:blip r:embed="rId70"/>
                    <a:stretch>
                      <a:fillRect/>
                    </a:stretch>
                  </pic:blipFill>
                  <pic:spPr>
                    <a:xfrm>
                      <a:off x="0" y="0"/>
                      <a:ext cx="5731510" cy="1148080"/>
                    </a:xfrm>
                    <a:prstGeom prst="rect">
                      <a:avLst/>
                    </a:prstGeom>
                  </pic:spPr>
                </pic:pic>
              </a:graphicData>
            </a:graphic>
          </wp:inline>
        </w:drawing>
      </w:r>
    </w:p>
    <w:p w14:paraId="5DFE6F89" w14:textId="77777777" w:rsidR="004F189C" w:rsidRPr="00FB4E67" w:rsidRDefault="004F189C" w:rsidP="004F189C">
      <w:pPr>
        <w:jc w:val="both"/>
        <w:rPr>
          <w:rFonts w:ascii="Times New Roman" w:hAnsi="Times New Roman" w:cs="Times New Roman"/>
          <w:sz w:val="24"/>
          <w:szCs w:val="24"/>
        </w:rPr>
      </w:pPr>
      <w:r w:rsidRPr="003A0671">
        <w:rPr>
          <w:rFonts w:ascii="Times New Roman" w:hAnsi="Times New Roman" w:cs="Times New Roman"/>
          <w:noProof/>
          <w:sz w:val="24"/>
          <w:szCs w:val="24"/>
        </w:rPr>
        <w:drawing>
          <wp:inline distT="0" distB="0" distL="0" distR="0" wp14:anchorId="2F35A574" wp14:editId="38192902">
            <wp:extent cx="5731510" cy="3253105"/>
            <wp:effectExtent l="0" t="0" r="2540" b="4445"/>
            <wp:docPr id="20745512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51269" name="Picture 1" descr="A screen shot of a computer program&#10;&#10;AI-generated content may be incorrect."/>
                    <pic:cNvPicPr/>
                  </pic:nvPicPr>
                  <pic:blipFill>
                    <a:blip r:embed="rId71"/>
                    <a:stretch>
                      <a:fillRect/>
                    </a:stretch>
                  </pic:blipFill>
                  <pic:spPr>
                    <a:xfrm>
                      <a:off x="0" y="0"/>
                      <a:ext cx="5731510" cy="3253105"/>
                    </a:xfrm>
                    <a:prstGeom prst="rect">
                      <a:avLst/>
                    </a:prstGeom>
                  </pic:spPr>
                </pic:pic>
              </a:graphicData>
            </a:graphic>
          </wp:inline>
        </w:drawing>
      </w:r>
    </w:p>
    <w:p w14:paraId="0509B211" w14:textId="77777777" w:rsidR="004F189C"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Validation Process</w:t>
      </w:r>
    </w:p>
    <w:p w14:paraId="6000DABD" w14:textId="77777777" w:rsidR="004F189C" w:rsidRPr="00FB4E67" w:rsidRDefault="004F189C" w:rsidP="004F189C">
      <w:pPr>
        <w:jc w:val="both"/>
        <w:rPr>
          <w:rFonts w:ascii="Times New Roman" w:hAnsi="Times New Roman" w:cs="Times New Roman"/>
          <w:sz w:val="24"/>
          <w:szCs w:val="24"/>
        </w:rPr>
      </w:pPr>
    </w:p>
    <w:p w14:paraId="1BD47714" w14:textId="77777777" w:rsidR="004F189C" w:rsidRPr="00FB4E67" w:rsidRDefault="004F189C" w:rsidP="00414796">
      <w:pPr>
        <w:numPr>
          <w:ilvl w:val="0"/>
          <w:numId w:val="45"/>
        </w:numPr>
        <w:jc w:val="both"/>
        <w:rPr>
          <w:rFonts w:ascii="Times New Roman" w:hAnsi="Times New Roman" w:cs="Times New Roman"/>
          <w:sz w:val="24"/>
          <w:szCs w:val="24"/>
        </w:rPr>
      </w:pPr>
      <w:r w:rsidRPr="00FB4E67">
        <w:rPr>
          <w:rFonts w:ascii="Times New Roman" w:hAnsi="Times New Roman" w:cs="Times New Roman"/>
          <w:sz w:val="24"/>
          <w:szCs w:val="24"/>
        </w:rPr>
        <w:t>Data Splitting: Reserve last 12 months for testing</w:t>
      </w:r>
    </w:p>
    <w:p w14:paraId="40E8FBC1" w14:textId="77777777" w:rsidR="004F189C" w:rsidRPr="00FB4E67" w:rsidRDefault="004F189C" w:rsidP="00414796">
      <w:pPr>
        <w:numPr>
          <w:ilvl w:val="0"/>
          <w:numId w:val="45"/>
        </w:numPr>
        <w:jc w:val="both"/>
        <w:rPr>
          <w:rFonts w:ascii="Times New Roman" w:hAnsi="Times New Roman" w:cs="Times New Roman"/>
          <w:sz w:val="24"/>
          <w:szCs w:val="24"/>
        </w:rPr>
      </w:pPr>
      <w:r w:rsidRPr="00FB4E67">
        <w:rPr>
          <w:rFonts w:ascii="Times New Roman" w:hAnsi="Times New Roman" w:cs="Times New Roman"/>
          <w:sz w:val="24"/>
          <w:szCs w:val="24"/>
        </w:rPr>
        <w:t>Transformation: Apply log-standardization to training data only</w:t>
      </w:r>
    </w:p>
    <w:p w14:paraId="450EEB83" w14:textId="77777777" w:rsidR="004F189C" w:rsidRPr="00FB4E67" w:rsidRDefault="004F189C" w:rsidP="00414796">
      <w:pPr>
        <w:numPr>
          <w:ilvl w:val="0"/>
          <w:numId w:val="45"/>
        </w:numPr>
        <w:jc w:val="both"/>
        <w:rPr>
          <w:rFonts w:ascii="Times New Roman" w:hAnsi="Times New Roman" w:cs="Times New Roman"/>
          <w:sz w:val="24"/>
          <w:szCs w:val="24"/>
        </w:rPr>
      </w:pPr>
      <w:r w:rsidRPr="00FB4E67">
        <w:rPr>
          <w:rFonts w:ascii="Times New Roman" w:hAnsi="Times New Roman" w:cs="Times New Roman"/>
          <w:sz w:val="24"/>
          <w:szCs w:val="24"/>
        </w:rPr>
        <w:t>Model Fitting: Train ARIMA on each series independently</w:t>
      </w:r>
    </w:p>
    <w:p w14:paraId="686DD69B" w14:textId="77777777" w:rsidR="004F189C" w:rsidRPr="00FB4E67" w:rsidRDefault="004F189C" w:rsidP="00414796">
      <w:pPr>
        <w:numPr>
          <w:ilvl w:val="0"/>
          <w:numId w:val="45"/>
        </w:numPr>
        <w:jc w:val="both"/>
        <w:rPr>
          <w:rFonts w:ascii="Times New Roman" w:hAnsi="Times New Roman" w:cs="Times New Roman"/>
          <w:sz w:val="24"/>
          <w:szCs w:val="24"/>
        </w:rPr>
      </w:pPr>
      <w:r w:rsidRPr="00FB4E67">
        <w:rPr>
          <w:rFonts w:ascii="Times New Roman" w:hAnsi="Times New Roman" w:cs="Times New Roman"/>
          <w:sz w:val="24"/>
          <w:szCs w:val="24"/>
        </w:rPr>
        <w:t>Forecasting: Generate predictions for holdout period</w:t>
      </w:r>
    </w:p>
    <w:p w14:paraId="58CEE63A" w14:textId="77777777" w:rsidR="004F189C" w:rsidRPr="00FB4E67" w:rsidRDefault="004F189C" w:rsidP="00414796">
      <w:pPr>
        <w:numPr>
          <w:ilvl w:val="0"/>
          <w:numId w:val="45"/>
        </w:numPr>
        <w:jc w:val="both"/>
        <w:rPr>
          <w:rFonts w:ascii="Times New Roman" w:hAnsi="Times New Roman" w:cs="Times New Roman"/>
          <w:sz w:val="24"/>
          <w:szCs w:val="24"/>
        </w:rPr>
      </w:pPr>
      <w:r w:rsidRPr="00FB4E67">
        <w:rPr>
          <w:rFonts w:ascii="Times New Roman" w:hAnsi="Times New Roman" w:cs="Times New Roman"/>
          <w:sz w:val="24"/>
          <w:szCs w:val="24"/>
        </w:rPr>
        <w:t>Inverse Transform: Convert predictions back to original scale</w:t>
      </w:r>
    </w:p>
    <w:p w14:paraId="14632AD2" w14:textId="77777777" w:rsidR="004F189C" w:rsidRPr="00FB4E67" w:rsidRDefault="004F189C" w:rsidP="00414796">
      <w:pPr>
        <w:numPr>
          <w:ilvl w:val="0"/>
          <w:numId w:val="45"/>
        </w:numPr>
        <w:jc w:val="both"/>
        <w:rPr>
          <w:rFonts w:ascii="Times New Roman" w:hAnsi="Times New Roman" w:cs="Times New Roman"/>
          <w:sz w:val="24"/>
          <w:szCs w:val="24"/>
        </w:rPr>
      </w:pPr>
      <w:r w:rsidRPr="00FB4E67">
        <w:rPr>
          <w:rFonts w:ascii="Times New Roman" w:hAnsi="Times New Roman" w:cs="Times New Roman"/>
          <w:sz w:val="24"/>
          <w:szCs w:val="24"/>
        </w:rPr>
        <w:t xml:space="preserve">Evaluation: Calculate RMSE, MAE, MAPE, </w:t>
      </w:r>
      <w:proofErr w:type="spellStart"/>
      <w:r w:rsidRPr="00FB4E67">
        <w:rPr>
          <w:rFonts w:ascii="Times New Roman" w:hAnsi="Times New Roman" w:cs="Times New Roman"/>
          <w:sz w:val="24"/>
          <w:szCs w:val="24"/>
        </w:rPr>
        <w:t>sMAPE</w:t>
      </w:r>
      <w:proofErr w:type="spellEnd"/>
      <w:r w:rsidRPr="00FB4E67">
        <w:rPr>
          <w:rFonts w:ascii="Times New Roman" w:hAnsi="Times New Roman" w:cs="Times New Roman"/>
          <w:sz w:val="24"/>
          <w:szCs w:val="24"/>
        </w:rPr>
        <w:t xml:space="preserve"> for each series</w:t>
      </w:r>
    </w:p>
    <w:p w14:paraId="3B6E7568" w14:textId="77777777" w:rsidR="004F189C" w:rsidRDefault="004F189C" w:rsidP="004F189C">
      <w:pPr>
        <w:pStyle w:val="Heading2"/>
      </w:pPr>
    </w:p>
    <w:p w14:paraId="179AFCB0" w14:textId="77777777" w:rsidR="004F189C" w:rsidRDefault="004F189C" w:rsidP="004F189C">
      <w:pPr>
        <w:pStyle w:val="Heading2"/>
      </w:pPr>
    </w:p>
    <w:p w14:paraId="2FDCA09D" w14:textId="77777777" w:rsidR="004F189C" w:rsidRDefault="004F189C" w:rsidP="004F189C">
      <w:pPr>
        <w:pStyle w:val="Heading2"/>
      </w:pPr>
    </w:p>
    <w:p w14:paraId="3E0A751C" w14:textId="77777777" w:rsidR="004F189C" w:rsidRDefault="004F189C" w:rsidP="004F189C">
      <w:pPr>
        <w:pStyle w:val="Heading2"/>
      </w:pPr>
    </w:p>
    <w:p w14:paraId="323B975A" w14:textId="77777777" w:rsidR="004F189C" w:rsidRDefault="004F189C" w:rsidP="004F189C"/>
    <w:p w14:paraId="42633D10" w14:textId="77777777" w:rsidR="000A4ADD" w:rsidRPr="002F32D7" w:rsidRDefault="000A4ADD" w:rsidP="004F189C"/>
    <w:p w14:paraId="332A2BEA" w14:textId="77777777" w:rsidR="004F189C" w:rsidRPr="00FB4E67" w:rsidRDefault="004F189C" w:rsidP="004F189C">
      <w:pPr>
        <w:pStyle w:val="Heading2"/>
      </w:pPr>
      <w:bookmarkStart w:id="529" w:name="_Toc211568361"/>
      <w:bookmarkStart w:id="530" w:name="_Toc211587297"/>
      <w:bookmarkStart w:id="531" w:name="_Toc211595313"/>
      <w:r w:rsidRPr="00FB4E67">
        <w:t>Full Model Training and Forecasting</w:t>
      </w:r>
      <w:bookmarkEnd w:id="529"/>
      <w:bookmarkEnd w:id="530"/>
      <w:bookmarkEnd w:id="531"/>
    </w:p>
    <w:p w14:paraId="73E39023"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The production forecasting function:</w:t>
      </w:r>
    </w:p>
    <w:p w14:paraId="7C1D90A3" w14:textId="77777777" w:rsidR="004F189C" w:rsidRPr="00FB4E67" w:rsidRDefault="004F189C" w:rsidP="004F189C">
      <w:pPr>
        <w:jc w:val="both"/>
        <w:rPr>
          <w:rFonts w:ascii="Times New Roman" w:hAnsi="Times New Roman" w:cs="Times New Roman"/>
          <w:sz w:val="24"/>
          <w:szCs w:val="24"/>
        </w:rPr>
      </w:pPr>
      <w:r w:rsidRPr="00AE3C04">
        <w:rPr>
          <w:rFonts w:ascii="Times New Roman" w:hAnsi="Times New Roman" w:cs="Times New Roman"/>
          <w:noProof/>
          <w:sz w:val="24"/>
          <w:szCs w:val="24"/>
        </w:rPr>
        <w:drawing>
          <wp:inline distT="0" distB="0" distL="0" distR="0" wp14:anchorId="384711B6" wp14:editId="197F40BF">
            <wp:extent cx="5731510" cy="523240"/>
            <wp:effectExtent l="0" t="0" r="2540" b="0"/>
            <wp:docPr id="116171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15994" name=""/>
                    <pic:cNvPicPr/>
                  </pic:nvPicPr>
                  <pic:blipFill>
                    <a:blip r:embed="rId72"/>
                    <a:stretch>
                      <a:fillRect/>
                    </a:stretch>
                  </pic:blipFill>
                  <pic:spPr>
                    <a:xfrm>
                      <a:off x="0" y="0"/>
                      <a:ext cx="5731510" cy="523240"/>
                    </a:xfrm>
                    <a:prstGeom prst="rect">
                      <a:avLst/>
                    </a:prstGeom>
                  </pic:spPr>
                </pic:pic>
              </a:graphicData>
            </a:graphic>
          </wp:inline>
        </w:drawing>
      </w:r>
      <w:r w:rsidRPr="00FB4E67">
        <w:rPr>
          <w:rFonts w:ascii="Times New Roman" w:hAnsi="Times New Roman" w:cs="Times New Roman"/>
          <w:sz w:val="24"/>
          <w:szCs w:val="24"/>
        </w:rPr>
        <w:t xml:space="preserve">    </w:t>
      </w:r>
    </w:p>
    <w:p w14:paraId="1542BC39" w14:textId="77777777" w:rsidR="004F189C" w:rsidRPr="00FB4E67" w:rsidRDefault="004F189C" w:rsidP="004F189C">
      <w:pPr>
        <w:jc w:val="both"/>
        <w:rPr>
          <w:rFonts w:ascii="Times New Roman" w:hAnsi="Times New Roman" w:cs="Times New Roman"/>
          <w:sz w:val="24"/>
          <w:szCs w:val="24"/>
        </w:rPr>
      </w:pPr>
      <w:r w:rsidRPr="00FB4E67">
        <w:rPr>
          <w:rFonts w:ascii="Times New Roman" w:hAnsi="Times New Roman" w:cs="Times New Roman"/>
          <w:sz w:val="24"/>
          <w:szCs w:val="24"/>
        </w:rPr>
        <w:t xml:space="preserve">    </w:t>
      </w:r>
      <w:r w:rsidRPr="008E1254">
        <w:rPr>
          <w:rFonts w:ascii="Times New Roman" w:hAnsi="Times New Roman" w:cs="Times New Roman"/>
          <w:noProof/>
          <w:sz w:val="24"/>
          <w:szCs w:val="24"/>
        </w:rPr>
        <w:drawing>
          <wp:inline distT="0" distB="0" distL="0" distR="0" wp14:anchorId="41E399C2" wp14:editId="538E6E0F">
            <wp:extent cx="5731510" cy="3884930"/>
            <wp:effectExtent l="0" t="0" r="2540" b="1270"/>
            <wp:docPr id="8939526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2687" name="Picture 1" descr="A screen shot of a computer program&#10;&#10;AI-generated content may be incorrect."/>
                    <pic:cNvPicPr/>
                  </pic:nvPicPr>
                  <pic:blipFill>
                    <a:blip r:embed="rId73"/>
                    <a:stretch>
                      <a:fillRect/>
                    </a:stretch>
                  </pic:blipFill>
                  <pic:spPr>
                    <a:xfrm>
                      <a:off x="0" y="0"/>
                      <a:ext cx="5731510" cy="3884930"/>
                    </a:xfrm>
                    <a:prstGeom prst="rect">
                      <a:avLst/>
                    </a:prstGeom>
                  </pic:spPr>
                </pic:pic>
              </a:graphicData>
            </a:graphic>
          </wp:inline>
        </w:drawing>
      </w:r>
    </w:p>
    <w:p w14:paraId="3C3B85B0" w14:textId="77777777" w:rsidR="004F189C" w:rsidRDefault="004F189C" w:rsidP="004F189C">
      <w:pPr>
        <w:jc w:val="both"/>
        <w:rPr>
          <w:rFonts w:ascii="Times New Roman" w:hAnsi="Times New Roman" w:cs="Times New Roman"/>
          <w:sz w:val="24"/>
          <w:szCs w:val="24"/>
        </w:rPr>
      </w:pPr>
    </w:p>
    <w:p w14:paraId="52848681" w14:textId="77777777" w:rsidR="004F189C" w:rsidRDefault="004F189C" w:rsidP="004F189C">
      <w:pPr>
        <w:jc w:val="both"/>
        <w:rPr>
          <w:rFonts w:ascii="Times New Roman" w:hAnsi="Times New Roman" w:cs="Times New Roman"/>
          <w:sz w:val="24"/>
          <w:szCs w:val="24"/>
        </w:rPr>
      </w:pPr>
    </w:p>
    <w:p w14:paraId="4128ED56" w14:textId="77777777" w:rsidR="004F189C" w:rsidRDefault="004F189C" w:rsidP="004F189C">
      <w:pPr>
        <w:jc w:val="both"/>
        <w:rPr>
          <w:rFonts w:ascii="Times New Roman" w:hAnsi="Times New Roman" w:cs="Times New Roman"/>
          <w:sz w:val="24"/>
          <w:szCs w:val="24"/>
        </w:rPr>
      </w:pPr>
    </w:p>
    <w:p w14:paraId="5A25DA5A" w14:textId="77777777" w:rsidR="004F189C" w:rsidRDefault="004F189C" w:rsidP="004F189C">
      <w:pPr>
        <w:jc w:val="both"/>
        <w:rPr>
          <w:rFonts w:ascii="Times New Roman" w:hAnsi="Times New Roman" w:cs="Times New Roman"/>
          <w:sz w:val="24"/>
          <w:szCs w:val="24"/>
        </w:rPr>
      </w:pPr>
    </w:p>
    <w:p w14:paraId="79368DED" w14:textId="77777777" w:rsidR="004F189C" w:rsidRDefault="004F189C" w:rsidP="004F189C">
      <w:pPr>
        <w:jc w:val="both"/>
        <w:rPr>
          <w:rFonts w:ascii="Times New Roman" w:hAnsi="Times New Roman" w:cs="Times New Roman"/>
          <w:sz w:val="24"/>
          <w:szCs w:val="24"/>
        </w:rPr>
      </w:pPr>
    </w:p>
    <w:p w14:paraId="3CEFB821" w14:textId="77777777" w:rsidR="004F189C" w:rsidRDefault="004F189C" w:rsidP="004F189C">
      <w:pPr>
        <w:jc w:val="both"/>
        <w:rPr>
          <w:rFonts w:ascii="Times New Roman" w:hAnsi="Times New Roman" w:cs="Times New Roman"/>
          <w:sz w:val="24"/>
          <w:szCs w:val="24"/>
        </w:rPr>
      </w:pPr>
    </w:p>
    <w:p w14:paraId="5377ADB8" w14:textId="77777777" w:rsidR="004F189C" w:rsidRDefault="004F189C" w:rsidP="004F189C">
      <w:pPr>
        <w:jc w:val="both"/>
        <w:rPr>
          <w:rFonts w:ascii="Times New Roman" w:hAnsi="Times New Roman" w:cs="Times New Roman"/>
          <w:sz w:val="24"/>
          <w:szCs w:val="24"/>
        </w:rPr>
      </w:pPr>
    </w:p>
    <w:p w14:paraId="31503C9E" w14:textId="77777777" w:rsidR="004F189C" w:rsidRDefault="004F189C" w:rsidP="004F189C">
      <w:pPr>
        <w:jc w:val="both"/>
        <w:rPr>
          <w:rFonts w:ascii="Times New Roman" w:hAnsi="Times New Roman" w:cs="Times New Roman"/>
          <w:sz w:val="24"/>
          <w:szCs w:val="24"/>
        </w:rPr>
      </w:pPr>
    </w:p>
    <w:p w14:paraId="6E324BE4" w14:textId="77777777" w:rsidR="004F189C" w:rsidRDefault="004F189C" w:rsidP="004F189C">
      <w:pPr>
        <w:jc w:val="both"/>
        <w:rPr>
          <w:rFonts w:ascii="Times New Roman" w:hAnsi="Times New Roman" w:cs="Times New Roman"/>
          <w:sz w:val="24"/>
          <w:szCs w:val="24"/>
        </w:rPr>
      </w:pPr>
    </w:p>
    <w:p w14:paraId="1A966982" w14:textId="77777777" w:rsidR="004F189C" w:rsidRDefault="004F189C" w:rsidP="004F189C">
      <w:pPr>
        <w:jc w:val="both"/>
        <w:rPr>
          <w:rFonts w:ascii="Times New Roman" w:hAnsi="Times New Roman" w:cs="Times New Roman"/>
          <w:sz w:val="24"/>
          <w:szCs w:val="24"/>
        </w:rPr>
      </w:pPr>
    </w:p>
    <w:p w14:paraId="175A677C" w14:textId="77777777" w:rsidR="004F189C" w:rsidRDefault="004F189C" w:rsidP="004F189C">
      <w:pPr>
        <w:jc w:val="both"/>
        <w:rPr>
          <w:rFonts w:ascii="Times New Roman" w:hAnsi="Times New Roman" w:cs="Times New Roman"/>
          <w:sz w:val="24"/>
          <w:szCs w:val="24"/>
        </w:rPr>
      </w:pPr>
    </w:p>
    <w:p w14:paraId="0240CFED" w14:textId="77777777" w:rsidR="004F189C" w:rsidRDefault="004F189C" w:rsidP="004F189C">
      <w:pPr>
        <w:jc w:val="both"/>
        <w:rPr>
          <w:rFonts w:ascii="Times New Roman" w:hAnsi="Times New Roman" w:cs="Times New Roman"/>
          <w:sz w:val="24"/>
          <w:szCs w:val="24"/>
        </w:rPr>
      </w:pPr>
    </w:p>
    <w:p w14:paraId="0B755C57" w14:textId="77777777" w:rsidR="004F189C" w:rsidRDefault="004F189C" w:rsidP="004F189C">
      <w:pPr>
        <w:jc w:val="both"/>
        <w:rPr>
          <w:rFonts w:ascii="Times New Roman" w:hAnsi="Times New Roman" w:cs="Times New Roman"/>
          <w:sz w:val="24"/>
          <w:szCs w:val="24"/>
        </w:rPr>
      </w:pPr>
    </w:p>
    <w:p w14:paraId="306433A6" w14:textId="77777777" w:rsidR="004F189C" w:rsidRDefault="004F189C" w:rsidP="004F189C">
      <w:pPr>
        <w:jc w:val="both"/>
        <w:rPr>
          <w:rFonts w:ascii="Times New Roman" w:hAnsi="Times New Roman" w:cs="Times New Roman"/>
          <w:sz w:val="24"/>
          <w:szCs w:val="24"/>
        </w:rPr>
      </w:pPr>
    </w:p>
    <w:p w14:paraId="0F1E4110" w14:textId="77777777" w:rsidR="004F189C" w:rsidRDefault="004F189C" w:rsidP="004F189C">
      <w:pPr>
        <w:jc w:val="both"/>
        <w:rPr>
          <w:rFonts w:ascii="Times New Roman" w:hAnsi="Times New Roman" w:cs="Times New Roman"/>
          <w:sz w:val="24"/>
          <w:szCs w:val="24"/>
        </w:rPr>
      </w:pPr>
    </w:p>
    <w:p w14:paraId="16B2BE45" w14:textId="77777777" w:rsidR="004F189C" w:rsidRDefault="004F189C" w:rsidP="004F189C">
      <w:pPr>
        <w:jc w:val="both"/>
        <w:rPr>
          <w:rFonts w:ascii="Times New Roman" w:hAnsi="Times New Roman" w:cs="Times New Roman"/>
          <w:sz w:val="24"/>
          <w:szCs w:val="24"/>
        </w:rPr>
      </w:pPr>
    </w:p>
    <w:p w14:paraId="623A28C8" w14:textId="77777777" w:rsidR="004F189C" w:rsidRDefault="004F189C" w:rsidP="004F189C">
      <w:pPr>
        <w:jc w:val="both"/>
        <w:rPr>
          <w:rFonts w:ascii="Times New Roman" w:hAnsi="Times New Roman" w:cs="Times New Roman"/>
          <w:sz w:val="24"/>
          <w:szCs w:val="24"/>
        </w:rPr>
      </w:pPr>
    </w:p>
    <w:p w14:paraId="6C3B5C54" w14:textId="77777777" w:rsidR="004F189C" w:rsidRDefault="004F189C" w:rsidP="004F189C">
      <w:pPr>
        <w:jc w:val="both"/>
        <w:rPr>
          <w:rFonts w:ascii="Times New Roman" w:hAnsi="Times New Roman" w:cs="Times New Roman"/>
          <w:sz w:val="24"/>
          <w:szCs w:val="24"/>
        </w:rPr>
      </w:pPr>
    </w:p>
    <w:p w14:paraId="3C51F89A" w14:textId="77777777" w:rsidR="004F189C" w:rsidRPr="006830E4" w:rsidRDefault="004F189C" w:rsidP="004F189C">
      <w:pPr>
        <w:pStyle w:val="Heading2"/>
      </w:pPr>
      <w:bookmarkStart w:id="532" w:name="_Toc211568362"/>
      <w:bookmarkStart w:id="533" w:name="_Toc211587298"/>
      <w:bookmarkStart w:id="534" w:name="_Toc211595314"/>
      <w:r w:rsidRPr="006830E4">
        <w:t>Results and Analysis</w:t>
      </w:r>
      <w:bookmarkEnd w:id="532"/>
      <w:bookmarkEnd w:id="533"/>
      <w:bookmarkEnd w:id="534"/>
    </w:p>
    <w:p w14:paraId="2FBB0FFA" w14:textId="77777777" w:rsidR="004F189C" w:rsidRPr="006830E4" w:rsidRDefault="004F189C" w:rsidP="004F189C">
      <w:pPr>
        <w:pStyle w:val="Heading3"/>
      </w:pPr>
      <w:bookmarkStart w:id="535" w:name="_Toc211568363"/>
      <w:bookmarkStart w:id="536" w:name="_Toc211587299"/>
      <w:bookmarkStart w:id="537" w:name="_Toc211595315"/>
      <w:r w:rsidRPr="006830E4">
        <w:t>Model Performance Summary</w:t>
      </w:r>
      <w:bookmarkEnd w:id="535"/>
      <w:bookmarkEnd w:id="536"/>
      <w:bookmarkEnd w:id="537"/>
    </w:p>
    <w:p w14:paraId="3660B01B" w14:textId="77777777" w:rsidR="004F189C" w:rsidRDefault="004F189C" w:rsidP="004F189C">
      <w:pPr>
        <w:jc w:val="both"/>
        <w:rPr>
          <w:rFonts w:ascii="Times New Roman" w:hAnsi="Times New Roman" w:cs="Times New Roman"/>
          <w:sz w:val="24"/>
          <w:szCs w:val="24"/>
        </w:rPr>
      </w:pPr>
      <w:r w:rsidRPr="006830E4">
        <w:rPr>
          <w:rFonts w:ascii="Times New Roman" w:hAnsi="Times New Roman" w:cs="Times New Roman"/>
          <w:sz w:val="24"/>
          <w:szCs w:val="24"/>
        </w:rPr>
        <w:t>The ARIMA models demonstrate varying performance across tourism segments:</w:t>
      </w:r>
    </w:p>
    <w:p w14:paraId="3650BDD2" w14:textId="77777777" w:rsidR="004F189C" w:rsidRPr="008C67F7" w:rsidRDefault="004F189C" w:rsidP="004F189C">
      <w:pPr>
        <w:jc w:val="both"/>
        <w:rPr>
          <w:rFonts w:ascii="Times New Roman" w:hAnsi="Times New Roman" w:cs="Times New Roman"/>
          <w:sz w:val="24"/>
          <w:szCs w:val="24"/>
        </w:rPr>
      </w:pPr>
      <w:r w:rsidRPr="008C67F7">
        <w:rPr>
          <w:rFonts w:ascii="Times New Roman" w:hAnsi="Times New Roman" w:cs="Times New Roman"/>
          <w:noProof/>
          <w:sz w:val="24"/>
          <w:szCs w:val="24"/>
        </w:rPr>
        <w:drawing>
          <wp:inline distT="0" distB="0" distL="0" distR="0" wp14:anchorId="1A211356" wp14:editId="01EF9493">
            <wp:extent cx="2455606" cy="4911212"/>
            <wp:effectExtent l="0" t="0" r="1905" b="3810"/>
            <wp:docPr id="121286197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61970" name="Picture 22"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65512" cy="4931024"/>
                    </a:xfrm>
                    <a:prstGeom prst="rect">
                      <a:avLst/>
                    </a:prstGeom>
                    <a:noFill/>
                    <a:ln>
                      <a:noFill/>
                    </a:ln>
                  </pic:spPr>
                </pic:pic>
              </a:graphicData>
            </a:graphic>
          </wp:inline>
        </w:drawing>
      </w:r>
    </w:p>
    <w:p w14:paraId="528EFC1A" w14:textId="77777777" w:rsidR="004F189C" w:rsidRDefault="004F189C" w:rsidP="004F189C">
      <w:pPr>
        <w:jc w:val="both"/>
        <w:rPr>
          <w:rFonts w:ascii="Times New Roman" w:hAnsi="Times New Roman" w:cs="Times New Roman"/>
          <w:sz w:val="24"/>
          <w:szCs w:val="24"/>
        </w:rPr>
      </w:pPr>
    </w:p>
    <w:p w14:paraId="526A50FA" w14:textId="77777777" w:rsidR="004F189C" w:rsidRDefault="004F189C" w:rsidP="004F189C">
      <w:pPr>
        <w:jc w:val="both"/>
        <w:rPr>
          <w:rFonts w:ascii="Times New Roman" w:hAnsi="Times New Roman" w:cs="Times New Roman"/>
          <w:sz w:val="24"/>
          <w:szCs w:val="24"/>
        </w:rPr>
      </w:pPr>
    </w:p>
    <w:p w14:paraId="53B1775D" w14:textId="77777777" w:rsidR="004F189C" w:rsidRDefault="004F189C" w:rsidP="004F189C">
      <w:pPr>
        <w:jc w:val="both"/>
        <w:rPr>
          <w:rFonts w:ascii="Times New Roman" w:hAnsi="Times New Roman" w:cs="Times New Roman"/>
          <w:sz w:val="24"/>
          <w:szCs w:val="24"/>
        </w:rPr>
      </w:pPr>
    </w:p>
    <w:p w14:paraId="5A3CFDE1" w14:textId="77777777" w:rsidR="004F189C" w:rsidRDefault="004F189C" w:rsidP="004F189C">
      <w:pPr>
        <w:jc w:val="both"/>
        <w:rPr>
          <w:rFonts w:ascii="Times New Roman" w:hAnsi="Times New Roman" w:cs="Times New Roman"/>
          <w:sz w:val="24"/>
          <w:szCs w:val="24"/>
        </w:rPr>
      </w:pPr>
    </w:p>
    <w:p w14:paraId="70E48B6F" w14:textId="77777777" w:rsidR="004F189C" w:rsidRDefault="004F189C" w:rsidP="004F189C">
      <w:pPr>
        <w:jc w:val="both"/>
        <w:rPr>
          <w:rFonts w:ascii="Times New Roman" w:hAnsi="Times New Roman" w:cs="Times New Roman"/>
          <w:sz w:val="24"/>
          <w:szCs w:val="24"/>
        </w:rPr>
      </w:pPr>
    </w:p>
    <w:p w14:paraId="0AC61458" w14:textId="77777777" w:rsidR="004F189C" w:rsidRDefault="004F189C" w:rsidP="004F189C">
      <w:pPr>
        <w:jc w:val="both"/>
        <w:rPr>
          <w:rFonts w:ascii="Times New Roman" w:hAnsi="Times New Roman" w:cs="Times New Roman"/>
          <w:sz w:val="24"/>
          <w:szCs w:val="24"/>
        </w:rPr>
      </w:pPr>
    </w:p>
    <w:p w14:paraId="6C07208C" w14:textId="77777777" w:rsidR="004F189C" w:rsidRDefault="004F189C" w:rsidP="004F189C">
      <w:pPr>
        <w:jc w:val="both"/>
        <w:rPr>
          <w:rFonts w:ascii="Times New Roman" w:hAnsi="Times New Roman" w:cs="Times New Roman"/>
          <w:sz w:val="24"/>
          <w:szCs w:val="24"/>
        </w:rPr>
      </w:pPr>
    </w:p>
    <w:p w14:paraId="68789DFB" w14:textId="77777777" w:rsidR="004F189C" w:rsidRDefault="004F189C" w:rsidP="004F189C">
      <w:pPr>
        <w:jc w:val="both"/>
        <w:rPr>
          <w:rFonts w:ascii="Times New Roman" w:hAnsi="Times New Roman" w:cs="Times New Roman"/>
          <w:sz w:val="24"/>
          <w:szCs w:val="24"/>
        </w:rPr>
      </w:pPr>
    </w:p>
    <w:p w14:paraId="7651A196" w14:textId="77777777" w:rsidR="004F189C" w:rsidRDefault="004F189C" w:rsidP="004F189C">
      <w:pPr>
        <w:jc w:val="both"/>
        <w:rPr>
          <w:rFonts w:ascii="Times New Roman" w:hAnsi="Times New Roman" w:cs="Times New Roman"/>
          <w:sz w:val="24"/>
          <w:szCs w:val="24"/>
        </w:rPr>
      </w:pPr>
    </w:p>
    <w:p w14:paraId="34B0FDEA" w14:textId="77777777" w:rsidR="004F189C" w:rsidRDefault="004F189C" w:rsidP="004F189C">
      <w:pPr>
        <w:jc w:val="both"/>
        <w:rPr>
          <w:rFonts w:ascii="Times New Roman" w:hAnsi="Times New Roman" w:cs="Times New Roman"/>
          <w:sz w:val="24"/>
          <w:szCs w:val="24"/>
        </w:rPr>
      </w:pPr>
    </w:p>
    <w:p w14:paraId="0509CEC1" w14:textId="77777777" w:rsidR="004F189C" w:rsidRDefault="004F189C" w:rsidP="004F189C">
      <w:pPr>
        <w:jc w:val="both"/>
        <w:rPr>
          <w:rFonts w:ascii="Times New Roman" w:hAnsi="Times New Roman" w:cs="Times New Roman"/>
          <w:sz w:val="24"/>
          <w:szCs w:val="24"/>
        </w:rPr>
      </w:pPr>
    </w:p>
    <w:p w14:paraId="644D864C" w14:textId="77777777" w:rsidR="004F189C" w:rsidRPr="006830E4" w:rsidRDefault="004F189C" w:rsidP="004F189C">
      <w:pPr>
        <w:jc w:val="both"/>
        <w:rPr>
          <w:rFonts w:ascii="Times New Roman" w:hAnsi="Times New Roman" w:cs="Times New Roman"/>
          <w:sz w:val="24"/>
          <w:szCs w:val="24"/>
        </w:rPr>
      </w:pPr>
    </w:p>
    <w:p w14:paraId="0D25F6B1" w14:textId="77777777" w:rsidR="004F189C" w:rsidRPr="006830E4" w:rsidRDefault="004F189C" w:rsidP="004F189C">
      <w:pPr>
        <w:pStyle w:val="Heading2"/>
      </w:pPr>
      <w:bookmarkStart w:id="538" w:name="_Toc211568364"/>
      <w:bookmarkStart w:id="539" w:name="_Toc211587300"/>
      <w:bookmarkStart w:id="540" w:name="_Toc211595316"/>
      <w:r w:rsidRPr="006830E4">
        <w:t>Performance Interpretation</w:t>
      </w:r>
      <w:bookmarkEnd w:id="538"/>
      <w:bookmarkEnd w:id="539"/>
      <w:bookmarkEnd w:id="540"/>
    </w:p>
    <w:p w14:paraId="0475990E" w14:textId="77777777" w:rsidR="004F189C" w:rsidRDefault="004F189C" w:rsidP="004F189C">
      <w:pPr>
        <w:pStyle w:val="Heading3"/>
      </w:pPr>
      <w:bookmarkStart w:id="541" w:name="_Toc211568365"/>
      <w:bookmarkStart w:id="542" w:name="_Toc211587301"/>
      <w:bookmarkStart w:id="543" w:name="_Toc211595317"/>
      <w:r w:rsidRPr="006830E4">
        <w:t>Domestic Guest Nights</w:t>
      </w:r>
      <w:bookmarkEnd w:id="541"/>
      <w:bookmarkEnd w:id="542"/>
      <w:bookmarkEnd w:id="543"/>
      <w:r w:rsidRPr="006830E4">
        <w:t xml:space="preserve"> </w:t>
      </w:r>
    </w:p>
    <w:p w14:paraId="2E7D5CC5" w14:textId="77777777" w:rsidR="004F189C" w:rsidRPr="006830E4" w:rsidRDefault="004F189C" w:rsidP="004F189C">
      <w:pPr>
        <w:jc w:val="both"/>
        <w:rPr>
          <w:rFonts w:ascii="Times New Roman" w:hAnsi="Times New Roman" w:cs="Times New Roman"/>
          <w:sz w:val="24"/>
          <w:szCs w:val="24"/>
        </w:rPr>
      </w:pPr>
      <w:r w:rsidRPr="006830E4">
        <w:rPr>
          <w:rFonts w:ascii="Times New Roman" w:hAnsi="Times New Roman" w:cs="Times New Roman"/>
          <w:b/>
          <w:bCs/>
          <w:sz w:val="24"/>
          <w:szCs w:val="24"/>
        </w:rPr>
        <w:t>Best Performance:</w:t>
      </w:r>
      <w:r w:rsidRPr="006830E4">
        <w:rPr>
          <w:rFonts w:ascii="Times New Roman" w:hAnsi="Times New Roman" w:cs="Times New Roman"/>
          <w:sz w:val="24"/>
          <w:szCs w:val="24"/>
        </w:rPr>
        <w:t xml:space="preserve"> The domestic tourism model achieves the strongest accuracy with MAPE of 26% and </w:t>
      </w:r>
      <w:proofErr w:type="spellStart"/>
      <w:r w:rsidRPr="006830E4">
        <w:rPr>
          <w:rFonts w:ascii="Times New Roman" w:hAnsi="Times New Roman" w:cs="Times New Roman"/>
          <w:sz w:val="24"/>
          <w:szCs w:val="24"/>
        </w:rPr>
        <w:t>sMAPE</w:t>
      </w:r>
      <w:proofErr w:type="spellEnd"/>
      <w:r w:rsidRPr="006830E4">
        <w:rPr>
          <w:rFonts w:ascii="Times New Roman" w:hAnsi="Times New Roman" w:cs="Times New Roman"/>
          <w:sz w:val="24"/>
          <w:szCs w:val="24"/>
        </w:rPr>
        <w:t xml:space="preserve"> of 31.6%. This superior performance reflects:</w:t>
      </w:r>
    </w:p>
    <w:p w14:paraId="1A5CAB44" w14:textId="77777777" w:rsidR="004F189C" w:rsidRPr="006830E4" w:rsidRDefault="004F189C" w:rsidP="00414796">
      <w:pPr>
        <w:numPr>
          <w:ilvl w:val="0"/>
          <w:numId w:val="46"/>
        </w:numPr>
        <w:jc w:val="both"/>
        <w:rPr>
          <w:rFonts w:ascii="Times New Roman" w:hAnsi="Times New Roman" w:cs="Times New Roman"/>
          <w:sz w:val="24"/>
          <w:szCs w:val="24"/>
        </w:rPr>
      </w:pPr>
      <w:r w:rsidRPr="006830E4">
        <w:rPr>
          <w:rFonts w:ascii="Times New Roman" w:hAnsi="Times New Roman" w:cs="Times New Roman"/>
          <w:sz w:val="24"/>
          <w:szCs w:val="24"/>
        </w:rPr>
        <w:t>More stable and predictable patterns in domestic travel</w:t>
      </w:r>
    </w:p>
    <w:p w14:paraId="7022FDEE" w14:textId="77777777" w:rsidR="004F189C" w:rsidRPr="006830E4" w:rsidRDefault="004F189C" w:rsidP="00414796">
      <w:pPr>
        <w:numPr>
          <w:ilvl w:val="0"/>
          <w:numId w:val="46"/>
        </w:numPr>
        <w:jc w:val="both"/>
        <w:rPr>
          <w:rFonts w:ascii="Times New Roman" w:hAnsi="Times New Roman" w:cs="Times New Roman"/>
          <w:sz w:val="24"/>
          <w:szCs w:val="24"/>
        </w:rPr>
      </w:pPr>
      <w:r w:rsidRPr="006830E4">
        <w:rPr>
          <w:rFonts w:ascii="Times New Roman" w:hAnsi="Times New Roman" w:cs="Times New Roman"/>
          <w:sz w:val="24"/>
          <w:szCs w:val="24"/>
        </w:rPr>
        <w:t>Less sensitivity to external shocks (border closures, exchange rates)</w:t>
      </w:r>
    </w:p>
    <w:p w14:paraId="09749670" w14:textId="77777777" w:rsidR="004F189C" w:rsidRPr="006830E4" w:rsidRDefault="004F189C" w:rsidP="00414796">
      <w:pPr>
        <w:numPr>
          <w:ilvl w:val="0"/>
          <w:numId w:val="46"/>
        </w:numPr>
        <w:jc w:val="both"/>
        <w:rPr>
          <w:rFonts w:ascii="Times New Roman" w:hAnsi="Times New Roman" w:cs="Times New Roman"/>
          <w:sz w:val="24"/>
          <w:szCs w:val="24"/>
        </w:rPr>
      </w:pPr>
      <w:r w:rsidRPr="006830E4">
        <w:rPr>
          <w:rFonts w:ascii="Times New Roman" w:hAnsi="Times New Roman" w:cs="Times New Roman"/>
          <w:sz w:val="24"/>
          <w:szCs w:val="24"/>
        </w:rPr>
        <w:t>Consistent seasonal patterns that ARIMA effectively captures</w:t>
      </w:r>
    </w:p>
    <w:p w14:paraId="58BC0DA5" w14:textId="77777777" w:rsidR="004F189C" w:rsidRPr="008C67F7" w:rsidRDefault="004F189C" w:rsidP="00414796">
      <w:pPr>
        <w:numPr>
          <w:ilvl w:val="0"/>
          <w:numId w:val="46"/>
        </w:numPr>
        <w:jc w:val="both"/>
        <w:rPr>
          <w:rFonts w:ascii="Times New Roman" w:hAnsi="Times New Roman" w:cs="Times New Roman"/>
          <w:sz w:val="24"/>
          <w:szCs w:val="24"/>
        </w:rPr>
      </w:pPr>
      <w:r w:rsidRPr="006830E4">
        <w:rPr>
          <w:rFonts w:ascii="Times New Roman" w:hAnsi="Times New Roman" w:cs="Times New Roman"/>
          <w:sz w:val="24"/>
          <w:szCs w:val="24"/>
        </w:rPr>
        <w:t xml:space="preserve">Stronger autocorrelation structure suitable for ARIMA </w:t>
      </w:r>
      <w:r>
        <w:rPr>
          <w:rFonts w:ascii="Times New Roman" w:hAnsi="Times New Roman" w:cs="Times New Roman"/>
          <w:sz w:val="24"/>
          <w:szCs w:val="24"/>
        </w:rPr>
        <w:t>modelling</w:t>
      </w:r>
    </w:p>
    <w:p w14:paraId="41644D4E" w14:textId="77777777" w:rsidR="004F189C" w:rsidRPr="008C67F7" w:rsidRDefault="004F189C" w:rsidP="004F189C">
      <w:pPr>
        <w:pStyle w:val="Heading3"/>
      </w:pPr>
      <w:bookmarkStart w:id="544" w:name="_Toc211568366"/>
      <w:bookmarkStart w:id="545" w:name="_Toc211587302"/>
      <w:bookmarkStart w:id="546" w:name="_Toc211595318"/>
      <w:r w:rsidRPr="008C67F7">
        <w:t>International Guest Nights</w:t>
      </w:r>
      <w:bookmarkEnd w:id="544"/>
      <w:bookmarkEnd w:id="545"/>
      <w:bookmarkEnd w:id="546"/>
      <w:r w:rsidRPr="008C67F7">
        <w:t xml:space="preserve"> </w:t>
      </w:r>
    </w:p>
    <w:p w14:paraId="3FF6856C" w14:textId="77777777" w:rsidR="004F189C" w:rsidRPr="006830E4" w:rsidRDefault="004F189C" w:rsidP="004F189C">
      <w:pPr>
        <w:jc w:val="both"/>
        <w:rPr>
          <w:rFonts w:ascii="Times New Roman" w:hAnsi="Times New Roman" w:cs="Times New Roman"/>
          <w:sz w:val="24"/>
          <w:szCs w:val="24"/>
        </w:rPr>
      </w:pPr>
      <w:r w:rsidRPr="006830E4">
        <w:rPr>
          <w:rFonts w:ascii="Times New Roman" w:hAnsi="Times New Roman" w:cs="Times New Roman"/>
          <w:b/>
          <w:bCs/>
          <w:sz w:val="24"/>
          <w:szCs w:val="24"/>
        </w:rPr>
        <w:t>Challenging Forecast:</w:t>
      </w:r>
      <w:r w:rsidRPr="006830E4">
        <w:rPr>
          <w:rFonts w:ascii="Times New Roman" w:hAnsi="Times New Roman" w:cs="Times New Roman"/>
          <w:sz w:val="24"/>
          <w:szCs w:val="24"/>
        </w:rPr>
        <w:t xml:space="preserve"> International tourism shows higher error rates (MAPE 52%, </w:t>
      </w:r>
      <w:proofErr w:type="spellStart"/>
      <w:r w:rsidRPr="006830E4">
        <w:rPr>
          <w:rFonts w:ascii="Times New Roman" w:hAnsi="Times New Roman" w:cs="Times New Roman"/>
          <w:sz w:val="24"/>
          <w:szCs w:val="24"/>
        </w:rPr>
        <w:t>sMAPE</w:t>
      </w:r>
      <w:proofErr w:type="spellEnd"/>
      <w:r w:rsidRPr="006830E4">
        <w:rPr>
          <w:rFonts w:ascii="Times New Roman" w:hAnsi="Times New Roman" w:cs="Times New Roman"/>
          <w:sz w:val="24"/>
          <w:szCs w:val="24"/>
        </w:rPr>
        <w:t xml:space="preserve"> 75%) due to:</w:t>
      </w:r>
    </w:p>
    <w:p w14:paraId="6F696323" w14:textId="77777777" w:rsidR="004F189C" w:rsidRPr="006830E4" w:rsidRDefault="004F189C" w:rsidP="00414796">
      <w:pPr>
        <w:numPr>
          <w:ilvl w:val="0"/>
          <w:numId w:val="47"/>
        </w:numPr>
        <w:jc w:val="both"/>
        <w:rPr>
          <w:rFonts w:ascii="Times New Roman" w:hAnsi="Times New Roman" w:cs="Times New Roman"/>
          <w:sz w:val="24"/>
          <w:szCs w:val="24"/>
        </w:rPr>
      </w:pPr>
      <w:r w:rsidRPr="006830E4">
        <w:rPr>
          <w:rFonts w:ascii="Times New Roman" w:hAnsi="Times New Roman" w:cs="Times New Roman"/>
          <w:sz w:val="24"/>
          <w:szCs w:val="24"/>
        </w:rPr>
        <w:t>Dramatic COVID-19 impact with near-zero values during closures</w:t>
      </w:r>
    </w:p>
    <w:p w14:paraId="390D2CED" w14:textId="77777777" w:rsidR="004F189C" w:rsidRPr="006830E4" w:rsidRDefault="004F189C" w:rsidP="00414796">
      <w:pPr>
        <w:numPr>
          <w:ilvl w:val="0"/>
          <w:numId w:val="47"/>
        </w:numPr>
        <w:jc w:val="both"/>
        <w:rPr>
          <w:rFonts w:ascii="Times New Roman" w:hAnsi="Times New Roman" w:cs="Times New Roman"/>
          <w:sz w:val="24"/>
          <w:szCs w:val="24"/>
        </w:rPr>
      </w:pPr>
      <w:r w:rsidRPr="006830E4">
        <w:rPr>
          <w:rFonts w:ascii="Times New Roman" w:hAnsi="Times New Roman" w:cs="Times New Roman"/>
          <w:sz w:val="24"/>
          <w:szCs w:val="24"/>
        </w:rPr>
        <w:t>High volatility during recovery phase</w:t>
      </w:r>
    </w:p>
    <w:p w14:paraId="498159A3" w14:textId="77777777" w:rsidR="004F189C" w:rsidRPr="006830E4" w:rsidRDefault="004F189C" w:rsidP="00414796">
      <w:pPr>
        <w:numPr>
          <w:ilvl w:val="0"/>
          <w:numId w:val="47"/>
        </w:numPr>
        <w:jc w:val="both"/>
        <w:rPr>
          <w:rFonts w:ascii="Times New Roman" w:hAnsi="Times New Roman" w:cs="Times New Roman"/>
          <w:sz w:val="24"/>
          <w:szCs w:val="24"/>
        </w:rPr>
      </w:pPr>
      <w:r w:rsidRPr="006830E4">
        <w:rPr>
          <w:rFonts w:ascii="Times New Roman" w:hAnsi="Times New Roman" w:cs="Times New Roman"/>
          <w:sz w:val="24"/>
          <w:szCs w:val="24"/>
        </w:rPr>
        <w:t>Dependency on external factors (global economy, travel restrictions)</w:t>
      </w:r>
    </w:p>
    <w:p w14:paraId="02589E61" w14:textId="77777777" w:rsidR="004F189C" w:rsidRPr="006830E4" w:rsidRDefault="004F189C" w:rsidP="00414796">
      <w:pPr>
        <w:numPr>
          <w:ilvl w:val="0"/>
          <w:numId w:val="47"/>
        </w:numPr>
        <w:jc w:val="both"/>
        <w:rPr>
          <w:rFonts w:ascii="Times New Roman" w:hAnsi="Times New Roman" w:cs="Times New Roman"/>
          <w:sz w:val="24"/>
          <w:szCs w:val="24"/>
        </w:rPr>
      </w:pPr>
      <w:r w:rsidRPr="006830E4">
        <w:rPr>
          <w:rFonts w:ascii="Times New Roman" w:hAnsi="Times New Roman" w:cs="Times New Roman"/>
          <w:sz w:val="24"/>
          <w:szCs w:val="24"/>
        </w:rPr>
        <w:t>Weaker temporal patterns due to structural breaks</w:t>
      </w:r>
    </w:p>
    <w:p w14:paraId="1CC0B2C0" w14:textId="77777777" w:rsidR="004F189C" w:rsidRDefault="004F189C" w:rsidP="004F189C">
      <w:pPr>
        <w:pStyle w:val="Heading3"/>
      </w:pPr>
      <w:bookmarkStart w:id="547" w:name="_Toc211568367"/>
      <w:bookmarkStart w:id="548" w:name="_Toc211587303"/>
      <w:bookmarkStart w:id="549" w:name="_Toc211595319"/>
      <w:r w:rsidRPr="006830E4">
        <w:t>Total Guest Nights</w:t>
      </w:r>
      <w:bookmarkEnd w:id="547"/>
      <w:bookmarkEnd w:id="548"/>
      <w:bookmarkEnd w:id="549"/>
      <w:r w:rsidRPr="006830E4">
        <w:t xml:space="preserve"> </w:t>
      </w:r>
    </w:p>
    <w:p w14:paraId="27963C7B" w14:textId="77777777" w:rsidR="004F189C" w:rsidRPr="006830E4" w:rsidRDefault="004F189C" w:rsidP="004F189C">
      <w:pPr>
        <w:jc w:val="both"/>
        <w:rPr>
          <w:rFonts w:ascii="Times New Roman" w:hAnsi="Times New Roman" w:cs="Times New Roman"/>
          <w:sz w:val="24"/>
          <w:szCs w:val="24"/>
        </w:rPr>
      </w:pPr>
      <w:r w:rsidRPr="006830E4">
        <w:rPr>
          <w:rFonts w:ascii="Times New Roman" w:hAnsi="Times New Roman" w:cs="Times New Roman"/>
          <w:b/>
          <w:bCs/>
          <w:sz w:val="24"/>
          <w:szCs w:val="24"/>
        </w:rPr>
        <w:t>Moderate Performance:</w:t>
      </w:r>
      <w:r w:rsidRPr="006830E4">
        <w:rPr>
          <w:rFonts w:ascii="Times New Roman" w:hAnsi="Times New Roman" w:cs="Times New Roman"/>
          <w:sz w:val="24"/>
          <w:szCs w:val="24"/>
        </w:rPr>
        <w:t xml:space="preserve"> Total guest nights fall between the two segments with MAPE of 33%, representing:</w:t>
      </w:r>
    </w:p>
    <w:p w14:paraId="499B0529" w14:textId="77777777" w:rsidR="004F189C" w:rsidRPr="006830E4" w:rsidRDefault="004F189C" w:rsidP="00414796">
      <w:pPr>
        <w:numPr>
          <w:ilvl w:val="0"/>
          <w:numId w:val="48"/>
        </w:numPr>
        <w:jc w:val="both"/>
        <w:rPr>
          <w:rFonts w:ascii="Times New Roman" w:hAnsi="Times New Roman" w:cs="Times New Roman"/>
          <w:sz w:val="24"/>
          <w:szCs w:val="24"/>
        </w:rPr>
      </w:pPr>
      <w:r w:rsidRPr="006830E4">
        <w:rPr>
          <w:rFonts w:ascii="Times New Roman" w:hAnsi="Times New Roman" w:cs="Times New Roman"/>
          <w:sz w:val="24"/>
          <w:szCs w:val="24"/>
        </w:rPr>
        <w:t>Blended dynamics of both domestic and international segments</w:t>
      </w:r>
    </w:p>
    <w:p w14:paraId="5B21E4DD" w14:textId="77777777" w:rsidR="004F189C" w:rsidRPr="006830E4" w:rsidRDefault="004F189C" w:rsidP="00414796">
      <w:pPr>
        <w:numPr>
          <w:ilvl w:val="0"/>
          <w:numId w:val="48"/>
        </w:numPr>
        <w:jc w:val="both"/>
        <w:rPr>
          <w:rFonts w:ascii="Times New Roman" w:hAnsi="Times New Roman" w:cs="Times New Roman"/>
          <w:sz w:val="24"/>
          <w:szCs w:val="24"/>
        </w:rPr>
      </w:pPr>
      <w:r w:rsidRPr="006830E4">
        <w:rPr>
          <w:rFonts w:ascii="Times New Roman" w:hAnsi="Times New Roman" w:cs="Times New Roman"/>
          <w:sz w:val="24"/>
          <w:szCs w:val="24"/>
        </w:rPr>
        <w:t>Partial stabilization from domestic component</w:t>
      </w:r>
    </w:p>
    <w:p w14:paraId="3E55CC80" w14:textId="77777777" w:rsidR="004F189C" w:rsidRDefault="004F189C" w:rsidP="00414796">
      <w:pPr>
        <w:numPr>
          <w:ilvl w:val="0"/>
          <w:numId w:val="48"/>
        </w:numPr>
        <w:jc w:val="both"/>
        <w:rPr>
          <w:rFonts w:ascii="Times New Roman" w:hAnsi="Times New Roman" w:cs="Times New Roman"/>
          <w:sz w:val="24"/>
          <w:szCs w:val="24"/>
        </w:rPr>
      </w:pPr>
      <w:r w:rsidRPr="006830E4">
        <w:rPr>
          <w:rFonts w:ascii="Times New Roman" w:hAnsi="Times New Roman" w:cs="Times New Roman"/>
          <w:sz w:val="24"/>
          <w:szCs w:val="24"/>
        </w:rPr>
        <w:t>Residual volatility from international component</w:t>
      </w:r>
    </w:p>
    <w:p w14:paraId="7C9318A6" w14:textId="77777777" w:rsidR="004F189C" w:rsidRDefault="004F189C" w:rsidP="004F189C">
      <w:pPr>
        <w:jc w:val="both"/>
        <w:rPr>
          <w:rFonts w:ascii="Times New Roman" w:hAnsi="Times New Roman" w:cs="Times New Roman"/>
          <w:sz w:val="24"/>
          <w:szCs w:val="24"/>
        </w:rPr>
      </w:pPr>
    </w:p>
    <w:p w14:paraId="32258374" w14:textId="77777777" w:rsidR="004F189C" w:rsidRDefault="004F189C" w:rsidP="004F189C">
      <w:pPr>
        <w:jc w:val="both"/>
        <w:rPr>
          <w:rFonts w:ascii="Times New Roman" w:hAnsi="Times New Roman" w:cs="Times New Roman"/>
          <w:sz w:val="24"/>
          <w:szCs w:val="24"/>
        </w:rPr>
      </w:pPr>
    </w:p>
    <w:p w14:paraId="6430C963" w14:textId="77777777" w:rsidR="004F189C" w:rsidRDefault="004F189C" w:rsidP="004F189C">
      <w:pPr>
        <w:jc w:val="both"/>
        <w:rPr>
          <w:rFonts w:ascii="Times New Roman" w:hAnsi="Times New Roman" w:cs="Times New Roman"/>
          <w:sz w:val="24"/>
          <w:szCs w:val="24"/>
        </w:rPr>
      </w:pPr>
    </w:p>
    <w:p w14:paraId="3EAAC969" w14:textId="77777777" w:rsidR="004F189C" w:rsidRDefault="004F189C" w:rsidP="004F189C">
      <w:pPr>
        <w:jc w:val="both"/>
        <w:rPr>
          <w:rFonts w:ascii="Times New Roman" w:hAnsi="Times New Roman" w:cs="Times New Roman"/>
          <w:sz w:val="24"/>
          <w:szCs w:val="24"/>
        </w:rPr>
      </w:pPr>
    </w:p>
    <w:p w14:paraId="38FD90F2" w14:textId="77777777" w:rsidR="004F189C" w:rsidRDefault="004F189C" w:rsidP="004F189C">
      <w:pPr>
        <w:jc w:val="both"/>
        <w:rPr>
          <w:rFonts w:ascii="Times New Roman" w:hAnsi="Times New Roman" w:cs="Times New Roman"/>
          <w:sz w:val="24"/>
          <w:szCs w:val="24"/>
        </w:rPr>
      </w:pPr>
    </w:p>
    <w:p w14:paraId="72AE588C" w14:textId="77777777" w:rsidR="004F189C" w:rsidRDefault="004F189C" w:rsidP="004F189C">
      <w:pPr>
        <w:jc w:val="both"/>
        <w:rPr>
          <w:rFonts w:ascii="Times New Roman" w:hAnsi="Times New Roman" w:cs="Times New Roman"/>
          <w:sz w:val="24"/>
          <w:szCs w:val="24"/>
        </w:rPr>
      </w:pPr>
    </w:p>
    <w:p w14:paraId="2587DB63" w14:textId="77777777" w:rsidR="004F189C" w:rsidRDefault="004F189C" w:rsidP="004F189C">
      <w:pPr>
        <w:jc w:val="both"/>
        <w:rPr>
          <w:rFonts w:ascii="Times New Roman" w:hAnsi="Times New Roman" w:cs="Times New Roman"/>
          <w:sz w:val="24"/>
          <w:szCs w:val="24"/>
        </w:rPr>
      </w:pPr>
    </w:p>
    <w:p w14:paraId="67F8276D" w14:textId="77777777" w:rsidR="004F189C" w:rsidRDefault="004F189C" w:rsidP="004F189C">
      <w:pPr>
        <w:jc w:val="both"/>
        <w:rPr>
          <w:rFonts w:ascii="Times New Roman" w:hAnsi="Times New Roman" w:cs="Times New Roman"/>
          <w:sz w:val="24"/>
          <w:szCs w:val="24"/>
        </w:rPr>
      </w:pPr>
    </w:p>
    <w:p w14:paraId="360D5EDC" w14:textId="77777777" w:rsidR="004F189C" w:rsidRDefault="004F189C" w:rsidP="004F189C">
      <w:pPr>
        <w:jc w:val="both"/>
        <w:rPr>
          <w:rFonts w:ascii="Times New Roman" w:hAnsi="Times New Roman" w:cs="Times New Roman"/>
          <w:sz w:val="24"/>
          <w:szCs w:val="24"/>
        </w:rPr>
      </w:pPr>
    </w:p>
    <w:p w14:paraId="39FCE4BB" w14:textId="77777777" w:rsidR="004F189C" w:rsidRDefault="004F189C" w:rsidP="004F189C">
      <w:pPr>
        <w:jc w:val="both"/>
        <w:rPr>
          <w:rFonts w:ascii="Times New Roman" w:hAnsi="Times New Roman" w:cs="Times New Roman"/>
          <w:sz w:val="24"/>
          <w:szCs w:val="24"/>
        </w:rPr>
      </w:pPr>
    </w:p>
    <w:p w14:paraId="35DFA65D" w14:textId="77777777" w:rsidR="004F189C" w:rsidRDefault="004F189C" w:rsidP="004F189C">
      <w:pPr>
        <w:jc w:val="both"/>
        <w:rPr>
          <w:rFonts w:ascii="Times New Roman" w:hAnsi="Times New Roman" w:cs="Times New Roman"/>
          <w:sz w:val="24"/>
          <w:szCs w:val="24"/>
        </w:rPr>
      </w:pPr>
    </w:p>
    <w:p w14:paraId="5FFDFBC0" w14:textId="77777777" w:rsidR="004F189C" w:rsidRDefault="004F189C" w:rsidP="004F189C">
      <w:pPr>
        <w:jc w:val="both"/>
        <w:rPr>
          <w:rFonts w:ascii="Times New Roman" w:hAnsi="Times New Roman" w:cs="Times New Roman"/>
          <w:sz w:val="24"/>
          <w:szCs w:val="24"/>
        </w:rPr>
      </w:pPr>
    </w:p>
    <w:p w14:paraId="2DAFD6E8" w14:textId="77777777" w:rsidR="004F189C" w:rsidRDefault="004F189C" w:rsidP="004F189C">
      <w:pPr>
        <w:jc w:val="both"/>
        <w:rPr>
          <w:rFonts w:ascii="Times New Roman" w:hAnsi="Times New Roman" w:cs="Times New Roman"/>
          <w:sz w:val="24"/>
          <w:szCs w:val="24"/>
        </w:rPr>
      </w:pPr>
    </w:p>
    <w:p w14:paraId="4DD45A2C" w14:textId="77777777" w:rsidR="004F189C" w:rsidRDefault="004F189C" w:rsidP="004F189C">
      <w:pPr>
        <w:jc w:val="both"/>
        <w:rPr>
          <w:rFonts w:ascii="Times New Roman" w:hAnsi="Times New Roman" w:cs="Times New Roman"/>
          <w:sz w:val="24"/>
          <w:szCs w:val="24"/>
        </w:rPr>
      </w:pPr>
    </w:p>
    <w:p w14:paraId="6694264B" w14:textId="77777777" w:rsidR="004F189C" w:rsidRPr="006830E4" w:rsidRDefault="004F189C" w:rsidP="004F189C">
      <w:pPr>
        <w:jc w:val="both"/>
        <w:rPr>
          <w:rFonts w:ascii="Times New Roman" w:hAnsi="Times New Roman" w:cs="Times New Roman"/>
          <w:sz w:val="24"/>
          <w:szCs w:val="24"/>
        </w:rPr>
      </w:pPr>
    </w:p>
    <w:p w14:paraId="5C8E030E" w14:textId="77777777" w:rsidR="004F189C" w:rsidRDefault="004F189C" w:rsidP="004F189C">
      <w:pPr>
        <w:pStyle w:val="Heading2"/>
      </w:pPr>
      <w:bookmarkStart w:id="550" w:name="_Toc211568368"/>
      <w:bookmarkStart w:id="551" w:name="_Toc211587304"/>
      <w:bookmarkStart w:id="552" w:name="_Toc211595320"/>
      <w:r w:rsidRPr="006830E4">
        <w:t>Historical Pattern Analysis</w:t>
      </w:r>
      <w:bookmarkEnd w:id="550"/>
      <w:bookmarkEnd w:id="551"/>
      <w:bookmarkEnd w:id="552"/>
    </w:p>
    <w:p w14:paraId="4F181AEF" w14:textId="77777777" w:rsidR="004F189C" w:rsidRPr="008F2013" w:rsidRDefault="004F189C" w:rsidP="004F189C">
      <w:r w:rsidRPr="008F2013">
        <w:rPr>
          <w:noProof/>
        </w:rPr>
        <w:drawing>
          <wp:inline distT="0" distB="0" distL="0" distR="0" wp14:anchorId="5F238612" wp14:editId="70DB42FF">
            <wp:extent cx="5731510" cy="2399030"/>
            <wp:effectExtent l="0" t="0" r="2540" b="1270"/>
            <wp:docPr id="365294065" name="Picture 2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94065" name="Picture 24" descr="A graph of a graph&#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399030"/>
                    </a:xfrm>
                    <a:prstGeom prst="rect">
                      <a:avLst/>
                    </a:prstGeom>
                    <a:noFill/>
                    <a:ln>
                      <a:noFill/>
                    </a:ln>
                  </pic:spPr>
                </pic:pic>
              </a:graphicData>
            </a:graphic>
          </wp:inline>
        </w:drawing>
      </w:r>
    </w:p>
    <w:p w14:paraId="6ACE1D69" w14:textId="77777777" w:rsidR="004F189C" w:rsidRPr="008F2013" w:rsidRDefault="004F189C" w:rsidP="004F189C"/>
    <w:p w14:paraId="004B3624" w14:textId="77777777" w:rsidR="004F189C" w:rsidRDefault="004F189C" w:rsidP="004F189C">
      <w:pPr>
        <w:jc w:val="both"/>
        <w:rPr>
          <w:rFonts w:ascii="Times New Roman" w:hAnsi="Times New Roman" w:cs="Times New Roman"/>
          <w:sz w:val="24"/>
          <w:szCs w:val="24"/>
        </w:rPr>
      </w:pPr>
      <w:r w:rsidRPr="006830E4">
        <w:rPr>
          <w:rFonts w:ascii="Times New Roman" w:hAnsi="Times New Roman" w:cs="Times New Roman"/>
          <w:sz w:val="24"/>
          <w:szCs w:val="24"/>
        </w:rPr>
        <w:t>The visualization shows</w:t>
      </w:r>
      <w:r>
        <w:rPr>
          <w:rFonts w:ascii="Times New Roman" w:hAnsi="Times New Roman" w:cs="Times New Roman"/>
          <w:sz w:val="24"/>
          <w:szCs w:val="24"/>
        </w:rPr>
        <w:t>:</w:t>
      </w:r>
    </w:p>
    <w:p w14:paraId="6068B341" w14:textId="77777777" w:rsidR="004F189C" w:rsidRPr="006830E4" w:rsidRDefault="004F189C" w:rsidP="004F189C">
      <w:pPr>
        <w:jc w:val="both"/>
        <w:rPr>
          <w:rFonts w:ascii="Times New Roman" w:hAnsi="Times New Roman" w:cs="Times New Roman"/>
          <w:sz w:val="24"/>
          <w:szCs w:val="24"/>
        </w:rPr>
      </w:pPr>
    </w:p>
    <w:p w14:paraId="2BB1BCF3" w14:textId="77777777" w:rsidR="004F189C" w:rsidRPr="006830E4" w:rsidRDefault="004F189C" w:rsidP="004F189C">
      <w:pPr>
        <w:jc w:val="both"/>
        <w:rPr>
          <w:rFonts w:ascii="Times New Roman" w:hAnsi="Times New Roman" w:cs="Times New Roman"/>
          <w:sz w:val="24"/>
          <w:szCs w:val="24"/>
        </w:rPr>
      </w:pPr>
      <w:r w:rsidRPr="006830E4">
        <w:rPr>
          <w:rFonts w:ascii="Times New Roman" w:hAnsi="Times New Roman" w:cs="Times New Roman"/>
          <w:b/>
          <w:bCs/>
          <w:sz w:val="24"/>
          <w:szCs w:val="24"/>
        </w:rPr>
        <w:t>Pre-Pandemic Period (2020-2021):</w:t>
      </w:r>
    </w:p>
    <w:p w14:paraId="5CAA9390" w14:textId="77777777" w:rsidR="004F189C" w:rsidRPr="006830E4" w:rsidRDefault="004F189C" w:rsidP="00414796">
      <w:pPr>
        <w:numPr>
          <w:ilvl w:val="0"/>
          <w:numId w:val="49"/>
        </w:numPr>
        <w:jc w:val="both"/>
        <w:rPr>
          <w:rFonts w:ascii="Times New Roman" w:hAnsi="Times New Roman" w:cs="Times New Roman"/>
          <w:sz w:val="24"/>
          <w:szCs w:val="24"/>
        </w:rPr>
      </w:pPr>
      <w:r w:rsidRPr="006830E4">
        <w:rPr>
          <w:rFonts w:ascii="Times New Roman" w:hAnsi="Times New Roman" w:cs="Times New Roman"/>
          <w:sz w:val="24"/>
          <w:szCs w:val="24"/>
        </w:rPr>
        <w:t>Stable seasonal patterns with clear peaks (summer months)</w:t>
      </w:r>
    </w:p>
    <w:p w14:paraId="16EBDAA0" w14:textId="77777777" w:rsidR="004F189C" w:rsidRPr="006830E4" w:rsidRDefault="004F189C" w:rsidP="00414796">
      <w:pPr>
        <w:numPr>
          <w:ilvl w:val="0"/>
          <w:numId w:val="49"/>
        </w:numPr>
        <w:jc w:val="both"/>
        <w:rPr>
          <w:rFonts w:ascii="Times New Roman" w:hAnsi="Times New Roman" w:cs="Times New Roman"/>
          <w:sz w:val="24"/>
          <w:szCs w:val="24"/>
        </w:rPr>
      </w:pPr>
      <w:r w:rsidRPr="006830E4">
        <w:rPr>
          <w:rFonts w:ascii="Times New Roman" w:hAnsi="Times New Roman" w:cs="Times New Roman"/>
          <w:sz w:val="24"/>
          <w:szCs w:val="24"/>
        </w:rPr>
        <w:t>Consistent domestic tourism around 8-10 million guest nights</w:t>
      </w:r>
    </w:p>
    <w:p w14:paraId="712EE165" w14:textId="77777777" w:rsidR="004F189C" w:rsidRPr="006830E4" w:rsidRDefault="004F189C" w:rsidP="00414796">
      <w:pPr>
        <w:numPr>
          <w:ilvl w:val="0"/>
          <w:numId w:val="49"/>
        </w:numPr>
        <w:jc w:val="both"/>
        <w:rPr>
          <w:rFonts w:ascii="Times New Roman" w:hAnsi="Times New Roman" w:cs="Times New Roman"/>
          <w:sz w:val="24"/>
          <w:szCs w:val="24"/>
        </w:rPr>
      </w:pPr>
      <w:r w:rsidRPr="006830E4">
        <w:rPr>
          <w:rFonts w:ascii="Times New Roman" w:hAnsi="Times New Roman" w:cs="Times New Roman"/>
          <w:sz w:val="24"/>
          <w:szCs w:val="24"/>
        </w:rPr>
        <w:t>International contribution visible but volatile</w:t>
      </w:r>
    </w:p>
    <w:p w14:paraId="2E89E584" w14:textId="77777777" w:rsidR="004F189C" w:rsidRPr="006830E4" w:rsidRDefault="004F189C" w:rsidP="004F189C">
      <w:pPr>
        <w:jc w:val="both"/>
        <w:rPr>
          <w:rFonts w:ascii="Times New Roman" w:hAnsi="Times New Roman" w:cs="Times New Roman"/>
          <w:sz w:val="24"/>
          <w:szCs w:val="24"/>
        </w:rPr>
      </w:pPr>
      <w:r w:rsidRPr="006830E4">
        <w:rPr>
          <w:rFonts w:ascii="Times New Roman" w:hAnsi="Times New Roman" w:cs="Times New Roman"/>
          <w:b/>
          <w:bCs/>
          <w:sz w:val="24"/>
          <w:szCs w:val="24"/>
        </w:rPr>
        <w:t>Pandemic Impact (2021-2022):</w:t>
      </w:r>
    </w:p>
    <w:p w14:paraId="7B36BC4F" w14:textId="77777777" w:rsidR="004F189C" w:rsidRPr="006830E4" w:rsidRDefault="004F189C" w:rsidP="00414796">
      <w:pPr>
        <w:numPr>
          <w:ilvl w:val="0"/>
          <w:numId w:val="50"/>
        </w:numPr>
        <w:jc w:val="both"/>
        <w:rPr>
          <w:rFonts w:ascii="Times New Roman" w:hAnsi="Times New Roman" w:cs="Times New Roman"/>
          <w:sz w:val="24"/>
          <w:szCs w:val="24"/>
        </w:rPr>
      </w:pPr>
      <w:r w:rsidRPr="006830E4">
        <w:rPr>
          <w:rFonts w:ascii="Times New Roman" w:hAnsi="Times New Roman" w:cs="Times New Roman"/>
          <w:sz w:val="24"/>
          <w:szCs w:val="24"/>
        </w:rPr>
        <w:t>Dramatic collapse in international guest nights</w:t>
      </w:r>
    </w:p>
    <w:p w14:paraId="7DE32E36" w14:textId="77777777" w:rsidR="004F189C" w:rsidRPr="006830E4" w:rsidRDefault="004F189C" w:rsidP="00414796">
      <w:pPr>
        <w:numPr>
          <w:ilvl w:val="0"/>
          <w:numId w:val="50"/>
        </w:numPr>
        <w:jc w:val="both"/>
        <w:rPr>
          <w:rFonts w:ascii="Times New Roman" w:hAnsi="Times New Roman" w:cs="Times New Roman"/>
          <w:sz w:val="24"/>
          <w:szCs w:val="24"/>
        </w:rPr>
      </w:pPr>
      <w:r w:rsidRPr="006830E4">
        <w:rPr>
          <w:rFonts w:ascii="Times New Roman" w:hAnsi="Times New Roman" w:cs="Times New Roman"/>
          <w:sz w:val="24"/>
          <w:szCs w:val="24"/>
        </w:rPr>
        <w:t>Severe drop in total guest nights to historic lows</w:t>
      </w:r>
    </w:p>
    <w:p w14:paraId="0F70D637" w14:textId="77777777" w:rsidR="004F189C" w:rsidRPr="006830E4" w:rsidRDefault="004F189C" w:rsidP="00414796">
      <w:pPr>
        <w:numPr>
          <w:ilvl w:val="0"/>
          <w:numId w:val="50"/>
        </w:numPr>
        <w:jc w:val="both"/>
        <w:rPr>
          <w:rFonts w:ascii="Times New Roman" w:hAnsi="Times New Roman" w:cs="Times New Roman"/>
          <w:sz w:val="24"/>
          <w:szCs w:val="24"/>
        </w:rPr>
      </w:pPr>
      <w:r w:rsidRPr="006830E4">
        <w:rPr>
          <w:rFonts w:ascii="Times New Roman" w:hAnsi="Times New Roman" w:cs="Times New Roman"/>
          <w:sz w:val="24"/>
          <w:szCs w:val="24"/>
        </w:rPr>
        <w:t>Domestic tourism showing resilience but still impacted</w:t>
      </w:r>
    </w:p>
    <w:p w14:paraId="76D6B48C" w14:textId="77777777" w:rsidR="004F189C" w:rsidRPr="006830E4" w:rsidRDefault="004F189C" w:rsidP="004F189C">
      <w:pPr>
        <w:jc w:val="both"/>
        <w:rPr>
          <w:rFonts w:ascii="Times New Roman" w:hAnsi="Times New Roman" w:cs="Times New Roman"/>
          <w:sz w:val="24"/>
          <w:szCs w:val="24"/>
        </w:rPr>
      </w:pPr>
      <w:r w:rsidRPr="006830E4">
        <w:rPr>
          <w:rFonts w:ascii="Times New Roman" w:hAnsi="Times New Roman" w:cs="Times New Roman"/>
          <w:b/>
          <w:bCs/>
          <w:sz w:val="24"/>
          <w:szCs w:val="24"/>
        </w:rPr>
        <w:t>Recovery Phase (2022-2025):</w:t>
      </w:r>
    </w:p>
    <w:p w14:paraId="25D96462" w14:textId="77777777" w:rsidR="004F189C" w:rsidRPr="006830E4" w:rsidRDefault="004F189C" w:rsidP="00414796">
      <w:pPr>
        <w:numPr>
          <w:ilvl w:val="0"/>
          <w:numId w:val="51"/>
        </w:numPr>
        <w:jc w:val="both"/>
        <w:rPr>
          <w:rFonts w:ascii="Times New Roman" w:hAnsi="Times New Roman" w:cs="Times New Roman"/>
          <w:sz w:val="24"/>
          <w:szCs w:val="24"/>
        </w:rPr>
      </w:pPr>
      <w:r w:rsidRPr="006830E4">
        <w:rPr>
          <w:rFonts w:ascii="Times New Roman" w:hAnsi="Times New Roman" w:cs="Times New Roman"/>
          <w:sz w:val="24"/>
          <w:szCs w:val="24"/>
        </w:rPr>
        <w:t>Strong domestic recovery exceeding pre-pandemic levels</w:t>
      </w:r>
    </w:p>
    <w:p w14:paraId="1FECD174" w14:textId="77777777" w:rsidR="004F189C" w:rsidRPr="006830E4" w:rsidRDefault="004F189C" w:rsidP="00414796">
      <w:pPr>
        <w:numPr>
          <w:ilvl w:val="0"/>
          <w:numId w:val="51"/>
        </w:numPr>
        <w:jc w:val="both"/>
        <w:rPr>
          <w:rFonts w:ascii="Times New Roman" w:hAnsi="Times New Roman" w:cs="Times New Roman"/>
          <w:sz w:val="24"/>
          <w:szCs w:val="24"/>
        </w:rPr>
      </w:pPr>
      <w:r w:rsidRPr="006830E4">
        <w:rPr>
          <w:rFonts w:ascii="Times New Roman" w:hAnsi="Times New Roman" w:cs="Times New Roman"/>
          <w:sz w:val="24"/>
          <w:szCs w:val="24"/>
        </w:rPr>
        <w:t>Gradual international tourism restoration</w:t>
      </w:r>
    </w:p>
    <w:p w14:paraId="5B2C1E6A" w14:textId="77777777" w:rsidR="004F189C" w:rsidRPr="006830E4" w:rsidRDefault="004F189C" w:rsidP="00414796">
      <w:pPr>
        <w:numPr>
          <w:ilvl w:val="0"/>
          <w:numId w:val="51"/>
        </w:numPr>
        <w:jc w:val="both"/>
        <w:rPr>
          <w:rFonts w:ascii="Times New Roman" w:hAnsi="Times New Roman" w:cs="Times New Roman"/>
          <w:sz w:val="24"/>
          <w:szCs w:val="24"/>
        </w:rPr>
      </w:pPr>
      <w:r w:rsidRPr="006830E4">
        <w:rPr>
          <w:rFonts w:ascii="Times New Roman" w:hAnsi="Times New Roman" w:cs="Times New Roman"/>
          <w:sz w:val="24"/>
          <w:szCs w:val="24"/>
        </w:rPr>
        <w:t>Total guest nights approaching but not yet matching historical peaks</w:t>
      </w:r>
    </w:p>
    <w:p w14:paraId="4697A917" w14:textId="77777777" w:rsidR="004F189C" w:rsidRPr="006830E4" w:rsidRDefault="004F189C" w:rsidP="00414796">
      <w:pPr>
        <w:numPr>
          <w:ilvl w:val="0"/>
          <w:numId w:val="51"/>
        </w:numPr>
        <w:jc w:val="both"/>
        <w:rPr>
          <w:rFonts w:ascii="Times New Roman" w:hAnsi="Times New Roman" w:cs="Times New Roman"/>
          <w:sz w:val="24"/>
          <w:szCs w:val="24"/>
        </w:rPr>
      </w:pPr>
      <w:r w:rsidRPr="006830E4">
        <w:rPr>
          <w:rFonts w:ascii="Times New Roman" w:hAnsi="Times New Roman" w:cs="Times New Roman"/>
          <w:sz w:val="24"/>
          <w:szCs w:val="24"/>
        </w:rPr>
        <w:t>Seasonal patterns re-emerging in recent data</w:t>
      </w:r>
    </w:p>
    <w:p w14:paraId="433EB65D" w14:textId="77777777" w:rsidR="004F189C" w:rsidRPr="006830E4" w:rsidRDefault="004F189C" w:rsidP="004F189C">
      <w:pPr>
        <w:jc w:val="both"/>
        <w:rPr>
          <w:rFonts w:ascii="Times New Roman" w:hAnsi="Times New Roman" w:cs="Times New Roman"/>
          <w:sz w:val="24"/>
          <w:szCs w:val="24"/>
        </w:rPr>
      </w:pPr>
      <w:r w:rsidRPr="006830E4">
        <w:rPr>
          <w:rFonts w:ascii="Times New Roman" w:hAnsi="Times New Roman" w:cs="Times New Roman"/>
          <w:b/>
          <w:bCs/>
          <w:sz w:val="24"/>
          <w:szCs w:val="24"/>
        </w:rPr>
        <w:t>Forecast Projection (2025-12 onwards):</w:t>
      </w:r>
    </w:p>
    <w:p w14:paraId="57E6F3E9" w14:textId="77777777" w:rsidR="004F189C" w:rsidRPr="006830E4" w:rsidRDefault="004F189C" w:rsidP="00414796">
      <w:pPr>
        <w:numPr>
          <w:ilvl w:val="0"/>
          <w:numId w:val="52"/>
        </w:numPr>
        <w:jc w:val="both"/>
        <w:rPr>
          <w:rFonts w:ascii="Times New Roman" w:hAnsi="Times New Roman" w:cs="Times New Roman"/>
          <w:sz w:val="24"/>
          <w:szCs w:val="24"/>
        </w:rPr>
      </w:pPr>
      <w:r w:rsidRPr="006830E4">
        <w:rPr>
          <w:rFonts w:ascii="Times New Roman" w:hAnsi="Times New Roman" w:cs="Times New Roman"/>
          <w:sz w:val="24"/>
          <w:szCs w:val="24"/>
        </w:rPr>
        <w:t>Slight decline predicted in total guest nights (shaded forecast region)</w:t>
      </w:r>
    </w:p>
    <w:p w14:paraId="52282196" w14:textId="77777777" w:rsidR="004F189C" w:rsidRPr="006830E4" w:rsidRDefault="004F189C" w:rsidP="00414796">
      <w:pPr>
        <w:numPr>
          <w:ilvl w:val="0"/>
          <w:numId w:val="52"/>
        </w:numPr>
        <w:jc w:val="both"/>
        <w:rPr>
          <w:rFonts w:ascii="Times New Roman" w:hAnsi="Times New Roman" w:cs="Times New Roman"/>
          <w:sz w:val="24"/>
          <w:szCs w:val="24"/>
        </w:rPr>
      </w:pPr>
      <w:r w:rsidRPr="006830E4">
        <w:rPr>
          <w:rFonts w:ascii="Times New Roman" w:hAnsi="Times New Roman" w:cs="Times New Roman"/>
          <w:sz w:val="24"/>
          <w:szCs w:val="24"/>
        </w:rPr>
        <w:t>Domestic guest nights stabilizing around 6-7 million</w:t>
      </w:r>
    </w:p>
    <w:p w14:paraId="689D5F91" w14:textId="77777777" w:rsidR="004F189C" w:rsidRPr="006830E4" w:rsidRDefault="004F189C" w:rsidP="00414796">
      <w:pPr>
        <w:numPr>
          <w:ilvl w:val="0"/>
          <w:numId w:val="52"/>
        </w:numPr>
        <w:jc w:val="both"/>
        <w:rPr>
          <w:rFonts w:ascii="Times New Roman" w:hAnsi="Times New Roman" w:cs="Times New Roman"/>
          <w:sz w:val="24"/>
          <w:szCs w:val="24"/>
        </w:rPr>
      </w:pPr>
      <w:r w:rsidRPr="006830E4">
        <w:rPr>
          <w:rFonts w:ascii="Times New Roman" w:hAnsi="Times New Roman" w:cs="Times New Roman"/>
          <w:sz w:val="24"/>
          <w:szCs w:val="24"/>
        </w:rPr>
        <w:t>International guest nights showing modest growth projection</w:t>
      </w:r>
    </w:p>
    <w:p w14:paraId="786822FA" w14:textId="77777777" w:rsidR="004F189C" w:rsidRPr="006830E4" w:rsidRDefault="004F189C" w:rsidP="00414796">
      <w:pPr>
        <w:numPr>
          <w:ilvl w:val="0"/>
          <w:numId w:val="52"/>
        </w:numPr>
        <w:jc w:val="both"/>
        <w:rPr>
          <w:rFonts w:ascii="Times New Roman" w:hAnsi="Times New Roman" w:cs="Times New Roman"/>
          <w:sz w:val="24"/>
          <w:szCs w:val="24"/>
        </w:rPr>
      </w:pPr>
      <w:r w:rsidRPr="006830E4">
        <w:rPr>
          <w:rFonts w:ascii="Times New Roman" w:hAnsi="Times New Roman" w:cs="Times New Roman"/>
          <w:sz w:val="24"/>
          <w:szCs w:val="24"/>
        </w:rPr>
        <w:t>Wide confidence intervals reflecting uncertainty</w:t>
      </w:r>
    </w:p>
    <w:p w14:paraId="4E12C0D6" w14:textId="77777777" w:rsidR="004F189C" w:rsidRDefault="004F189C" w:rsidP="004F189C">
      <w:pPr>
        <w:jc w:val="both"/>
        <w:rPr>
          <w:rFonts w:ascii="Times New Roman" w:hAnsi="Times New Roman" w:cs="Times New Roman"/>
          <w:sz w:val="24"/>
          <w:szCs w:val="24"/>
        </w:rPr>
      </w:pPr>
    </w:p>
    <w:p w14:paraId="407CC0DC" w14:textId="77777777" w:rsidR="004F189C" w:rsidRDefault="004F189C" w:rsidP="004F189C">
      <w:pPr>
        <w:jc w:val="both"/>
        <w:rPr>
          <w:rFonts w:ascii="Times New Roman" w:hAnsi="Times New Roman" w:cs="Times New Roman"/>
          <w:sz w:val="24"/>
          <w:szCs w:val="24"/>
        </w:rPr>
      </w:pPr>
    </w:p>
    <w:p w14:paraId="0CFFA013" w14:textId="77777777" w:rsidR="004F189C" w:rsidRDefault="004F189C" w:rsidP="004F189C">
      <w:pPr>
        <w:jc w:val="both"/>
        <w:rPr>
          <w:rFonts w:ascii="Times New Roman" w:hAnsi="Times New Roman" w:cs="Times New Roman"/>
          <w:sz w:val="24"/>
          <w:szCs w:val="24"/>
        </w:rPr>
      </w:pPr>
    </w:p>
    <w:p w14:paraId="45ACBECF" w14:textId="77777777" w:rsidR="004F189C" w:rsidRDefault="004F189C" w:rsidP="004F189C">
      <w:pPr>
        <w:jc w:val="both"/>
        <w:rPr>
          <w:rFonts w:ascii="Times New Roman" w:hAnsi="Times New Roman" w:cs="Times New Roman"/>
          <w:sz w:val="24"/>
          <w:szCs w:val="24"/>
        </w:rPr>
      </w:pPr>
    </w:p>
    <w:p w14:paraId="0F20F719" w14:textId="77777777" w:rsidR="004F189C" w:rsidRDefault="004F189C" w:rsidP="004F189C">
      <w:pPr>
        <w:jc w:val="both"/>
        <w:rPr>
          <w:rFonts w:ascii="Times New Roman" w:hAnsi="Times New Roman" w:cs="Times New Roman"/>
          <w:sz w:val="24"/>
          <w:szCs w:val="24"/>
        </w:rPr>
      </w:pPr>
    </w:p>
    <w:p w14:paraId="7EB44322" w14:textId="77777777" w:rsidR="004F189C" w:rsidRDefault="004F189C" w:rsidP="004F189C">
      <w:pPr>
        <w:jc w:val="both"/>
        <w:rPr>
          <w:rFonts w:ascii="Times New Roman" w:hAnsi="Times New Roman" w:cs="Times New Roman"/>
          <w:sz w:val="24"/>
          <w:szCs w:val="24"/>
        </w:rPr>
      </w:pPr>
    </w:p>
    <w:p w14:paraId="64807360" w14:textId="77777777" w:rsidR="004F189C" w:rsidRDefault="004F189C" w:rsidP="004F189C">
      <w:pPr>
        <w:jc w:val="both"/>
        <w:rPr>
          <w:rFonts w:ascii="Times New Roman" w:hAnsi="Times New Roman" w:cs="Times New Roman"/>
          <w:sz w:val="24"/>
          <w:szCs w:val="24"/>
        </w:rPr>
      </w:pPr>
    </w:p>
    <w:p w14:paraId="2ED705D0" w14:textId="77777777" w:rsidR="004F189C" w:rsidRDefault="004F189C" w:rsidP="004F189C">
      <w:pPr>
        <w:jc w:val="both"/>
        <w:rPr>
          <w:rFonts w:ascii="Times New Roman" w:hAnsi="Times New Roman" w:cs="Times New Roman"/>
          <w:sz w:val="24"/>
          <w:szCs w:val="24"/>
        </w:rPr>
      </w:pPr>
    </w:p>
    <w:p w14:paraId="0A06D189" w14:textId="77777777" w:rsidR="004F189C" w:rsidRDefault="004F189C" w:rsidP="004F189C">
      <w:pPr>
        <w:jc w:val="both"/>
        <w:rPr>
          <w:rFonts w:ascii="Times New Roman" w:hAnsi="Times New Roman" w:cs="Times New Roman"/>
          <w:sz w:val="24"/>
          <w:szCs w:val="24"/>
        </w:rPr>
      </w:pPr>
    </w:p>
    <w:p w14:paraId="42A1277F" w14:textId="77777777" w:rsidR="004F189C" w:rsidRDefault="004F189C" w:rsidP="004F189C">
      <w:pPr>
        <w:pStyle w:val="Heading2"/>
      </w:pPr>
      <w:bookmarkStart w:id="553" w:name="_Toc211568369"/>
      <w:bookmarkStart w:id="554" w:name="_Toc211587305"/>
      <w:bookmarkStart w:id="555" w:name="_Toc211595321"/>
      <w:r>
        <w:t>R</w:t>
      </w:r>
      <w:r w:rsidRPr="004C36B9">
        <w:t>ecommendations</w:t>
      </w:r>
      <w:bookmarkEnd w:id="553"/>
      <w:bookmarkEnd w:id="554"/>
      <w:bookmarkEnd w:id="555"/>
    </w:p>
    <w:p w14:paraId="3B750BDA" w14:textId="77777777" w:rsidR="004F189C" w:rsidRDefault="004F189C" w:rsidP="004F189C">
      <w:pPr>
        <w:jc w:val="both"/>
        <w:rPr>
          <w:rFonts w:ascii="Times New Roman" w:hAnsi="Times New Roman" w:cs="Times New Roman"/>
          <w:sz w:val="24"/>
          <w:szCs w:val="24"/>
        </w:rPr>
      </w:pPr>
    </w:p>
    <w:p w14:paraId="1454866F" w14:textId="77777777" w:rsidR="004F189C" w:rsidRPr="004C36B9" w:rsidRDefault="004F189C" w:rsidP="004F189C">
      <w:pPr>
        <w:jc w:val="both"/>
        <w:rPr>
          <w:rFonts w:ascii="Times New Roman" w:hAnsi="Times New Roman" w:cs="Times New Roman"/>
          <w:sz w:val="24"/>
          <w:szCs w:val="24"/>
        </w:rPr>
      </w:pPr>
      <w:r w:rsidRPr="004C36B9">
        <w:rPr>
          <w:rFonts w:ascii="Times New Roman" w:hAnsi="Times New Roman" w:cs="Times New Roman"/>
          <w:b/>
          <w:bCs/>
          <w:sz w:val="24"/>
          <w:szCs w:val="24"/>
        </w:rPr>
        <w:t>Immediately</w:t>
      </w:r>
      <w:r w:rsidRPr="004C36B9">
        <w:rPr>
          <w:rFonts w:ascii="Times New Roman" w:hAnsi="Times New Roman" w:cs="Times New Roman"/>
          <w:sz w:val="24"/>
          <w:szCs w:val="24"/>
        </w:rPr>
        <w:t>, the model should be deployed with automated monthly updates, data quality checks, and a dashboard to monitor forecast accuracy and alert for major deviations. Enhancements include using SARIMA for seasonality, testing data transformations like Box-Cox, adding external factors such as economic indicators, and combining ARIMA with machine learning. Validation should be strengthened with expanded metrics, rolling cross-validation, reconciliation across tourism segments, and comparisons with simple benchmarks.</w:t>
      </w:r>
    </w:p>
    <w:p w14:paraId="09B61ACE" w14:textId="77777777" w:rsidR="004F189C" w:rsidRDefault="004F189C" w:rsidP="004F189C">
      <w:pPr>
        <w:jc w:val="both"/>
        <w:rPr>
          <w:rFonts w:ascii="Times New Roman" w:hAnsi="Times New Roman" w:cs="Times New Roman"/>
          <w:b/>
          <w:bCs/>
          <w:sz w:val="24"/>
          <w:szCs w:val="24"/>
        </w:rPr>
      </w:pPr>
    </w:p>
    <w:p w14:paraId="2A2F1971" w14:textId="77777777" w:rsidR="004F189C" w:rsidRPr="004C36B9" w:rsidRDefault="004F189C" w:rsidP="004F189C">
      <w:pPr>
        <w:jc w:val="both"/>
        <w:rPr>
          <w:rFonts w:ascii="Times New Roman" w:hAnsi="Times New Roman" w:cs="Times New Roman"/>
          <w:sz w:val="24"/>
          <w:szCs w:val="24"/>
        </w:rPr>
      </w:pPr>
      <w:r w:rsidRPr="004C36B9">
        <w:rPr>
          <w:rFonts w:ascii="Times New Roman" w:hAnsi="Times New Roman" w:cs="Times New Roman"/>
          <w:b/>
          <w:bCs/>
          <w:sz w:val="24"/>
          <w:szCs w:val="24"/>
        </w:rPr>
        <w:t>In the medium term</w:t>
      </w:r>
      <w:r w:rsidRPr="004C36B9">
        <w:rPr>
          <w:rFonts w:ascii="Times New Roman" w:hAnsi="Times New Roman" w:cs="Times New Roman"/>
          <w:sz w:val="24"/>
          <w:szCs w:val="24"/>
        </w:rPr>
        <w:t>, focus should shift to regional forecasting (e.g., Auckland, Canterbury) using hierarchical models to support local decisions. The forecast horizon should extend to 6–12 months with scenario-based and probabilistic forecasting. Advanced methods such as state space models, Prophet, hybrid ARIMA–ML approaches, and deep learning models (LSTM, Transformers) should also be explored for improved accuracy and adaptability.</w:t>
      </w:r>
    </w:p>
    <w:p w14:paraId="6BEFDE43" w14:textId="77777777" w:rsidR="004F189C" w:rsidRDefault="004F189C" w:rsidP="004F189C">
      <w:pPr>
        <w:jc w:val="both"/>
        <w:rPr>
          <w:rFonts w:ascii="Times New Roman" w:hAnsi="Times New Roman" w:cs="Times New Roman"/>
          <w:sz w:val="24"/>
          <w:szCs w:val="24"/>
        </w:rPr>
      </w:pPr>
    </w:p>
    <w:p w14:paraId="6C2EA4DA" w14:textId="77777777" w:rsidR="004F189C" w:rsidRDefault="004F189C" w:rsidP="004F189C">
      <w:pPr>
        <w:jc w:val="both"/>
        <w:rPr>
          <w:rFonts w:ascii="Times New Roman" w:hAnsi="Times New Roman" w:cs="Times New Roman"/>
          <w:sz w:val="24"/>
          <w:szCs w:val="24"/>
        </w:rPr>
      </w:pPr>
    </w:p>
    <w:p w14:paraId="54772A6B" w14:textId="77777777" w:rsidR="004F189C" w:rsidRDefault="004F189C" w:rsidP="004F189C">
      <w:pPr>
        <w:jc w:val="both"/>
        <w:rPr>
          <w:rFonts w:ascii="Times New Roman" w:hAnsi="Times New Roman" w:cs="Times New Roman"/>
          <w:sz w:val="24"/>
          <w:szCs w:val="24"/>
        </w:rPr>
      </w:pPr>
    </w:p>
    <w:p w14:paraId="7AA32202" w14:textId="77777777" w:rsidR="004F189C" w:rsidRDefault="004F189C" w:rsidP="004F189C">
      <w:pPr>
        <w:jc w:val="both"/>
        <w:rPr>
          <w:rFonts w:ascii="Times New Roman" w:hAnsi="Times New Roman" w:cs="Times New Roman"/>
          <w:sz w:val="24"/>
          <w:szCs w:val="24"/>
        </w:rPr>
      </w:pPr>
    </w:p>
    <w:p w14:paraId="5F5CB071" w14:textId="77777777" w:rsidR="004F189C" w:rsidRDefault="004F189C" w:rsidP="004F189C">
      <w:pPr>
        <w:jc w:val="both"/>
        <w:rPr>
          <w:rFonts w:ascii="Times New Roman" w:hAnsi="Times New Roman" w:cs="Times New Roman"/>
          <w:sz w:val="24"/>
          <w:szCs w:val="24"/>
        </w:rPr>
      </w:pPr>
    </w:p>
    <w:p w14:paraId="01E9D9DD" w14:textId="77777777" w:rsidR="004F189C" w:rsidRDefault="004F189C" w:rsidP="004F189C">
      <w:pPr>
        <w:jc w:val="both"/>
        <w:rPr>
          <w:rFonts w:ascii="Times New Roman" w:hAnsi="Times New Roman" w:cs="Times New Roman"/>
          <w:sz w:val="24"/>
          <w:szCs w:val="24"/>
        </w:rPr>
      </w:pPr>
    </w:p>
    <w:p w14:paraId="03579B9A" w14:textId="77777777" w:rsidR="004F189C" w:rsidRDefault="004F189C" w:rsidP="004F189C">
      <w:pPr>
        <w:jc w:val="both"/>
        <w:rPr>
          <w:rFonts w:ascii="Times New Roman" w:hAnsi="Times New Roman" w:cs="Times New Roman"/>
          <w:sz w:val="24"/>
          <w:szCs w:val="24"/>
        </w:rPr>
      </w:pPr>
    </w:p>
    <w:p w14:paraId="52F90BC8" w14:textId="77777777" w:rsidR="004F189C" w:rsidRDefault="004F189C" w:rsidP="004F189C">
      <w:pPr>
        <w:jc w:val="both"/>
        <w:rPr>
          <w:rFonts w:ascii="Times New Roman" w:hAnsi="Times New Roman" w:cs="Times New Roman"/>
          <w:sz w:val="24"/>
          <w:szCs w:val="24"/>
        </w:rPr>
      </w:pPr>
    </w:p>
    <w:p w14:paraId="3745E844" w14:textId="77777777" w:rsidR="004F189C" w:rsidRDefault="004F189C" w:rsidP="004F189C">
      <w:pPr>
        <w:jc w:val="both"/>
        <w:rPr>
          <w:rFonts w:ascii="Times New Roman" w:hAnsi="Times New Roman" w:cs="Times New Roman"/>
          <w:sz w:val="24"/>
          <w:szCs w:val="24"/>
        </w:rPr>
      </w:pPr>
    </w:p>
    <w:p w14:paraId="0FEC437C" w14:textId="77777777" w:rsidR="004F189C" w:rsidRDefault="004F189C" w:rsidP="004F189C">
      <w:pPr>
        <w:jc w:val="both"/>
        <w:rPr>
          <w:rFonts w:ascii="Times New Roman" w:hAnsi="Times New Roman" w:cs="Times New Roman"/>
          <w:sz w:val="24"/>
          <w:szCs w:val="24"/>
        </w:rPr>
      </w:pPr>
    </w:p>
    <w:p w14:paraId="75E5AA29" w14:textId="77777777" w:rsidR="004F189C" w:rsidRDefault="004F189C" w:rsidP="004F189C">
      <w:pPr>
        <w:jc w:val="both"/>
        <w:rPr>
          <w:rFonts w:ascii="Times New Roman" w:hAnsi="Times New Roman" w:cs="Times New Roman"/>
          <w:sz w:val="24"/>
          <w:szCs w:val="24"/>
        </w:rPr>
      </w:pPr>
    </w:p>
    <w:p w14:paraId="06BDD6FE" w14:textId="77777777" w:rsidR="004F189C" w:rsidRDefault="004F189C" w:rsidP="004F189C">
      <w:pPr>
        <w:jc w:val="both"/>
        <w:rPr>
          <w:rFonts w:ascii="Times New Roman" w:hAnsi="Times New Roman" w:cs="Times New Roman"/>
          <w:sz w:val="24"/>
          <w:szCs w:val="24"/>
        </w:rPr>
      </w:pPr>
    </w:p>
    <w:p w14:paraId="3BED778F" w14:textId="77777777" w:rsidR="004F189C" w:rsidRDefault="004F189C" w:rsidP="004F189C">
      <w:pPr>
        <w:jc w:val="both"/>
        <w:rPr>
          <w:rFonts w:ascii="Times New Roman" w:hAnsi="Times New Roman" w:cs="Times New Roman"/>
          <w:sz w:val="24"/>
          <w:szCs w:val="24"/>
        </w:rPr>
      </w:pPr>
    </w:p>
    <w:p w14:paraId="20108603" w14:textId="77777777" w:rsidR="004F189C" w:rsidRDefault="004F189C" w:rsidP="004F189C">
      <w:pPr>
        <w:jc w:val="both"/>
        <w:rPr>
          <w:rFonts w:ascii="Times New Roman" w:hAnsi="Times New Roman" w:cs="Times New Roman"/>
          <w:sz w:val="24"/>
          <w:szCs w:val="24"/>
        </w:rPr>
      </w:pPr>
    </w:p>
    <w:p w14:paraId="34F1EB7F" w14:textId="77777777" w:rsidR="004F189C" w:rsidRDefault="004F189C" w:rsidP="004F189C">
      <w:pPr>
        <w:jc w:val="both"/>
        <w:rPr>
          <w:rFonts w:ascii="Times New Roman" w:hAnsi="Times New Roman" w:cs="Times New Roman"/>
          <w:sz w:val="24"/>
          <w:szCs w:val="24"/>
        </w:rPr>
      </w:pPr>
    </w:p>
    <w:p w14:paraId="3FE428C6" w14:textId="77777777" w:rsidR="004F189C" w:rsidRDefault="004F189C" w:rsidP="004F189C">
      <w:pPr>
        <w:jc w:val="both"/>
        <w:rPr>
          <w:rFonts w:ascii="Times New Roman" w:hAnsi="Times New Roman" w:cs="Times New Roman"/>
          <w:sz w:val="24"/>
          <w:szCs w:val="24"/>
        </w:rPr>
      </w:pPr>
    </w:p>
    <w:p w14:paraId="2EFD1244" w14:textId="77777777" w:rsidR="004F189C" w:rsidRDefault="004F189C" w:rsidP="004F189C">
      <w:pPr>
        <w:jc w:val="both"/>
        <w:rPr>
          <w:rFonts w:ascii="Times New Roman" w:hAnsi="Times New Roman" w:cs="Times New Roman"/>
          <w:sz w:val="24"/>
          <w:szCs w:val="24"/>
        </w:rPr>
      </w:pPr>
    </w:p>
    <w:p w14:paraId="3DB2887B" w14:textId="77777777" w:rsidR="004F189C" w:rsidRDefault="004F189C" w:rsidP="004F189C">
      <w:pPr>
        <w:jc w:val="both"/>
        <w:rPr>
          <w:rFonts w:ascii="Times New Roman" w:hAnsi="Times New Roman" w:cs="Times New Roman"/>
          <w:sz w:val="24"/>
          <w:szCs w:val="24"/>
        </w:rPr>
      </w:pPr>
    </w:p>
    <w:p w14:paraId="052A9EFE" w14:textId="77777777" w:rsidR="004F189C" w:rsidRDefault="004F189C" w:rsidP="004F189C">
      <w:pPr>
        <w:jc w:val="both"/>
        <w:rPr>
          <w:rFonts w:ascii="Times New Roman" w:hAnsi="Times New Roman" w:cs="Times New Roman"/>
          <w:sz w:val="24"/>
          <w:szCs w:val="24"/>
        </w:rPr>
      </w:pPr>
    </w:p>
    <w:p w14:paraId="4F22349D" w14:textId="77777777" w:rsidR="004F189C" w:rsidRDefault="004F189C" w:rsidP="004F189C">
      <w:pPr>
        <w:jc w:val="both"/>
        <w:rPr>
          <w:rFonts w:ascii="Times New Roman" w:hAnsi="Times New Roman" w:cs="Times New Roman"/>
          <w:sz w:val="24"/>
          <w:szCs w:val="24"/>
        </w:rPr>
      </w:pPr>
    </w:p>
    <w:p w14:paraId="6E4949AB" w14:textId="77777777" w:rsidR="004F189C" w:rsidRDefault="004F189C" w:rsidP="004F189C">
      <w:pPr>
        <w:jc w:val="both"/>
        <w:rPr>
          <w:rFonts w:ascii="Times New Roman" w:hAnsi="Times New Roman" w:cs="Times New Roman"/>
          <w:sz w:val="24"/>
          <w:szCs w:val="24"/>
        </w:rPr>
      </w:pPr>
    </w:p>
    <w:p w14:paraId="0C9C0EC6" w14:textId="77777777" w:rsidR="004F189C" w:rsidRDefault="004F189C" w:rsidP="004F189C">
      <w:pPr>
        <w:jc w:val="both"/>
        <w:rPr>
          <w:rFonts w:ascii="Times New Roman" w:hAnsi="Times New Roman" w:cs="Times New Roman"/>
          <w:sz w:val="24"/>
          <w:szCs w:val="24"/>
        </w:rPr>
      </w:pPr>
    </w:p>
    <w:p w14:paraId="59EF79E6" w14:textId="77777777" w:rsidR="004F189C" w:rsidRDefault="004F189C" w:rsidP="004F189C">
      <w:pPr>
        <w:jc w:val="both"/>
        <w:rPr>
          <w:rFonts w:ascii="Times New Roman" w:hAnsi="Times New Roman" w:cs="Times New Roman"/>
          <w:sz w:val="24"/>
          <w:szCs w:val="24"/>
        </w:rPr>
      </w:pPr>
    </w:p>
    <w:p w14:paraId="532460B1" w14:textId="77777777" w:rsidR="004F189C" w:rsidRDefault="004F189C" w:rsidP="004F189C">
      <w:pPr>
        <w:jc w:val="both"/>
        <w:rPr>
          <w:rFonts w:ascii="Times New Roman" w:hAnsi="Times New Roman" w:cs="Times New Roman"/>
          <w:sz w:val="24"/>
          <w:szCs w:val="24"/>
        </w:rPr>
      </w:pPr>
    </w:p>
    <w:p w14:paraId="359E54F9" w14:textId="77777777" w:rsidR="004F189C" w:rsidRDefault="004F189C" w:rsidP="004F189C">
      <w:pPr>
        <w:jc w:val="both"/>
        <w:rPr>
          <w:rFonts w:ascii="Times New Roman" w:hAnsi="Times New Roman" w:cs="Times New Roman"/>
          <w:sz w:val="24"/>
          <w:szCs w:val="24"/>
        </w:rPr>
      </w:pPr>
    </w:p>
    <w:p w14:paraId="162E92CD" w14:textId="77777777" w:rsidR="004F189C" w:rsidRDefault="004F189C" w:rsidP="004F189C">
      <w:pPr>
        <w:jc w:val="both"/>
        <w:rPr>
          <w:rFonts w:ascii="Times New Roman" w:hAnsi="Times New Roman" w:cs="Times New Roman"/>
          <w:sz w:val="24"/>
          <w:szCs w:val="24"/>
        </w:rPr>
      </w:pPr>
    </w:p>
    <w:p w14:paraId="13C27ABF" w14:textId="77777777" w:rsidR="004F189C" w:rsidRPr="00FA0DBF" w:rsidRDefault="004F189C" w:rsidP="004F189C">
      <w:pPr>
        <w:pStyle w:val="Heading2"/>
      </w:pPr>
      <w:bookmarkStart w:id="556" w:name="_Toc211568370"/>
      <w:bookmarkStart w:id="557" w:name="_Toc211587306"/>
      <w:bookmarkStart w:id="558" w:name="_Toc211595322"/>
      <w:r w:rsidRPr="00FA0DBF">
        <w:t>Conclusion</w:t>
      </w:r>
      <w:bookmarkEnd w:id="556"/>
      <w:bookmarkEnd w:id="557"/>
      <w:bookmarkEnd w:id="558"/>
    </w:p>
    <w:p w14:paraId="26EBB4AD" w14:textId="77777777" w:rsidR="004F189C" w:rsidRPr="006830E4" w:rsidRDefault="004F189C" w:rsidP="004F189C">
      <w:pPr>
        <w:jc w:val="both"/>
        <w:rPr>
          <w:rFonts w:ascii="Times New Roman" w:hAnsi="Times New Roman" w:cs="Times New Roman"/>
          <w:sz w:val="24"/>
          <w:szCs w:val="24"/>
        </w:rPr>
      </w:pPr>
      <w:r w:rsidRPr="00F54F2A">
        <w:rPr>
          <w:rFonts w:ascii="Times New Roman" w:hAnsi="Times New Roman" w:cs="Times New Roman"/>
          <w:sz w:val="24"/>
          <w:szCs w:val="24"/>
        </w:rPr>
        <w:t>This ARIMA-based forecasting method is a strong tool for New Zealand tourism, using statistically sound forecasts with full uncertainty assessment. The model effectively captures temporal profiles among different tourism segments, however also acknowledges the limitations of extraordinary disturbances. The diverging segmental performance (domestic vs international) offers important implications for tourism and recovery. The automated order selection, transformation pipeline and validation framework of the implementation guarantee reliability and reproducibility for continued operational use. Opportunities for improvement for future work include the addition of covariates, expansion to additional regions and exploration of ensemble methods to support an even improved forecasting accuracy and to produce more meaningful information that would support stakeholders in New Zealand’s critical tourism sector.</w:t>
      </w:r>
    </w:p>
    <w:p w14:paraId="3B7F08AB" w14:textId="77777777" w:rsidR="004F189C" w:rsidRDefault="004F189C" w:rsidP="004F189C"/>
    <w:p w14:paraId="137C6E54" w14:textId="77777777" w:rsidR="004F189C" w:rsidRDefault="004F189C" w:rsidP="004F189C"/>
    <w:p w14:paraId="27A136B4" w14:textId="77777777" w:rsidR="004F189C" w:rsidRDefault="004F189C" w:rsidP="004F189C"/>
    <w:p w14:paraId="6EBC54FB" w14:textId="77777777" w:rsidR="004F189C" w:rsidRDefault="004F189C" w:rsidP="004F189C"/>
    <w:p w14:paraId="4A1506DC" w14:textId="77777777" w:rsidR="004F189C" w:rsidRDefault="004F189C" w:rsidP="004F189C"/>
    <w:p w14:paraId="23B5127F" w14:textId="77777777" w:rsidR="004F189C" w:rsidRDefault="004F189C" w:rsidP="004F189C"/>
    <w:p w14:paraId="74934D2D" w14:textId="77777777" w:rsidR="004F189C" w:rsidRDefault="004F189C" w:rsidP="004F189C"/>
    <w:p w14:paraId="5204BCA5" w14:textId="77777777" w:rsidR="004F189C" w:rsidRDefault="004F189C" w:rsidP="004F189C"/>
    <w:p w14:paraId="1AC5E52E" w14:textId="77777777" w:rsidR="004F189C" w:rsidRDefault="004F189C" w:rsidP="004F189C"/>
    <w:p w14:paraId="34F5C405" w14:textId="77777777" w:rsidR="004F189C" w:rsidRDefault="004F189C" w:rsidP="004F189C"/>
    <w:p w14:paraId="536DB108" w14:textId="77777777" w:rsidR="004F189C" w:rsidRDefault="004F189C" w:rsidP="004F189C"/>
    <w:p w14:paraId="322D691B" w14:textId="77777777" w:rsidR="004F189C" w:rsidRDefault="004F189C" w:rsidP="004F189C"/>
    <w:p w14:paraId="13260B8D" w14:textId="77777777" w:rsidR="004F189C" w:rsidRDefault="004F189C" w:rsidP="004F189C"/>
    <w:p w14:paraId="3595D26D" w14:textId="77777777" w:rsidR="004F189C" w:rsidRDefault="004F189C" w:rsidP="004F189C"/>
    <w:p w14:paraId="4FB66DE6" w14:textId="77777777" w:rsidR="004F189C" w:rsidRDefault="004F189C" w:rsidP="004F189C"/>
    <w:p w14:paraId="24A2E347" w14:textId="77777777" w:rsidR="004F189C" w:rsidRDefault="004F189C" w:rsidP="004F189C"/>
    <w:p w14:paraId="17F5E2A7" w14:textId="77777777" w:rsidR="004F189C" w:rsidRDefault="004F189C" w:rsidP="004F189C"/>
    <w:p w14:paraId="4F04DB90" w14:textId="77777777" w:rsidR="004F189C" w:rsidRDefault="004F189C" w:rsidP="004F189C"/>
    <w:p w14:paraId="0867F450" w14:textId="77777777" w:rsidR="004F189C" w:rsidRDefault="004F189C" w:rsidP="004F189C"/>
    <w:p w14:paraId="1714621A" w14:textId="77777777" w:rsidR="004F189C" w:rsidRDefault="004F189C" w:rsidP="004F189C"/>
    <w:p w14:paraId="04044C67" w14:textId="77777777" w:rsidR="004F189C" w:rsidRDefault="004F189C" w:rsidP="004F189C"/>
    <w:p w14:paraId="33F3AD70" w14:textId="77777777" w:rsidR="004F189C" w:rsidRDefault="004F189C" w:rsidP="004F189C"/>
    <w:p w14:paraId="26516700" w14:textId="77777777" w:rsidR="004F189C" w:rsidRDefault="004F189C" w:rsidP="004F189C"/>
    <w:p w14:paraId="1BE91F27" w14:textId="77777777" w:rsidR="004F189C" w:rsidRDefault="004F189C" w:rsidP="004F189C"/>
    <w:p w14:paraId="595CDED4" w14:textId="77777777" w:rsidR="004F189C" w:rsidRDefault="004F189C" w:rsidP="004F189C"/>
    <w:p w14:paraId="5ADD45AD" w14:textId="77777777" w:rsidR="004F189C" w:rsidRDefault="004F189C" w:rsidP="004F189C"/>
    <w:p w14:paraId="75C6F5CE" w14:textId="77777777" w:rsidR="004F189C" w:rsidRDefault="004F189C" w:rsidP="004F189C"/>
    <w:p w14:paraId="6CD0D89E" w14:textId="77777777" w:rsidR="004F189C" w:rsidRDefault="004F189C" w:rsidP="004F189C"/>
    <w:p w14:paraId="23131E1C" w14:textId="77777777" w:rsidR="004F189C" w:rsidRDefault="004F189C" w:rsidP="004F189C"/>
    <w:p w14:paraId="2F76E3A0" w14:textId="77777777" w:rsidR="004F189C" w:rsidRDefault="004F189C" w:rsidP="004F189C"/>
    <w:p w14:paraId="7F074797" w14:textId="77777777" w:rsidR="004F189C" w:rsidRDefault="004F189C" w:rsidP="004F189C"/>
    <w:p w14:paraId="55525D39" w14:textId="77777777" w:rsidR="004F189C" w:rsidRDefault="004F189C" w:rsidP="004F189C"/>
    <w:p w14:paraId="53CF26CD" w14:textId="77777777" w:rsidR="004F189C" w:rsidRDefault="004F189C" w:rsidP="004F189C"/>
    <w:p w14:paraId="4D10712C" w14:textId="77777777" w:rsidR="004F189C" w:rsidRPr="0025677E" w:rsidRDefault="004F189C" w:rsidP="004F189C"/>
    <w:p w14:paraId="0AD271A4" w14:textId="77777777" w:rsidR="004F189C" w:rsidRDefault="004F189C" w:rsidP="004F189C">
      <w:pPr>
        <w:pStyle w:val="Heading1"/>
        <w:jc w:val="center"/>
      </w:pPr>
      <w:bookmarkStart w:id="559" w:name="_Toc211587307"/>
      <w:bookmarkStart w:id="560" w:name="_Toc211595323"/>
      <w:r w:rsidRPr="00AC5F9C">
        <w:t>Appendix G</w:t>
      </w:r>
      <w:bookmarkEnd w:id="559"/>
      <w:bookmarkEnd w:id="560"/>
    </w:p>
    <w:p w14:paraId="465E4D16" w14:textId="77777777" w:rsidR="004F189C" w:rsidRDefault="004F189C" w:rsidP="004F189C"/>
    <w:p w14:paraId="2AC01AC9" w14:textId="77777777" w:rsidR="004F189C" w:rsidRDefault="004F189C" w:rsidP="004F189C"/>
    <w:p w14:paraId="26D06A09" w14:textId="77777777" w:rsidR="004F189C" w:rsidRDefault="004F189C" w:rsidP="004F189C"/>
    <w:p w14:paraId="2480AD05" w14:textId="77777777" w:rsidR="004F189C" w:rsidRDefault="004F189C" w:rsidP="004F189C"/>
    <w:p w14:paraId="777A52CF" w14:textId="77777777" w:rsidR="004F189C" w:rsidRDefault="004F189C" w:rsidP="004F189C"/>
    <w:p w14:paraId="2AC7BFAB" w14:textId="77777777" w:rsidR="004F189C" w:rsidRDefault="004F189C" w:rsidP="004F189C"/>
    <w:p w14:paraId="4C10CF53" w14:textId="77777777" w:rsidR="004F189C" w:rsidRDefault="004F189C" w:rsidP="004F189C"/>
    <w:p w14:paraId="3BEE7294" w14:textId="77777777" w:rsidR="004F189C" w:rsidRDefault="004F189C" w:rsidP="004F189C"/>
    <w:p w14:paraId="45AE5FEC" w14:textId="77777777" w:rsidR="004F189C" w:rsidRDefault="004F189C" w:rsidP="004F189C"/>
    <w:p w14:paraId="4DA2B780" w14:textId="77777777" w:rsidR="004F189C" w:rsidRDefault="004F189C" w:rsidP="004F189C"/>
    <w:p w14:paraId="76669060" w14:textId="77777777" w:rsidR="004F189C" w:rsidRDefault="004F189C" w:rsidP="004F189C"/>
    <w:p w14:paraId="57BD9BC6" w14:textId="77777777" w:rsidR="004F189C" w:rsidRDefault="004F189C" w:rsidP="004F189C"/>
    <w:p w14:paraId="200DE029" w14:textId="77777777" w:rsidR="004F189C" w:rsidRDefault="004F189C" w:rsidP="004F189C"/>
    <w:p w14:paraId="4F5D4795" w14:textId="77777777" w:rsidR="004F189C" w:rsidRDefault="004F189C" w:rsidP="004F189C"/>
    <w:p w14:paraId="488FEBEE" w14:textId="77777777" w:rsidR="004F189C" w:rsidRDefault="004F189C" w:rsidP="004F189C"/>
    <w:p w14:paraId="545AEA44" w14:textId="77777777" w:rsidR="004F189C" w:rsidRDefault="004F189C" w:rsidP="004F189C"/>
    <w:p w14:paraId="3EDA269E" w14:textId="77777777" w:rsidR="004F189C" w:rsidRDefault="004F189C" w:rsidP="004F189C"/>
    <w:p w14:paraId="52085529" w14:textId="77777777" w:rsidR="004F189C" w:rsidRDefault="004F189C" w:rsidP="004F189C"/>
    <w:p w14:paraId="24B7F6F7" w14:textId="77777777" w:rsidR="004F189C" w:rsidRDefault="004F189C" w:rsidP="004F189C"/>
    <w:p w14:paraId="408A18E1" w14:textId="77777777" w:rsidR="004F189C" w:rsidRDefault="004F189C" w:rsidP="004F189C"/>
    <w:p w14:paraId="0CE93D98" w14:textId="77777777" w:rsidR="004F189C" w:rsidRDefault="004F189C" w:rsidP="004F189C"/>
    <w:p w14:paraId="6AEC9921" w14:textId="77777777" w:rsidR="004F189C" w:rsidRDefault="004F189C" w:rsidP="004F189C"/>
    <w:p w14:paraId="11BB6793" w14:textId="77777777" w:rsidR="004F189C" w:rsidRDefault="004F189C" w:rsidP="004F189C"/>
    <w:p w14:paraId="5D812B1F" w14:textId="77777777" w:rsidR="004F189C" w:rsidRDefault="004F189C" w:rsidP="004F189C"/>
    <w:p w14:paraId="3F60315C" w14:textId="77777777" w:rsidR="004F189C" w:rsidRDefault="004F189C" w:rsidP="004F189C"/>
    <w:p w14:paraId="68525BE1" w14:textId="77777777" w:rsidR="004F189C" w:rsidRDefault="004F189C" w:rsidP="004F189C"/>
    <w:p w14:paraId="3A9BAF30" w14:textId="77777777" w:rsidR="004F189C" w:rsidRDefault="004F189C" w:rsidP="004F189C"/>
    <w:p w14:paraId="019CA639" w14:textId="77777777" w:rsidR="004F189C" w:rsidRDefault="004F189C" w:rsidP="004F189C"/>
    <w:p w14:paraId="71A18DC1" w14:textId="77777777" w:rsidR="004F189C" w:rsidRDefault="004F189C" w:rsidP="004F189C"/>
    <w:p w14:paraId="5DC81608" w14:textId="77777777" w:rsidR="004F189C" w:rsidRDefault="004F189C" w:rsidP="004F189C"/>
    <w:p w14:paraId="60020C18" w14:textId="77777777" w:rsidR="004F189C" w:rsidRDefault="004F189C" w:rsidP="004F189C"/>
    <w:p w14:paraId="4996D0BB" w14:textId="77777777" w:rsidR="004F189C" w:rsidRDefault="004F189C" w:rsidP="004F189C"/>
    <w:p w14:paraId="39D271DF" w14:textId="77777777" w:rsidR="004F189C" w:rsidRDefault="004F189C" w:rsidP="004F189C"/>
    <w:p w14:paraId="59674CFB" w14:textId="77777777" w:rsidR="004F189C" w:rsidRDefault="004F189C" w:rsidP="004F189C"/>
    <w:p w14:paraId="6B011245" w14:textId="77777777" w:rsidR="004F189C" w:rsidRDefault="004F189C" w:rsidP="004F189C"/>
    <w:p w14:paraId="2326E026" w14:textId="77777777" w:rsidR="004F189C" w:rsidRDefault="004F189C" w:rsidP="004F189C"/>
    <w:p w14:paraId="2571C7AE" w14:textId="77777777" w:rsidR="004F189C" w:rsidRDefault="004F189C" w:rsidP="004F189C"/>
    <w:p w14:paraId="190628B1" w14:textId="77777777" w:rsidR="004F189C" w:rsidRDefault="004F189C" w:rsidP="004F189C"/>
    <w:p w14:paraId="1C53D6E9" w14:textId="77777777" w:rsidR="004F189C" w:rsidRDefault="004F189C" w:rsidP="004F189C"/>
    <w:p w14:paraId="57685C7E" w14:textId="77777777" w:rsidR="004F189C" w:rsidRDefault="004F189C" w:rsidP="004F189C"/>
    <w:p w14:paraId="59B14249" w14:textId="77777777" w:rsidR="004F189C" w:rsidRDefault="004F189C" w:rsidP="004F189C"/>
    <w:p w14:paraId="0048D5AC" w14:textId="77777777" w:rsidR="004F189C" w:rsidRDefault="004F189C" w:rsidP="004F189C"/>
    <w:p w14:paraId="0539D139" w14:textId="77777777" w:rsidR="004F189C" w:rsidRDefault="004F189C" w:rsidP="004F189C"/>
    <w:p w14:paraId="161C31DB" w14:textId="77777777" w:rsidR="004F189C" w:rsidRDefault="004F189C" w:rsidP="004F189C"/>
    <w:p w14:paraId="52B15E9B" w14:textId="77777777" w:rsidR="004F189C" w:rsidRDefault="004F189C" w:rsidP="004F189C"/>
    <w:p w14:paraId="7987553B" w14:textId="77777777" w:rsidR="004F189C" w:rsidRDefault="004F189C" w:rsidP="004F189C"/>
    <w:p w14:paraId="57DDB6C3" w14:textId="77777777" w:rsidR="004F189C" w:rsidRDefault="004F189C" w:rsidP="004F189C"/>
    <w:p w14:paraId="6FB93A44" w14:textId="77777777" w:rsidR="004F189C" w:rsidRDefault="004F189C" w:rsidP="004F189C"/>
    <w:p w14:paraId="2FFD4455" w14:textId="77777777" w:rsidR="004F189C" w:rsidRPr="00F677BD" w:rsidRDefault="004F189C" w:rsidP="004F189C">
      <w:pPr>
        <w:jc w:val="both"/>
        <w:rPr>
          <w:rFonts w:ascii="Times New Roman" w:hAnsi="Times New Roman" w:cs="Times New Roman"/>
          <w:sz w:val="24"/>
          <w:szCs w:val="24"/>
        </w:rPr>
      </w:pPr>
      <w:r w:rsidRPr="00F677BD">
        <w:rPr>
          <w:rFonts w:ascii="Times New Roman" w:hAnsi="Times New Roman" w:cs="Times New Roman"/>
          <w:noProof/>
          <w:sz w:val="24"/>
          <w:szCs w:val="24"/>
        </w:rPr>
        <w:drawing>
          <wp:anchor distT="0" distB="0" distL="114300" distR="114300" simplePos="0" relativeHeight="251647488" behindDoc="1" locked="0" layoutInCell="1" allowOverlap="1" wp14:anchorId="26A6150B" wp14:editId="4C8209C2">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727430557"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22332DA6" w14:textId="77777777" w:rsidR="004F189C" w:rsidRPr="00F677BD" w:rsidRDefault="004F189C" w:rsidP="004F189C">
      <w:pPr>
        <w:jc w:val="both"/>
        <w:rPr>
          <w:rFonts w:ascii="Times New Roman" w:hAnsi="Times New Roman" w:cs="Times New Roman"/>
          <w:sz w:val="24"/>
          <w:szCs w:val="24"/>
        </w:rPr>
      </w:pPr>
    </w:p>
    <w:p w14:paraId="206AF8B2" w14:textId="77777777" w:rsidR="004F189C" w:rsidRPr="00F677BD" w:rsidRDefault="004F189C" w:rsidP="004F189C">
      <w:pPr>
        <w:jc w:val="both"/>
        <w:rPr>
          <w:rFonts w:ascii="Times New Roman" w:hAnsi="Times New Roman" w:cs="Times New Roman"/>
          <w:sz w:val="24"/>
          <w:szCs w:val="24"/>
        </w:rPr>
      </w:pPr>
    </w:p>
    <w:p w14:paraId="42D391C4" w14:textId="77777777" w:rsidR="004F189C" w:rsidRPr="00F677BD" w:rsidRDefault="004F189C" w:rsidP="004F189C">
      <w:pPr>
        <w:jc w:val="both"/>
        <w:rPr>
          <w:rFonts w:ascii="Times New Roman" w:hAnsi="Times New Roman" w:cs="Times New Roman"/>
          <w:sz w:val="24"/>
          <w:szCs w:val="24"/>
        </w:rPr>
      </w:pPr>
    </w:p>
    <w:p w14:paraId="498BE285" w14:textId="77777777" w:rsidR="004F189C" w:rsidRPr="00F677BD" w:rsidRDefault="004F189C" w:rsidP="004F189C">
      <w:pPr>
        <w:jc w:val="both"/>
        <w:rPr>
          <w:rFonts w:ascii="Times New Roman" w:hAnsi="Times New Roman" w:cs="Times New Roman"/>
          <w:sz w:val="24"/>
          <w:szCs w:val="24"/>
        </w:rPr>
      </w:pPr>
    </w:p>
    <w:p w14:paraId="167DEBC0" w14:textId="77777777" w:rsidR="004F189C" w:rsidRPr="00F677BD" w:rsidRDefault="004F189C" w:rsidP="004F189C">
      <w:pPr>
        <w:jc w:val="both"/>
        <w:rPr>
          <w:rFonts w:ascii="Times New Roman" w:hAnsi="Times New Roman" w:cs="Times New Roman"/>
          <w:sz w:val="24"/>
          <w:szCs w:val="24"/>
        </w:rPr>
      </w:pPr>
    </w:p>
    <w:p w14:paraId="77C9D9A5" w14:textId="77777777" w:rsidR="004F189C" w:rsidRPr="00F677BD" w:rsidRDefault="004F189C" w:rsidP="004F189C">
      <w:pPr>
        <w:jc w:val="both"/>
        <w:rPr>
          <w:rFonts w:ascii="Times New Roman" w:hAnsi="Times New Roman" w:cs="Times New Roman"/>
          <w:sz w:val="24"/>
          <w:szCs w:val="24"/>
        </w:rPr>
      </w:pPr>
    </w:p>
    <w:p w14:paraId="15AF984A" w14:textId="77777777" w:rsidR="004F189C" w:rsidRPr="00F677BD" w:rsidRDefault="004F189C" w:rsidP="004F189C">
      <w:pPr>
        <w:jc w:val="both"/>
        <w:rPr>
          <w:rFonts w:ascii="Times New Roman" w:hAnsi="Times New Roman" w:cs="Times New Roman"/>
          <w:sz w:val="24"/>
          <w:szCs w:val="24"/>
        </w:rPr>
      </w:pPr>
    </w:p>
    <w:p w14:paraId="0C72006A" w14:textId="77777777" w:rsidR="004F189C" w:rsidRPr="00F677BD" w:rsidRDefault="004F189C" w:rsidP="004F189C">
      <w:pPr>
        <w:jc w:val="both"/>
        <w:rPr>
          <w:rFonts w:ascii="Times New Roman" w:hAnsi="Times New Roman" w:cs="Times New Roman"/>
          <w:sz w:val="24"/>
          <w:szCs w:val="24"/>
        </w:rPr>
      </w:pPr>
    </w:p>
    <w:p w14:paraId="0C869876" w14:textId="77777777" w:rsidR="004F189C" w:rsidRPr="00F677BD" w:rsidRDefault="004F189C" w:rsidP="004F189C">
      <w:pPr>
        <w:jc w:val="both"/>
        <w:rPr>
          <w:rFonts w:ascii="Times New Roman" w:hAnsi="Times New Roman" w:cs="Times New Roman"/>
          <w:sz w:val="24"/>
          <w:szCs w:val="24"/>
        </w:rPr>
      </w:pPr>
    </w:p>
    <w:p w14:paraId="229391F4" w14:textId="77777777" w:rsidR="004F189C" w:rsidRPr="00F677BD" w:rsidRDefault="004F189C" w:rsidP="004F189C">
      <w:pPr>
        <w:jc w:val="both"/>
        <w:rPr>
          <w:rFonts w:ascii="Times New Roman" w:hAnsi="Times New Roman" w:cs="Times New Roman"/>
          <w:sz w:val="24"/>
          <w:szCs w:val="24"/>
        </w:rPr>
      </w:pPr>
    </w:p>
    <w:p w14:paraId="12530221" w14:textId="77777777" w:rsidR="004F189C" w:rsidRPr="00F677BD" w:rsidRDefault="004F189C" w:rsidP="004F189C">
      <w:pPr>
        <w:jc w:val="both"/>
        <w:rPr>
          <w:rFonts w:ascii="Times New Roman" w:hAnsi="Times New Roman" w:cs="Times New Roman"/>
          <w:sz w:val="24"/>
          <w:szCs w:val="24"/>
        </w:rPr>
      </w:pPr>
    </w:p>
    <w:p w14:paraId="15856037" w14:textId="77777777" w:rsidR="004F189C" w:rsidRDefault="004F189C" w:rsidP="004F189C">
      <w:pPr>
        <w:jc w:val="both"/>
        <w:rPr>
          <w:rFonts w:ascii="Times New Roman" w:hAnsi="Times New Roman" w:cs="Times New Roman"/>
          <w:sz w:val="24"/>
          <w:szCs w:val="24"/>
        </w:rPr>
      </w:pPr>
    </w:p>
    <w:p w14:paraId="38C8E89C" w14:textId="77777777" w:rsidR="004F189C" w:rsidRDefault="004F189C" w:rsidP="004F189C">
      <w:pPr>
        <w:jc w:val="both"/>
        <w:rPr>
          <w:rFonts w:ascii="Times New Roman" w:hAnsi="Times New Roman" w:cs="Times New Roman"/>
          <w:sz w:val="24"/>
          <w:szCs w:val="24"/>
        </w:rPr>
      </w:pPr>
    </w:p>
    <w:p w14:paraId="0E907F38" w14:textId="77777777" w:rsidR="004F189C" w:rsidRDefault="004F189C" w:rsidP="004F189C">
      <w:pPr>
        <w:jc w:val="both"/>
        <w:rPr>
          <w:rFonts w:ascii="Times New Roman" w:hAnsi="Times New Roman" w:cs="Times New Roman"/>
          <w:sz w:val="24"/>
          <w:szCs w:val="24"/>
        </w:rPr>
      </w:pPr>
    </w:p>
    <w:p w14:paraId="586D32F3" w14:textId="77777777" w:rsidR="004F189C" w:rsidRDefault="004F189C" w:rsidP="004F189C">
      <w:pPr>
        <w:jc w:val="both"/>
        <w:rPr>
          <w:rFonts w:ascii="Times New Roman" w:hAnsi="Times New Roman" w:cs="Times New Roman"/>
          <w:sz w:val="24"/>
          <w:szCs w:val="24"/>
        </w:rPr>
      </w:pPr>
    </w:p>
    <w:p w14:paraId="7048898A" w14:textId="77777777" w:rsidR="004F189C" w:rsidRDefault="004F189C" w:rsidP="004F189C">
      <w:pPr>
        <w:jc w:val="both"/>
        <w:rPr>
          <w:rFonts w:ascii="Times New Roman" w:hAnsi="Times New Roman" w:cs="Times New Roman"/>
          <w:sz w:val="24"/>
          <w:szCs w:val="24"/>
        </w:rPr>
      </w:pPr>
    </w:p>
    <w:p w14:paraId="29D1573D" w14:textId="77777777" w:rsidR="004F189C" w:rsidRDefault="004F189C" w:rsidP="004F189C">
      <w:pPr>
        <w:jc w:val="both"/>
        <w:rPr>
          <w:rFonts w:ascii="Times New Roman" w:hAnsi="Times New Roman" w:cs="Times New Roman"/>
          <w:sz w:val="24"/>
          <w:szCs w:val="24"/>
        </w:rPr>
      </w:pPr>
    </w:p>
    <w:p w14:paraId="5F0C8C69" w14:textId="77777777" w:rsidR="004F189C" w:rsidRDefault="004F189C" w:rsidP="004F189C">
      <w:pPr>
        <w:jc w:val="both"/>
        <w:rPr>
          <w:rFonts w:ascii="Times New Roman" w:hAnsi="Times New Roman" w:cs="Times New Roman"/>
          <w:sz w:val="24"/>
          <w:szCs w:val="24"/>
        </w:rPr>
      </w:pPr>
    </w:p>
    <w:p w14:paraId="7F737C65" w14:textId="77777777" w:rsidR="004F189C" w:rsidRPr="00F677BD" w:rsidRDefault="004F189C" w:rsidP="004F189C">
      <w:pPr>
        <w:jc w:val="center"/>
        <w:rPr>
          <w:rFonts w:ascii="Times New Roman" w:hAnsi="Times New Roman" w:cs="Times New Roman"/>
          <w:sz w:val="36"/>
          <w:szCs w:val="36"/>
        </w:rPr>
      </w:pPr>
      <w:r w:rsidRPr="00F677BD">
        <w:rPr>
          <w:rFonts w:ascii="Times New Roman" w:hAnsi="Times New Roman" w:cs="Times New Roman"/>
          <w:sz w:val="36"/>
          <w:szCs w:val="36"/>
        </w:rPr>
        <w:t>New Zealand Tourism Forecasting</w:t>
      </w:r>
    </w:p>
    <w:p w14:paraId="0C78303F" w14:textId="77777777" w:rsidR="004F189C" w:rsidRPr="00F677BD" w:rsidRDefault="004F189C" w:rsidP="004F189C">
      <w:pPr>
        <w:jc w:val="center"/>
        <w:rPr>
          <w:rFonts w:ascii="Times New Roman" w:hAnsi="Times New Roman" w:cs="Times New Roman"/>
          <w:sz w:val="36"/>
          <w:szCs w:val="36"/>
        </w:rPr>
      </w:pPr>
      <w:r w:rsidRPr="00F677BD">
        <w:rPr>
          <w:rFonts w:ascii="Times New Roman" w:hAnsi="Times New Roman" w:cs="Times New Roman"/>
          <w:sz w:val="36"/>
          <w:szCs w:val="36"/>
        </w:rPr>
        <w:t xml:space="preserve">Model </w:t>
      </w:r>
      <w:r>
        <w:rPr>
          <w:rFonts w:ascii="Times New Roman" w:hAnsi="Times New Roman" w:cs="Times New Roman"/>
          <w:sz w:val="36"/>
          <w:szCs w:val="36"/>
        </w:rPr>
        <w:t>ADP</w:t>
      </w:r>
      <w:r w:rsidRPr="00F677BD">
        <w:rPr>
          <w:rFonts w:ascii="Times New Roman" w:hAnsi="Times New Roman" w:cs="Times New Roman"/>
          <w:sz w:val="36"/>
          <w:szCs w:val="36"/>
        </w:rPr>
        <w:t xml:space="preserve"> FOREST</w:t>
      </w:r>
    </w:p>
    <w:p w14:paraId="79DF969B" w14:textId="77777777" w:rsidR="004F189C" w:rsidRPr="00F677BD" w:rsidRDefault="004F189C" w:rsidP="004F189C">
      <w:pPr>
        <w:jc w:val="both"/>
        <w:rPr>
          <w:rFonts w:ascii="Times New Roman" w:hAnsi="Times New Roman" w:cs="Times New Roman"/>
          <w:sz w:val="24"/>
          <w:szCs w:val="24"/>
        </w:rPr>
      </w:pPr>
    </w:p>
    <w:p w14:paraId="11A1C195" w14:textId="77777777" w:rsidR="004F189C" w:rsidRPr="00F677BD" w:rsidRDefault="004F189C" w:rsidP="004F189C">
      <w:pPr>
        <w:jc w:val="both"/>
        <w:rPr>
          <w:rFonts w:ascii="Times New Roman" w:hAnsi="Times New Roman" w:cs="Times New Roman"/>
          <w:sz w:val="24"/>
          <w:szCs w:val="24"/>
        </w:rPr>
      </w:pPr>
    </w:p>
    <w:p w14:paraId="058C1B9E" w14:textId="77777777" w:rsidR="004F189C" w:rsidRPr="00F677BD" w:rsidRDefault="004F189C" w:rsidP="004F189C">
      <w:pPr>
        <w:jc w:val="both"/>
        <w:rPr>
          <w:rFonts w:ascii="Times New Roman" w:hAnsi="Times New Roman" w:cs="Times New Roman"/>
          <w:sz w:val="24"/>
          <w:szCs w:val="24"/>
        </w:rPr>
      </w:pPr>
    </w:p>
    <w:p w14:paraId="6B0C2F7F" w14:textId="77777777" w:rsidR="004F189C" w:rsidRPr="00F677BD" w:rsidRDefault="004F189C" w:rsidP="004F189C">
      <w:pPr>
        <w:jc w:val="both"/>
        <w:rPr>
          <w:rFonts w:ascii="Times New Roman" w:hAnsi="Times New Roman" w:cs="Times New Roman"/>
          <w:sz w:val="24"/>
          <w:szCs w:val="24"/>
        </w:rPr>
      </w:pPr>
    </w:p>
    <w:p w14:paraId="4D8716B1" w14:textId="77777777" w:rsidR="004F189C" w:rsidRPr="00F677BD" w:rsidRDefault="004F189C" w:rsidP="004F189C">
      <w:pPr>
        <w:jc w:val="both"/>
        <w:rPr>
          <w:rFonts w:ascii="Times New Roman" w:hAnsi="Times New Roman" w:cs="Times New Roman"/>
          <w:sz w:val="24"/>
          <w:szCs w:val="24"/>
        </w:rPr>
      </w:pPr>
    </w:p>
    <w:p w14:paraId="527E725F" w14:textId="77777777" w:rsidR="004F189C" w:rsidRPr="00F677BD" w:rsidRDefault="004F189C" w:rsidP="004F189C">
      <w:pPr>
        <w:jc w:val="both"/>
        <w:rPr>
          <w:rFonts w:ascii="Times New Roman" w:hAnsi="Times New Roman" w:cs="Times New Roman"/>
          <w:sz w:val="24"/>
          <w:szCs w:val="24"/>
        </w:rPr>
      </w:pPr>
    </w:p>
    <w:p w14:paraId="57F679D5" w14:textId="77777777" w:rsidR="004F189C" w:rsidRPr="00F677BD" w:rsidRDefault="004F189C" w:rsidP="004F189C">
      <w:pPr>
        <w:jc w:val="both"/>
        <w:rPr>
          <w:rFonts w:ascii="Times New Roman" w:hAnsi="Times New Roman" w:cs="Times New Roman"/>
          <w:sz w:val="24"/>
          <w:szCs w:val="24"/>
        </w:rPr>
      </w:pPr>
    </w:p>
    <w:p w14:paraId="25ACB99F" w14:textId="77777777" w:rsidR="004F189C" w:rsidRPr="00F677BD" w:rsidRDefault="004F189C" w:rsidP="004F189C">
      <w:pPr>
        <w:jc w:val="both"/>
        <w:rPr>
          <w:rFonts w:ascii="Times New Roman" w:hAnsi="Times New Roman" w:cs="Times New Roman"/>
          <w:sz w:val="24"/>
          <w:szCs w:val="24"/>
        </w:rPr>
      </w:pPr>
    </w:p>
    <w:p w14:paraId="6E59C90C" w14:textId="77777777" w:rsidR="004F189C" w:rsidRPr="00F677BD" w:rsidRDefault="004F189C" w:rsidP="004F189C">
      <w:pPr>
        <w:jc w:val="both"/>
        <w:rPr>
          <w:rFonts w:ascii="Times New Roman" w:hAnsi="Times New Roman" w:cs="Times New Roman"/>
          <w:sz w:val="24"/>
          <w:szCs w:val="24"/>
        </w:rPr>
      </w:pPr>
    </w:p>
    <w:p w14:paraId="0582CBB9" w14:textId="77777777" w:rsidR="004F189C" w:rsidRPr="00F677BD" w:rsidRDefault="004F189C" w:rsidP="004F189C">
      <w:pPr>
        <w:jc w:val="both"/>
        <w:rPr>
          <w:rFonts w:ascii="Times New Roman" w:hAnsi="Times New Roman" w:cs="Times New Roman"/>
          <w:sz w:val="24"/>
          <w:szCs w:val="24"/>
        </w:rPr>
      </w:pPr>
    </w:p>
    <w:p w14:paraId="05CE1D27" w14:textId="77777777" w:rsidR="004F189C" w:rsidRPr="00F677BD" w:rsidRDefault="004F189C" w:rsidP="004F189C">
      <w:pPr>
        <w:jc w:val="both"/>
        <w:rPr>
          <w:rFonts w:ascii="Times New Roman" w:hAnsi="Times New Roman" w:cs="Times New Roman"/>
          <w:sz w:val="24"/>
          <w:szCs w:val="24"/>
        </w:rPr>
      </w:pPr>
    </w:p>
    <w:p w14:paraId="4F410356" w14:textId="77777777" w:rsidR="004F189C" w:rsidRPr="00F677BD" w:rsidRDefault="004F189C" w:rsidP="004F189C">
      <w:pPr>
        <w:jc w:val="both"/>
        <w:rPr>
          <w:rFonts w:ascii="Times New Roman" w:hAnsi="Times New Roman" w:cs="Times New Roman"/>
          <w:sz w:val="24"/>
          <w:szCs w:val="24"/>
        </w:rPr>
      </w:pPr>
    </w:p>
    <w:p w14:paraId="0C29CD7E" w14:textId="77777777" w:rsidR="004F189C" w:rsidRPr="00F677BD" w:rsidRDefault="004F189C" w:rsidP="004F189C">
      <w:pPr>
        <w:spacing w:after="160"/>
        <w:jc w:val="both"/>
        <w:rPr>
          <w:rFonts w:ascii="Times New Roman" w:hAnsi="Times New Roman" w:cs="Times New Roman"/>
          <w:sz w:val="24"/>
          <w:szCs w:val="24"/>
        </w:rPr>
      </w:pPr>
      <w:r w:rsidRPr="00F677BD">
        <w:rPr>
          <w:rFonts w:ascii="Times New Roman" w:hAnsi="Times New Roman" w:cs="Times New Roman"/>
          <w:sz w:val="24"/>
          <w:szCs w:val="24"/>
        </w:rPr>
        <w:t xml:space="preserve">IT7510 Capstone Semester Two 2025 </w:t>
      </w:r>
    </w:p>
    <w:p w14:paraId="3ABD06AF" w14:textId="77777777" w:rsidR="004F189C" w:rsidRPr="00F677BD" w:rsidRDefault="004F189C" w:rsidP="004F189C">
      <w:pPr>
        <w:spacing w:after="158"/>
        <w:ind w:left="24"/>
        <w:jc w:val="both"/>
        <w:rPr>
          <w:rFonts w:ascii="Times New Roman" w:hAnsi="Times New Roman" w:cs="Times New Roman"/>
          <w:sz w:val="24"/>
          <w:szCs w:val="24"/>
        </w:rPr>
      </w:pPr>
      <w:r w:rsidRPr="00F677BD">
        <w:rPr>
          <w:rFonts w:ascii="Times New Roman" w:hAnsi="Times New Roman" w:cs="Times New Roman"/>
          <w:sz w:val="24"/>
          <w:szCs w:val="24"/>
        </w:rPr>
        <w:t xml:space="preserve">Project name: </w:t>
      </w:r>
      <w:proofErr w:type="spellStart"/>
      <w:r w:rsidRPr="00F677BD">
        <w:rPr>
          <w:rFonts w:ascii="Times New Roman" w:hAnsi="Times New Roman" w:cs="Times New Roman"/>
          <w:sz w:val="24"/>
          <w:szCs w:val="24"/>
        </w:rPr>
        <w:t>FutureTourism.LSG</w:t>
      </w:r>
      <w:proofErr w:type="spellEnd"/>
    </w:p>
    <w:p w14:paraId="00B62BFD" w14:textId="77777777" w:rsidR="004F189C" w:rsidRPr="00F677BD" w:rsidRDefault="004F189C" w:rsidP="004F189C">
      <w:pPr>
        <w:spacing w:after="203"/>
        <w:jc w:val="both"/>
        <w:rPr>
          <w:rFonts w:ascii="Times New Roman" w:hAnsi="Times New Roman" w:cs="Times New Roman"/>
          <w:sz w:val="24"/>
          <w:szCs w:val="24"/>
        </w:rPr>
      </w:pPr>
      <w:r w:rsidRPr="00F677BD">
        <w:rPr>
          <w:rFonts w:ascii="Times New Roman" w:hAnsi="Times New Roman" w:cs="Times New Roman"/>
          <w:sz w:val="24"/>
          <w:szCs w:val="24"/>
        </w:rPr>
        <w:t xml:space="preserve">Group name: LSG </w:t>
      </w:r>
    </w:p>
    <w:p w14:paraId="67C2362A" w14:textId="77777777" w:rsidR="004F189C" w:rsidRPr="00F677BD" w:rsidRDefault="004F189C" w:rsidP="004F189C">
      <w:pPr>
        <w:spacing w:after="201"/>
        <w:jc w:val="both"/>
        <w:rPr>
          <w:rFonts w:ascii="Times New Roman" w:hAnsi="Times New Roman" w:cs="Times New Roman"/>
          <w:sz w:val="24"/>
          <w:szCs w:val="24"/>
        </w:rPr>
      </w:pPr>
      <w:r w:rsidRPr="00F677BD">
        <w:rPr>
          <w:rFonts w:ascii="Times New Roman" w:hAnsi="Times New Roman" w:cs="Times New Roman"/>
          <w:sz w:val="24"/>
          <w:szCs w:val="24"/>
        </w:rPr>
        <w:t xml:space="preserve">Name: Lakshya Mann, Shivam Arora, Gowtham R Panicker  </w:t>
      </w:r>
    </w:p>
    <w:p w14:paraId="20A4DE60" w14:textId="77777777" w:rsidR="004F189C" w:rsidRPr="00F677BD" w:rsidRDefault="004F189C" w:rsidP="004F189C">
      <w:pPr>
        <w:jc w:val="both"/>
        <w:rPr>
          <w:rFonts w:ascii="Times New Roman" w:hAnsi="Times New Roman" w:cs="Times New Roman"/>
          <w:sz w:val="24"/>
          <w:szCs w:val="24"/>
        </w:rPr>
      </w:pPr>
      <w:r w:rsidRPr="00F677BD">
        <w:rPr>
          <w:rFonts w:ascii="Times New Roman" w:hAnsi="Times New Roman" w:cs="Times New Roman"/>
          <w:sz w:val="24"/>
          <w:szCs w:val="24"/>
        </w:rPr>
        <w:t>Client Name: Dr. Trang Do</w:t>
      </w:r>
    </w:p>
    <w:p w14:paraId="6FF3C424" w14:textId="77777777" w:rsidR="004F189C" w:rsidRPr="00F677BD" w:rsidRDefault="004F189C" w:rsidP="004F189C">
      <w:pPr>
        <w:jc w:val="both"/>
        <w:rPr>
          <w:rFonts w:ascii="Times New Roman" w:hAnsi="Times New Roman" w:cs="Times New Roman"/>
          <w:sz w:val="24"/>
          <w:szCs w:val="24"/>
        </w:rPr>
      </w:pPr>
    </w:p>
    <w:sdt>
      <w:sdtPr>
        <w:rPr>
          <w:rFonts w:ascii="Times New Roman" w:eastAsia="Arial" w:hAnsi="Times New Roman" w:cs="Times New Roman"/>
          <w:color w:val="auto"/>
          <w:sz w:val="24"/>
          <w:szCs w:val="24"/>
          <w:lang w:val="en-NZ" w:eastAsia="en-NZ"/>
        </w:rPr>
        <w:id w:val="-600485177"/>
        <w:docPartObj>
          <w:docPartGallery w:val="Table of Contents"/>
          <w:docPartUnique/>
        </w:docPartObj>
      </w:sdtPr>
      <w:sdtEndPr>
        <w:rPr>
          <w:b/>
          <w:bCs/>
          <w:noProof/>
        </w:rPr>
      </w:sdtEndPr>
      <w:sdtContent>
        <w:p w14:paraId="75B88CEA" w14:textId="77777777" w:rsidR="004F189C" w:rsidRPr="00F677BD" w:rsidRDefault="004F189C" w:rsidP="004F189C">
          <w:pPr>
            <w:pStyle w:val="TOCHeading"/>
            <w:jc w:val="both"/>
            <w:rPr>
              <w:rFonts w:ascii="Times New Roman" w:hAnsi="Times New Roman" w:cs="Times New Roman"/>
              <w:sz w:val="24"/>
              <w:szCs w:val="24"/>
            </w:rPr>
          </w:pPr>
          <w:r w:rsidRPr="00F677BD">
            <w:rPr>
              <w:rFonts w:ascii="Times New Roman" w:hAnsi="Times New Roman" w:cs="Times New Roman"/>
              <w:sz w:val="24"/>
              <w:szCs w:val="24"/>
            </w:rPr>
            <w:t>Table of Contents</w:t>
          </w:r>
        </w:p>
        <w:p w14:paraId="4402E651" w14:textId="77777777" w:rsidR="004F189C" w:rsidRDefault="004F189C" w:rsidP="004F189C">
          <w:pPr>
            <w:pStyle w:val="TOC1"/>
            <w:tabs>
              <w:tab w:val="right" w:leader="dot" w:pos="9016"/>
            </w:tabs>
            <w:rPr>
              <w:noProof/>
            </w:rPr>
          </w:pPr>
          <w:r w:rsidRPr="00F677BD">
            <w:rPr>
              <w:rFonts w:ascii="Times New Roman" w:hAnsi="Times New Roman" w:cs="Times New Roman"/>
              <w:sz w:val="24"/>
              <w:szCs w:val="24"/>
            </w:rPr>
            <w:fldChar w:fldCharType="begin"/>
          </w:r>
          <w:r w:rsidRPr="00F677BD">
            <w:rPr>
              <w:rFonts w:ascii="Times New Roman" w:hAnsi="Times New Roman" w:cs="Times New Roman"/>
              <w:sz w:val="24"/>
              <w:szCs w:val="24"/>
            </w:rPr>
            <w:instrText xml:space="preserve"> TOC \o "1-3" \h \z \u </w:instrText>
          </w:r>
          <w:r w:rsidRPr="00F677BD">
            <w:rPr>
              <w:rFonts w:ascii="Times New Roman" w:hAnsi="Times New Roman" w:cs="Times New Roman"/>
              <w:sz w:val="24"/>
              <w:szCs w:val="24"/>
            </w:rPr>
            <w:fldChar w:fldCharType="separate"/>
          </w:r>
          <w:hyperlink w:anchor="_Toc211557191" w:history="1">
            <w:r w:rsidRPr="00D17436">
              <w:rPr>
                <w:rStyle w:val="Hyperlink"/>
                <w:noProof/>
              </w:rPr>
              <w:t>Executive Summary</w:t>
            </w:r>
            <w:r>
              <w:rPr>
                <w:noProof/>
                <w:webHidden/>
              </w:rPr>
              <w:tab/>
            </w:r>
            <w:r>
              <w:rPr>
                <w:noProof/>
                <w:webHidden/>
              </w:rPr>
              <w:fldChar w:fldCharType="begin"/>
            </w:r>
            <w:r>
              <w:rPr>
                <w:noProof/>
                <w:webHidden/>
              </w:rPr>
              <w:instrText xml:space="preserve"> PAGEREF _Toc211557191 \h </w:instrText>
            </w:r>
            <w:r>
              <w:rPr>
                <w:noProof/>
                <w:webHidden/>
              </w:rPr>
            </w:r>
            <w:r>
              <w:rPr>
                <w:noProof/>
                <w:webHidden/>
              </w:rPr>
              <w:fldChar w:fldCharType="separate"/>
            </w:r>
            <w:r>
              <w:rPr>
                <w:noProof/>
                <w:webHidden/>
              </w:rPr>
              <w:t>3</w:t>
            </w:r>
            <w:r>
              <w:rPr>
                <w:noProof/>
                <w:webHidden/>
              </w:rPr>
              <w:fldChar w:fldCharType="end"/>
            </w:r>
          </w:hyperlink>
        </w:p>
        <w:p w14:paraId="3E4A8E43" w14:textId="77777777" w:rsidR="004F189C" w:rsidRDefault="004F189C" w:rsidP="004F189C">
          <w:pPr>
            <w:pStyle w:val="TOC1"/>
            <w:tabs>
              <w:tab w:val="right" w:leader="dot" w:pos="9016"/>
            </w:tabs>
            <w:rPr>
              <w:noProof/>
            </w:rPr>
          </w:pPr>
          <w:hyperlink w:anchor="_Toc211557192" w:history="1">
            <w:r w:rsidRPr="00D17436">
              <w:rPr>
                <w:rStyle w:val="Hyperlink"/>
                <w:noProof/>
              </w:rPr>
              <w:t>Project Overview</w:t>
            </w:r>
            <w:r>
              <w:rPr>
                <w:noProof/>
                <w:webHidden/>
              </w:rPr>
              <w:tab/>
            </w:r>
            <w:r>
              <w:rPr>
                <w:noProof/>
                <w:webHidden/>
              </w:rPr>
              <w:fldChar w:fldCharType="begin"/>
            </w:r>
            <w:r>
              <w:rPr>
                <w:noProof/>
                <w:webHidden/>
              </w:rPr>
              <w:instrText xml:space="preserve"> PAGEREF _Toc211557192 \h </w:instrText>
            </w:r>
            <w:r>
              <w:rPr>
                <w:noProof/>
                <w:webHidden/>
              </w:rPr>
            </w:r>
            <w:r>
              <w:rPr>
                <w:noProof/>
                <w:webHidden/>
              </w:rPr>
              <w:fldChar w:fldCharType="separate"/>
            </w:r>
            <w:r>
              <w:rPr>
                <w:noProof/>
                <w:webHidden/>
              </w:rPr>
              <w:t>4</w:t>
            </w:r>
            <w:r>
              <w:rPr>
                <w:noProof/>
                <w:webHidden/>
              </w:rPr>
              <w:fldChar w:fldCharType="end"/>
            </w:r>
          </w:hyperlink>
        </w:p>
        <w:p w14:paraId="4D407C34" w14:textId="77777777" w:rsidR="004F189C" w:rsidRDefault="004F189C" w:rsidP="004F189C">
          <w:pPr>
            <w:pStyle w:val="TOC1"/>
            <w:tabs>
              <w:tab w:val="right" w:leader="dot" w:pos="9016"/>
            </w:tabs>
            <w:rPr>
              <w:noProof/>
            </w:rPr>
          </w:pPr>
          <w:hyperlink w:anchor="_Toc211557193" w:history="1">
            <w:r w:rsidRPr="00D17436">
              <w:rPr>
                <w:rStyle w:val="Hyperlink"/>
                <w:noProof/>
              </w:rPr>
              <w:t>Methodology</w:t>
            </w:r>
            <w:r>
              <w:rPr>
                <w:noProof/>
                <w:webHidden/>
              </w:rPr>
              <w:tab/>
            </w:r>
            <w:r>
              <w:rPr>
                <w:noProof/>
                <w:webHidden/>
              </w:rPr>
              <w:fldChar w:fldCharType="begin"/>
            </w:r>
            <w:r>
              <w:rPr>
                <w:noProof/>
                <w:webHidden/>
              </w:rPr>
              <w:instrText xml:space="preserve"> PAGEREF _Toc211557193 \h </w:instrText>
            </w:r>
            <w:r>
              <w:rPr>
                <w:noProof/>
                <w:webHidden/>
              </w:rPr>
            </w:r>
            <w:r>
              <w:rPr>
                <w:noProof/>
                <w:webHidden/>
              </w:rPr>
              <w:fldChar w:fldCharType="separate"/>
            </w:r>
            <w:r>
              <w:rPr>
                <w:noProof/>
                <w:webHidden/>
              </w:rPr>
              <w:t>5</w:t>
            </w:r>
            <w:r>
              <w:rPr>
                <w:noProof/>
                <w:webHidden/>
              </w:rPr>
              <w:fldChar w:fldCharType="end"/>
            </w:r>
          </w:hyperlink>
        </w:p>
        <w:p w14:paraId="3DE9A4E4" w14:textId="77777777" w:rsidR="004F189C" w:rsidRDefault="004F189C" w:rsidP="004F189C">
          <w:pPr>
            <w:pStyle w:val="TOC2"/>
            <w:tabs>
              <w:tab w:val="right" w:leader="dot" w:pos="9016"/>
            </w:tabs>
            <w:rPr>
              <w:noProof/>
            </w:rPr>
          </w:pPr>
          <w:hyperlink w:anchor="_Toc211557194" w:history="1">
            <w:r w:rsidRPr="00D17436">
              <w:rPr>
                <w:rStyle w:val="Hyperlink"/>
                <w:noProof/>
              </w:rPr>
              <w:t>Random Forest Ensemble Approach</w:t>
            </w:r>
            <w:r>
              <w:rPr>
                <w:noProof/>
                <w:webHidden/>
              </w:rPr>
              <w:tab/>
            </w:r>
            <w:r>
              <w:rPr>
                <w:noProof/>
                <w:webHidden/>
              </w:rPr>
              <w:fldChar w:fldCharType="begin"/>
            </w:r>
            <w:r>
              <w:rPr>
                <w:noProof/>
                <w:webHidden/>
              </w:rPr>
              <w:instrText xml:space="preserve"> PAGEREF _Toc211557194 \h </w:instrText>
            </w:r>
            <w:r>
              <w:rPr>
                <w:noProof/>
                <w:webHidden/>
              </w:rPr>
            </w:r>
            <w:r>
              <w:rPr>
                <w:noProof/>
                <w:webHidden/>
              </w:rPr>
              <w:fldChar w:fldCharType="separate"/>
            </w:r>
            <w:r>
              <w:rPr>
                <w:noProof/>
                <w:webHidden/>
              </w:rPr>
              <w:t>5</w:t>
            </w:r>
            <w:r>
              <w:rPr>
                <w:noProof/>
                <w:webHidden/>
              </w:rPr>
              <w:fldChar w:fldCharType="end"/>
            </w:r>
          </w:hyperlink>
        </w:p>
        <w:p w14:paraId="47679C0A" w14:textId="77777777" w:rsidR="004F189C" w:rsidRDefault="004F189C" w:rsidP="004F189C">
          <w:pPr>
            <w:pStyle w:val="TOC1"/>
            <w:tabs>
              <w:tab w:val="right" w:leader="dot" w:pos="9016"/>
            </w:tabs>
            <w:rPr>
              <w:noProof/>
            </w:rPr>
          </w:pPr>
          <w:hyperlink w:anchor="_Toc211557195" w:history="1">
            <w:r w:rsidRPr="00D17436">
              <w:rPr>
                <w:rStyle w:val="Hyperlink"/>
                <w:noProof/>
              </w:rPr>
              <w:t>Model Architecture</w:t>
            </w:r>
            <w:r>
              <w:rPr>
                <w:noProof/>
                <w:webHidden/>
              </w:rPr>
              <w:tab/>
            </w:r>
            <w:r>
              <w:rPr>
                <w:noProof/>
                <w:webHidden/>
              </w:rPr>
              <w:fldChar w:fldCharType="begin"/>
            </w:r>
            <w:r>
              <w:rPr>
                <w:noProof/>
                <w:webHidden/>
              </w:rPr>
              <w:instrText xml:space="preserve"> PAGEREF _Toc211557195 \h </w:instrText>
            </w:r>
            <w:r>
              <w:rPr>
                <w:noProof/>
                <w:webHidden/>
              </w:rPr>
            </w:r>
            <w:r>
              <w:rPr>
                <w:noProof/>
                <w:webHidden/>
              </w:rPr>
              <w:fldChar w:fldCharType="separate"/>
            </w:r>
            <w:r>
              <w:rPr>
                <w:noProof/>
                <w:webHidden/>
              </w:rPr>
              <w:t>6</w:t>
            </w:r>
            <w:r>
              <w:rPr>
                <w:noProof/>
                <w:webHidden/>
              </w:rPr>
              <w:fldChar w:fldCharType="end"/>
            </w:r>
          </w:hyperlink>
        </w:p>
        <w:p w14:paraId="6CDA03F9" w14:textId="77777777" w:rsidR="004F189C" w:rsidRDefault="004F189C" w:rsidP="004F189C">
          <w:pPr>
            <w:pStyle w:val="TOC2"/>
            <w:tabs>
              <w:tab w:val="right" w:leader="dot" w:pos="9016"/>
            </w:tabs>
            <w:rPr>
              <w:noProof/>
            </w:rPr>
          </w:pPr>
          <w:hyperlink w:anchor="_Toc211557196" w:history="1">
            <w:r w:rsidRPr="00D17436">
              <w:rPr>
                <w:rStyle w:val="Hyperlink"/>
                <w:noProof/>
              </w:rPr>
              <w:t>Data Loading and Preparation</w:t>
            </w:r>
            <w:r>
              <w:rPr>
                <w:noProof/>
                <w:webHidden/>
              </w:rPr>
              <w:tab/>
            </w:r>
            <w:r>
              <w:rPr>
                <w:noProof/>
                <w:webHidden/>
              </w:rPr>
              <w:fldChar w:fldCharType="begin"/>
            </w:r>
            <w:r>
              <w:rPr>
                <w:noProof/>
                <w:webHidden/>
              </w:rPr>
              <w:instrText xml:space="preserve"> PAGEREF _Toc211557196 \h </w:instrText>
            </w:r>
            <w:r>
              <w:rPr>
                <w:noProof/>
                <w:webHidden/>
              </w:rPr>
            </w:r>
            <w:r>
              <w:rPr>
                <w:noProof/>
                <w:webHidden/>
              </w:rPr>
              <w:fldChar w:fldCharType="separate"/>
            </w:r>
            <w:r>
              <w:rPr>
                <w:noProof/>
                <w:webHidden/>
              </w:rPr>
              <w:t>6</w:t>
            </w:r>
            <w:r>
              <w:rPr>
                <w:noProof/>
                <w:webHidden/>
              </w:rPr>
              <w:fldChar w:fldCharType="end"/>
            </w:r>
          </w:hyperlink>
        </w:p>
        <w:p w14:paraId="02D74738" w14:textId="77777777" w:rsidR="004F189C" w:rsidRDefault="004F189C" w:rsidP="004F189C">
          <w:pPr>
            <w:pStyle w:val="TOC2"/>
            <w:tabs>
              <w:tab w:val="right" w:leader="dot" w:pos="9016"/>
            </w:tabs>
            <w:rPr>
              <w:noProof/>
            </w:rPr>
          </w:pPr>
          <w:hyperlink w:anchor="_Toc211557197" w:history="1">
            <w:r w:rsidRPr="00D17436">
              <w:rPr>
                <w:rStyle w:val="Hyperlink"/>
                <w:noProof/>
              </w:rPr>
              <w:t>Data Transformation</w:t>
            </w:r>
            <w:r>
              <w:rPr>
                <w:noProof/>
                <w:webHidden/>
              </w:rPr>
              <w:tab/>
            </w:r>
            <w:r>
              <w:rPr>
                <w:noProof/>
                <w:webHidden/>
              </w:rPr>
              <w:fldChar w:fldCharType="begin"/>
            </w:r>
            <w:r>
              <w:rPr>
                <w:noProof/>
                <w:webHidden/>
              </w:rPr>
              <w:instrText xml:space="preserve"> PAGEREF _Toc211557197 \h </w:instrText>
            </w:r>
            <w:r>
              <w:rPr>
                <w:noProof/>
                <w:webHidden/>
              </w:rPr>
            </w:r>
            <w:r>
              <w:rPr>
                <w:noProof/>
                <w:webHidden/>
              </w:rPr>
              <w:fldChar w:fldCharType="separate"/>
            </w:r>
            <w:r>
              <w:rPr>
                <w:noProof/>
                <w:webHidden/>
              </w:rPr>
              <w:t>7</w:t>
            </w:r>
            <w:r>
              <w:rPr>
                <w:noProof/>
                <w:webHidden/>
              </w:rPr>
              <w:fldChar w:fldCharType="end"/>
            </w:r>
          </w:hyperlink>
        </w:p>
        <w:p w14:paraId="17D3E838" w14:textId="77777777" w:rsidR="004F189C" w:rsidRDefault="004F189C" w:rsidP="004F189C">
          <w:pPr>
            <w:pStyle w:val="TOC2"/>
            <w:tabs>
              <w:tab w:val="right" w:leader="dot" w:pos="9016"/>
            </w:tabs>
            <w:rPr>
              <w:noProof/>
            </w:rPr>
          </w:pPr>
          <w:hyperlink w:anchor="_Toc211557198" w:history="1">
            <w:r w:rsidRPr="00D17436">
              <w:rPr>
                <w:rStyle w:val="Hyperlink"/>
                <w:noProof/>
              </w:rPr>
              <w:t>Feature Engineering</w:t>
            </w:r>
            <w:r>
              <w:rPr>
                <w:noProof/>
                <w:webHidden/>
              </w:rPr>
              <w:tab/>
            </w:r>
            <w:r>
              <w:rPr>
                <w:noProof/>
                <w:webHidden/>
              </w:rPr>
              <w:fldChar w:fldCharType="begin"/>
            </w:r>
            <w:r>
              <w:rPr>
                <w:noProof/>
                <w:webHidden/>
              </w:rPr>
              <w:instrText xml:space="preserve"> PAGEREF _Toc211557198 \h </w:instrText>
            </w:r>
            <w:r>
              <w:rPr>
                <w:noProof/>
                <w:webHidden/>
              </w:rPr>
            </w:r>
            <w:r>
              <w:rPr>
                <w:noProof/>
                <w:webHidden/>
              </w:rPr>
              <w:fldChar w:fldCharType="separate"/>
            </w:r>
            <w:r>
              <w:rPr>
                <w:noProof/>
                <w:webHidden/>
              </w:rPr>
              <w:t>8</w:t>
            </w:r>
            <w:r>
              <w:rPr>
                <w:noProof/>
                <w:webHidden/>
              </w:rPr>
              <w:fldChar w:fldCharType="end"/>
            </w:r>
          </w:hyperlink>
        </w:p>
        <w:p w14:paraId="37805AA7" w14:textId="77777777" w:rsidR="004F189C" w:rsidRDefault="004F189C" w:rsidP="004F189C">
          <w:pPr>
            <w:pStyle w:val="TOC2"/>
            <w:tabs>
              <w:tab w:val="right" w:leader="dot" w:pos="9016"/>
            </w:tabs>
            <w:rPr>
              <w:noProof/>
            </w:rPr>
          </w:pPr>
          <w:hyperlink w:anchor="_Toc211557199" w:history="1">
            <w:r w:rsidRPr="00D17436">
              <w:rPr>
                <w:rStyle w:val="Hyperlink"/>
                <w:noProof/>
              </w:rPr>
              <w:t>Model Fitting</w:t>
            </w:r>
            <w:r>
              <w:rPr>
                <w:noProof/>
                <w:webHidden/>
              </w:rPr>
              <w:tab/>
            </w:r>
            <w:r>
              <w:rPr>
                <w:noProof/>
                <w:webHidden/>
              </w:rPr>
              <w:fldChar w:fldCharType="begin"/>
            </w:r>
            <w:r>
              <w:rPr>
                <w:noProof/>
                <w:webHidden/>
              </w:rPr>
              <w:instrText xml:space="preserve"> PAGEREF _Toc211557199 \h </w:instrText>
            </w:r>
            <w:r>
              <w:rPr>
                <w:noProof/>
                <w:webHidden/>
              </w:rPr>
            </w:r>
            <w:r>
              <w:rPr>
                <w:noProof/>
                <w:webHidden/>
              </w:rPr>
              <w:fldChar w:fldCharType="separate"/>
            </w:r>
            <w:r>
              <w:rPr>
                <w:noProof/>
                <w:webHidden/>
              </w:rPr>
              <w:t>9</w:t>
            </w:r>
            <w:r>
              <w:rPr>
                <w:noProof/>
                <w:webHidden/>
              </w:rPr>
              <w:fldChar w:fldCharType="end"/>
            </w:r>
          </w:hyperlink>
        </w:p>
        <w:p w14:paraId="52228CE3" w14:textId="77777777" w:rsidR="004F189C" w:rsidRDefault="004F189C" w:rsidP="004F189C">
          <w:pPr>
            <w:pStyle w:val="TOC2"/>
            <w:tabs>
              <w:tab w:val="right" w:leader="dot" w:pos="9016"/>
            </w:tabs>
            <w:rPr>
              <w:noProof/>
            </w:rPr>
          </w:pPr>
          <w:hyperlink w:anchor="_Toc211557200" w:history="1">
            <w:r w:rsidRPr="00D17436">
              <w:rPr>
                <w:rStyle w:val="Hyperlink"/>
                <w:noProof/>
              </w:rPr>
              <w:t>Holdout Evaluation</w:t>
            </w:r>
            <w:r>
              <w:rPr>
                <w:noProof/>
                <w:webHidden/>
              </w:rPr>
              <w:tab/>
            </w:r>
            <w:r>
              <w:rPr>
                <w:noProof/>
                <w:webHidden/>
              </w:rPr>
              <w:fldChar w:fldCharType="begin"/>
            </w:r>
            <w:r>
              <w:rPr>
                <w:noProof/>
                <w:webHidden/>
              </w:rPr>
              <w:instrText xml:space="preserve"> PAGEREF _Toc211557200 \h </w:instrText>
            </w:r>
            <w:r>
              <w:rPr>
                <w:noProof/>
                <w:webHidden/>
              </w:rPr>
            </w:r>
            <w:r>
              <w:rPr>
                <w:noProof/>
                <w:webHidden/>
              </w:rPr>
              <w:fldChar w:fldCharType="separate"/>
            </w:r>
            <w:r>
              <w:rPr>
                <w:noProof/>
                <w:webHidden/>
              </w:rPr>
              <w:t>10</w:t>
            </w:r>
            <w:r>
              <w:rPr>
                <w:noProof/>
                <w:webHidden/>
              </w:rPr>
              <w:fldChar w:fldCharType="end"/>
            </w:r>
          </w:hyperlink>
        </w:p>
        <w:p w14:paraId="1283C09A" w14:textId="77777777" w:rsidR="004F189C" w:rsidRDefault="004F189C" w:rsidP="004F189C">
          <w:pPr>
            <w:pStyle w:val="TOC2"/>
            <w:tabs>
              <w:tab w:val="right" w:leader="dot" w:pos="9016"/>
            </w:tabs>
            <w:rPr>
              <w:noProof/>
            </w:rPr>
          </w:pPr>
          <w:hyperlink w:anchor="_Toc211557201" w:history="1">
            <w:r w:rsidRPr="00D17436">
              <w:rPr>
                <w:rStyle w:val="Hyperlink"/>
                <w:noProof/>
              </w:rPr>
              <w:t>Full-Fit Forecasting</w:t>
            </w:r>
            <w:r>
              <w:rPr>
                <w:noProof/>
                <w:webHidden/>
              </w:rPr>
              <w:tab/>
            </w:r>
            <w:r>
              <w:rPr>
                <w:noProof/>
                <w:webHidden/>
              </w:rPr>
              <w:fldChar w:fldCharType="begin"/>
            </w:r>
            <w:r>
              <w:rPr>
                <w:noProof/>
                <w:webHidden/>
              </w:rPr>
              <w:instrText xml:space="preserve"> PAGEREF _Toc211557201 \h </w:instrText>
            </w:r>
            <w:r>
              <w:rPr>
                <w:noProof/>
                <w:webHidden/>
              </w:rPr>
            </w:r>
            <w:r>
              <w:rPr>
                <w:noProof/>
                <w:webHidden/>
              </w:rPr>
              <w:fldChar w:fldCharType="separate"/>
            </w:r>
            <w:r>
              <w:rPr>
                <w:noProof/>
                <w:webHidden/>
              </w:rPr>
              <w:t>12</w:t>
            </w:r>
            <w:r>
              <w:rPr>
                <w:noProof/>
                <w:webHidden/>
              </w:rPr>
              <w:fldChar w:fldCharType="end"/>
            </w:r>
          </w:hyperlink>
        </w:p>
        <w:p w14:paraId="63808924" w14:textId="77777777" w:rsidR="004F189C" w:rsidRDefault="004F189C" w:rsidP="004F189C">
          <w:pPr>
            <w:pStyle w:val="TOC1"/>
            <w:tabs>
              <w:tab w:val="right" w:leader="dot" w:pos="9016"/>
            </w:tabs>
            <w:rPr>
              <w:noProof/>
            </w:rPr>
          </w:pPr>
          <w:hyperlink w:anchor="_Toc211557202" w:history="1">
            <w:r w:rsidRPr="00D17436">
              <w:rPr>
                <w:rStyle w:val="Hyperlink"/>
                <w:noProof/>
              </w:rPr>
              <w:t>Results and Analysis</w:t>
            </w:r>
            <w:r>
              <w:rPr>
                <w:noProof/>
                <w:webHidden/>
              </w:rPr>
              <w:tab/>
            </w:r>
            <w:r>
              <w:rPr>
                <w:noProof/>
                <w:webHidden/>
              </w:rPr>
              <w:fldChar w:fldCharType="begin"/>
            </w:r>
            <w:r>
              <w:rPr>
                <w:noProof/>
                <w:webHidden/>
              </w:rPr>
              <w:instrText xml:space="preserve"> PAGEREF _Toc211557202 \h </w:instrText>
            </w:r>
            <w:r>
              <w:rPr>
                <w:noProof/>
                <w:webHidden/>
              </w:rPr>
            </w:r>
            <w:r>
              <w:rPr>
                <w:noProof/>
                <w:webHidden/>
              </w:rPr>
              <w:fldChar w:fldCharType="separate"/>
            </w:r>
            <w:r>
              <w:rPr>
                <w:noProof/>
                <w:webHidden/>
              </w:rPr>
              <w:t>13</w:t>
            </w:r>
            <w:r>
              <w:rPr>
                <w:noProof/>
                <w:webHidden/>
              </w:rPr>
              <w:fldChar w:fldCharType="end"/>
            </w:r>
          </w:hyperlink>
        </w:p>
        <w:p w14:paraId="551A28EE" w14:textId="77777777" w:rsidR="004F189C" w:rsidRDefault="004F189C" w:rsidP="004F189C">
          <w:pPr>
            <w:pStyle w:val="TOC2"/>
            <w:tabs>
              <w:tab w:val="right" w:leader="dot" w:pos="9016"/>
            </w:tabs>
            <w:rPr>
              <w:noProof/>
            </w:rPr>
          </w:pPr>
          <w:hyperlink w:anchor="_Toc211557203" w:history="1">
            <w:r w:rsidRPr="00D17436">
              <w:rPr>
                <w:rStyle w:val="Hyperlink"/>
                <w:noProof/>
              </w:rPr>
              <w:t>Model Evaluation</w:t>
            </w:r>
            <w:r>
              <w:rPr>
                <w:noProof/>
                <w:webHidden/>
              </w:rPr>
              <w:tab/>
            </w:r>
            <w:r>
              <w:rPr>
                <w:noProof/>
                <w:webHidden/>
              </w:rPr>
              <w:fldChar w:fldCharType="begin"/>
            </w:r>
            <w:r>
              <w:rPr>
                <w:noProof/>
                <w:webHidden/>
              </w:rPr>
              <w:instrText xml:space="preserve"> PAGEREF _Toc211557203 \h </w:instrText>
            </w:r>
            <w:r>
              <w:rPr>
                <w:noProof/>
                <w:webHidden/>
              </w:rPr>
            </w:r>
            <w:r>
              <w:rPr>
                <w:noProof/>
                <w:webHidden/>
              </w:rPr>
              <w:fldChar w:fldCharType="separate"/>
            </w:r>
            <w:r>
              <w:rPr>
                <w:noProof/>
                <w:webHidden/>
              </w:rPr>
              <w:t>14</w:t>
            </w:r>
            <w:r>
              <w:rPr>
                <w:noProof/>
                <w:webHidden/>
              </w:rPr>
              <w:fldChar w:fldCharType="end"/>
            </w:r>
          </w:hyperlink>
        </w:p>
        <w:p w14:paraId="67A12027" w14:textId="77777777" w:rsidR="004F189C" w:rsidRDefault="004F189C" w:rsidP="004F189C">
          <w:pPr>
            <w:pStyle w:val="TOC1"/>
            <w:tabs>
              <w:tab w:val="right" w:leader="dot" w:pos="9016"/>
            </w:tabs>
            <w:rPr>
              <w:noProof/>
            </w:rPr>
          </w:pPr>
          <w:hyperlink w:anchor="_Toc211557204" w:history="1">
            <w:r w:rsidRPr="00D17436">
              <w:rPr>
                <w:rStyle w:val="Hyperlink"/>
                <w:noProof/>
              </w:rPr>
              <w:t>Recommendations</w:t>
            </w:r>
            <w:r>
              <w:rPr>
                <w:noProof/>
                <w:webHidden/>
              </w:rPr>
              <w:tab/>
            </w:r>
            <w:r>
              <w:rPr>
                <w:noProof/>
                <w:webHidden/>
              </w:rPr>
              <w:fldChar w:fldCharType="begin"/>
            </w:r>
            <w:r>
              <w:rPr>
                <w:noProof/>
                <w:webHidden/>
              </w:rPr>
              <w:instrText xml:space="preserve"> PAGEREF _Toc211557204 \h </w:instrText>
            </w:r>
            <w:r>
              <w:rPr>
                <w:noProof/>
                <w:webHidden/>
              </w:rPr>
            </w:r>
            <w:r>
              <w:rPr>
                <w:noProof/>
                <w:webHidden/>
              </w:rPr>
              <w:fldChar w:fldCharType="separate"/>
            </w:r>
            <w:r>
              <w:rPr>
                <w:noProof/>
                <w:webHidden/>
              </w:rPr>
              <w:t>15</w:t>
            </w:r>
            <w:r>
              <w:rPr>
                <w:noProof/>
                <w:webHidden/>
              </w:rPr>
              <w:fldChar w:fldCharType="end"/>
            </w:r>
          </w:hyperlink>
        </w:p>
        <w:p w14:paraId="2B5B7560" w14:textId="77777777" w:rsidR="004F189C" w:rsidRDefault="004F189C" w:rsidP="004F189C">
          <w:pPr>
            <w:pStyle w:val="TOC1"/>
            <w:tabs>
              <w:tab w:val="right" w:leader="dot" w:pos="9016"/>
            </w:tabs>
            <w:rPr>
              <w:noProof/>
            </w:rPr>
          </w:pPr>
          <w:hyperlink w:anchor="_Toc211557205" w:history="1">
            <w:r w:rsidRPr="00D17436">
              <w:rPr>
                <w:rStyle w:val="Hyperlink"/>
                <w:noProof/>
              </w:rPr>
              <w:t>Conclusion</w:t>
            </w:r>
            <w:r>
              <w:rPr>
                <w:noProof/>
                <w:webHidden/>
              </w:rPr>
              <w:tab/>
            </w:r>
            <w:r>
              <w:rPr>
                <w:noProof/>
                <w:webHidden/>
              </w:rPr>
              <w:fldChar w:fldCharType="begin"/>
            </w:r>
            <w:r>
              <w:rPr>
                <w:noProof/>
                <w:webHidden/>
              </w:rPr>
              <w:instrText xml:space="preserve"> PAGEREF _Toc211557205 \h </w:instrText>
            </w:r>
            <w:r>
              <w:rPr>
                <w:noProof/>
                <w:webHidden/>
              </w:rPr>
            </w:r>
            <w:r>
              <w:rPr>
                <w:noProof/>
                <w:webHidden/>
              </w:rPr>
              <w:fldChar w:fldCharType="separate"/>
            </w:r>
            <w:r>
              <w:rPr>
                <w:noProof/>
                <w:webHidden/>
              </w:rPr>
              <w:t>16</w:t>
            </w:r>
            <w:r>
              <w:rPr>
                <w:noProof/>
                <w:webHidden/>
              </w:rPr>
              <w:fldChar w:fldCharType="end"/>
            </w:r>
          </w:hyperlink>
        </w:p>
        <w:p w14:paraId="6EB2AB5B" w14:textId="77777777" w:rsidR="004F189C" w:rsidRPr="00F677BD" w:rsidRDefault="004F189C" w:rsidP="004F189C">
          <w:pPr>
            <w:jc w:val="both"/>
            <w:rPr>
              <w:rFonts w:ascii="Times New Roman" w:hAnsi="Times New Roman" w:cs="Times New Roman"/>
              <w:sz w:val="24"/>
              <w:szCs w:val="24"/>
            </w:rPr>
          </w:pPr>
          <w:r w:rsidRPr="00F677BD">
            <w:rPr>
              <w:rFonts w:ascii="Times New Roman" w:hAnsi="Times New Roman" w:cs="Times New Roman"/>
              <w:b/>
              <w:bCs/>
              <w:noProof/>
              <w:sz w:val="24"/>
              <w:szCs w:val="24"/>
            </w:rPr>
            <w:fldChar w:fldCharType="end"/>
          </w:r>
        </w:p>
      </w:sdtContent>
    </w:sdt>
    <w:p w14:paraId="5764A6D6" w14:textId="77777777" w:rsidR="004F189C" w:rsidRPr="00F677BD" w:rsidRDefault="004F189C" w:rsidP="004F189C">
      <w:pPr>
        <w:jc w:val="both"/>
        <w:rPr>
          <w:rFonts w:ascii="Times New Roman" w:hAnsi="Times New Roman" w:cs="Times New Roman"/>
          <w:sz w:val="24"/>
          <w:szCs w:val="24"/>
        </w:rPr>
      </w:pPr>
    </w:p>
    <w:p w14:paraId="4B61456B" w14:textId="77777777" w:rsidR="004F189C" w:rsidRPr="00F677BD" w:rsidRDefault="004F189C" w:rsidP="004F189C">
      <w:pPr>
        <w:jc w:val="both"/>
        <w:rPr>
          <w:rFonts w:ascii="Times New Roman" w:hAnsi="Times New Roman" w:cs="Times New Roman"/>
          <w:sz w:val="24"/>
          <w:szCs w:val="24"/>
        </w:rPr>
      </w:pPr>
    </w:p>
    <w:p w14:paraId="6DB1065D" w14:textId="77777777" w:rsidR="004F189C" w:rsidRPr="00F677BD" w:rsidRDefault="004F189C" w:rsidP="004F189C">
      <w:pPr>
        <w:jc w:val="both"/>
        <w:rPr>
          <w:rFonts w:ascii="Times New Roman" w:hAnsi="Times New Roman" w:cs="Times New Roman"/>
          <w:sz w:val="24"/>
          <w:szCs w:val="24"/>
        </w:rPr>
      </w:pPr>
    </w:p>
    <w:p w14:paraId="3B4E1E96" w14:textId="77777777" w:rsidR="004F189C" w:rsidRPr="00F677BD" w:rsidRDefault="004F189C" w:rsidP="004F189C">
      <w:pPr>
        <w:jc w:val="both"/>
        <w:rPr>
          <w:rFonts w:ascii="Times New Roman" w:hAnsi="Times New Roman" w:cs="Times New Roman"/>
          <w:sz w:val="24"/>
          <w:szCs w:val="24"/>
        </w:rPr>
      </w:pPr>
    </w:p>
    <w:p w14:paraId="3EF8439F" w14:textId="77777777" w:rsidR="004F189C" w:rsidRPr="00F677BD" w:rsidRDefault="004F189C" w:rsidP="004F189C">
      <w:pPr>
        <w:jc w:val="both"/>
        <w:rPr>
          <w:rFonts w:ascii="Times New Roman" w:hAnsi="Times New Roman" w:cs="Times New Roman"/>
          <w:sz w:val="24"/>
          <w:szCs w:val="24"/>
        </w:rPr>
      </w:pPr>
    </w:p>
    <w:p w14:paraId="55471083" w14:textId="77777777" w:rsidR="004F189C" w:rsidRPr="00F677BD" w:rsidRDefault="004F189C" w:rsidP="004F189C">
      <w:pPr>
        <w:jc w:val="both"/>
        <w:rPr>
          <w:rFonts w:ascii="Times New Roman" w:hAnsi="Times New Roman" w:cs="Times New Roman"/>
          <w:sz w:val="24"/>
          <w:szCs w:val="24"/>
        </w:rPr>
      </w:pPr>
    </w:p>
    <w:p w14:paraId="2251650E" w14:textId="77777777" w:rsidR="004F189C" w:rsidRDefault="004F189C" w:rsidP="004F189C">
      <w:pPr>
        <w:jc w:val="both"/>
        <w:rPr>
          <w:rFonts w:ascii="Times New Roman" w:hAnsi="Times New Roman" w:cs="Times New Roman"/>
          <w:sz w:val="24"/>
          <w:szCs w:val="24"/>
        </w:rPr>
      </w:pPr>
    </w:p>
    <w:p w14:paraId="279EA068" w14:textId="77777777" w:rsidR="004F189C" w:rsidRDefault="004F189C" w:rsidP="004F189C">
      <w:pPr>
        <w:jc w:val="both"/>
        <w:rPr>
          <w:rFonts w:ascii="Times New Roman" w:hAnsi="Times New Roman" w:cs="Times New Roman"/>
          <w:sz w:val="24"/>
          <w:szCs w:val="24"/>
        </w:rPr>
      </w:pPr>
    </w:p>
    <w:p w14:paraId="0B7C72DA" w14:textId="77777777" w:rsidR="004F189C" w:rsidRDefault="004F189C" w:rsidP="004F189C">
      <w:pPr>
        <w:jc w:val="both"/>
        <w:rPr>
          <w:rFonts w:ascii="Times New Roman" w:hAnsi="Times New Roman" w:cs="Times New Roman"/>
          <w:sz w:val="24"/>
          <w:szCs w:val="24"/>
        </w:rPr>
      </w:pPr>
    </w:p>
    <w:p w14:paraId="404ECA18" w14:textId="77777777" w:rsidR="004F189C" w:rsidRDefault="004F189C" w:rsidP="004F189C">
      <w:pPr>
        <w:jc w:val="both"/>
        <w:rPr>
          <w:rFonts w:ascii="Times New Roman" w:hAnsi="Times New Roman" w:cs="Times New Roman"/>
          <w:sz w:val="24"/>
          <w:szCs w:val="24"/>
        </w:rPr>
      </w:pPr>
    </w:p>
    <w:p w14:paraId="29ABDDB3" w14:textId="77777777" w:rsidR="004F189C" w:rsidRDefault="004F189C" w:rsidP="004F189C">
      <w:pPr>
        <w:jc w:val="both"/>
        <w:rPr>
          <w:rFonts w:ascii="Times New Roman" w:hAnsi="Times New Roman" w:cs="Times New Roman"/>
          <w:sz w:val="24"/>
          <w:szCs w:val="24"/>
        </w:rPr>
      </w:pPr>
    </w:p>
    <w:p w14:paraId="4164F3D8" w14:textId="77777777" w:rsidR="004F189C" w:rsidRDefault="004F189C" w:rsidP="004F189C">
      <w:pPr>
        <w:jc w:val="both"/>
        <w:rPr>
          <w:rFonts w:ascii="Times New Roman" w:hAnsi="Times New Roman" w:cs="Times New Roman"/>
          <w:sz w:val="24"/>
          <w:szCs w:val="24"/>
        </w:rPr>
      </w:pPr>
    </w:p>
    <w:p w14:paraId="58EB7AD0" w14:textId="77777777" w:rsidR="004F189C" w:rsidRDefault="004F189C" w:rsidP="004F189C">
      <w:pPr>
        <w:jc w:val="both"/>
        <w:rPr>
          <w:rFonts w:ascii="Times New Roman" w:hAnsi="Times New Roman" w:cs="Times New Roman"/>
          <w:sz w:val="24"/>
          <w:szCs w:val="24"/>
        </w:rPr>
      </w:pPr>
    </w:p>
    <w:p w14:paraId="5CD35321" w14:textId="77777777" w:rsidR="004F189C" w:rsidRDefault="004F189C" w:rsidP="004F189C">
      <w:pPr>
        <w:jc w:val="both"/>
        <w:rPr>
          <w:rFonts w:ascii="Times New Roman" w:hAnsi="Times New Roman" w:cs="Times New Roman"/>
          <w:sz w:val="24"/>
          <w:szCs w:val="24"/>
        </w:rPr>
      </w:pPr>
    </w:p>
    <w:p w14:paraId="32290376" w14:textId="77777777" w:rsidR="004F189C" w:rsidRDefault="004F189C" w:rsidP="004F189C">
      <w:pPr>
        <w:jc w:val="both"/>
        <w:rPr>
          <w:rFonts w:ascii="Times New Roman" w:hAnsi="Times New Roman" w:cs="Times New Roman"/>
          <w:sz w:val="24"/>
          <w:szCs w:val="24"/>
        </w:rPr>
      </w:pPr>
    </w:p>
    <w:p w14:paraId="6A76A3FA" w14:textId="77777777" w:rsidR="004F189C" w:rsidRDefault="004F189C" w:rsidP="004F189C">
      <w:pPr>
        <w:jc w:val="both"/>
        <w:rPr>
          <w:rFonts w:ascii="Times New Roman" w:hAnsi="Times New Roman" w:cs="Times New Roman"/>
          <w:sz w:val="24"/>
          <w:szCs w:val="24"/>
        </w:rPr>
      </w:pPr>
    </w:p>
    <w:p w14:paraId="647D8D0D" w14:textId="77777777" w:rsidR="004F189C" w:rsidRDefault="004F189C" w:rsidP="004F189C">
      <w:pPr>
        <w:jc w:val="both"/>
        <w:rPr>
          <w:rFonts w:ascii="Times New Roman" w:hAnsi="Times New Roman" w:cs="Times New Roman"/>
          <w:sz w:val="24"/>
          <w:szCs w:val="24"/>
        </w:rPr>
      </w:pPr>
    </w:p>
    <w:p w14:paraId="3F9926C1" w14:textId="77777777" w:rsidR="004F189C" w:rsidRDefault="004F189C" w:rsidP="004F189C">
      <w:pPr>
        <w:jc w:val="both"/>
        <w:rPr>
          <w:rFonts w:ascii="Times New Roman" w:hAnsi="Times New Roman" w:cs="Times New Roman"/>
          <w:sz w:val="24"/>
          <w:szCs w:val="24"/>
        </w:rPr>
      </w:pPr>
    </w:p>
    <w:p w14:paraId="71709DB1" w14:textId="77777777" w:rsidR="004F189C" w:rsidRDefault="004F189C" w:rsidP="004F189C">
      <w:pPr>
        <w:jc w:val="both"/>
        <w:rPr>
          <w:rFonts w:ascii="Times New Roman" w:hAnsi="Times New Roman" w:cs="Times New Roman"/>
          <w:sz w:val="24"/>
          <w:szCs w:val="24"/>
        </w:rPr>
      </w:pPr>
    </w:p>
    <w:p w14:paraId="085E7881" w14:textId="77777777" w:rsidR="004F189C" w:rsidRDefault="004F189C" w:rsidP="004F189C">
      <w:pPr>
        <w:jc w:val="both"/>
        <w:rPr>
          <w:rFonts w:ascii="Times New Roman" w:hAnsi="Times New Roman" w:cs="Times New Roman"/>
          <w:sz w:val="24"/>
          <w:szCs w:val="24"/>
        </w:rPr>
      </w:pPr>
    </w:p>
    <w:p w14:paraId="2B41A13D" w14:textId="77777777" w:rsidR="004F189C" w:rsidRPr="00F677BD" w:rsidRDefault="004F189C" w:rsidP="004F189C">
      <w:pPr>
        <w:jc w:val="both"/>
        <w:rPr>
          <w:rFonts w:ascii="Times New Roman" w:hAnsi="Times New Roman" w:cs="Times New Roman"/>
          <w:sz w:val="24"/>
          <w:szCs w:val="24"/>
        </w:rPr>
      </w:pPr>
    </w:p>
    <w:p w14:paraId="0FD379BB" w14:textId="77777777" w:rsidR="004F189C" w:rsidRDefault="004F189C" w:rsidP="004F189C">
      <w:pPr>
        <w:pStyle w:val="Heading2"/>
      </w:pPr>
      <w:bookmarkStart w:id="561" w:name="_Toc211557191"/>
      <w:bookmarkStart w:id="562" w:name="_Toc211587308"/>
      <w:bookmarkStart w:id="563" w:name="_Toc211595324"/>
      <w:r w:rsidRPr="00F677BD">
        <w:t>Executive Summary</w:t>
      </w:r>
      <w:bookmarkEnd w:id="561"/>
      <w:bookmarkEnd w:id="562"/>
      <w:bookmarkEnd w:id="563"/>
    </w:p>
    <w:p w14:paraId="3EF1A2DF" w14:textId="77777777" w:rsidR="004F189C" w:rsidRPr="00F677BD" w:rsidRDefault="004F189C" w:rsidP="004F189C"/>
    <w:p w14:paraId="570217BB" w14:textId="77777777" w:rsidR="004F189C" w:rsidRPr="00E9317A" w:rsidRDefault="004F189C" w:rsidP="004F189C">
      <w:pPr>
        <w:jc w:val="both"/>
        <w:rPr>
          <w:rFonts w:ascii="Times New Roman" w:hAnsi="Times New Roman" w:cs="Times New Roman"/>
          <w:sz w:val="24"/>
          <w:szCs w:val="24"/>
        </w:rPr>
      </w:pPr>
      <w:r w:rsidRPr="00E9317A">
        <w:rPr>
          <w:rFonts w:ascii="Times New Roman" w:hAnsi="Times New Roman" w:cs="Times New Roman"/>
          <w:sz w:val="24"/>
          <w:szCs w:val="24"/>
        </w:rPr>
        <w:t>This</w:t>
      </w:r>
      <w:r>
        <w:rPr>
          <w:rFonts w:ascii="Times New Roman" w:hAnsi="Times New Roman" w:cs="Times New Roman"/>
          <w:sz w:val="24"/>
          <w:szCs w:val="24"/>
        </w:rPr>
        <w:t xml:space="preserve"> </w:t>
      </w:r>
      <w:r w:rsidRPr="00E9317A">
        <w:rPr>
          <w:rFonts w:ascii="Times New Roman" w:hAnsi="Times New Roman" w:cs="Times New Roman"/>
          <w:sz w:val="24"/>
          <w:szCs w:val="24"/>
        </w:rPr>
        <w:t>presents a Random Forest regression model for time series prediction on monthly New Zealand tourism accommodation demand (guest nights in this case). The method uses machine learning to model the complex non-linear correlations inherent in the data, resulting in better predictions as compared to classic statistical methodologies.</w:t>
      </w:r>
    </w:p>
    <w:p w14:paraId="06554F28" w14:textId="77777777" w:rsidR="004F189C" w:rsidRDefault="004F189C" w:rsidP="004F189C">
      <w:pPr>
        <w:jc w:val="both"/>
        <w:rPr>
          <w:rFonts w:ascii="Times New Roman" w:hAnsi="Times New Roman" w:cs="Times New Roman"/>
          <w:sz w:val="24"/>
          <w:szCs w:val="24"/>
        </w:rPr>
      </w:pPr>
      <w:r w:rsidRPr="00E9317A">
        <w:rPr>
          <w:rFonts w:ascii="Times New Roman" w:hAnsi="Times New Roman" w:cs="Times New Roman"/>
          <w:sz w:val="24"/>
          <w:szCs w:val="24"/>
        </w:rPr>
        <w:t xml:space="preserve">The model uses a lagged ordinal exponential smoother (LOES) and data extracted from the Ministry of Business, Innovation and Employment (MBIE) historic database sets to predict Total, Domestic, and international guest nights. With the help of feature engineering by accounting for lags and seasonal predictors, along with recursive forecasting, the model gives a good accuracy with easily explainable results. The RMSE, MAE, MAPE, and </w:t>
      </w:r>
      <w:proofErr w:type="spellStart"/>
      <w:r w:rsidRPr="00E9317A">
        <w:rPr>
          <w:rFonts w:ascii="Times New Roman" w:hAnsi="Times New Roman" w:cs="Times New Roman"/>
          <w:sz w:val="24"/>
          <w:szCs w:val="24"/>
        </w:rPr>
        <w:t>sMAPE</w:t>
      </w:r>
      <w:proofErr w:type="spellEnd"/>
      <w:r w:rsidRPr="00E9317A">
        <w:rPr>
          <w:rFonts w:ascii="Times New Roman" w:hAnsi="Times New Roman" w:cs="Times New Roman"/>
          <w:sz w:val="24"/>
          <w:szCs w:val="24"/>
        </w:rPr>
        <w:t xml:space="preserve"> indices show a good forecasting ability for tourism policy and operational planning.</w:t>
      </w:r>
    </w:p>
    <w:p w14:paraId="11CA6C6E" w14:textId="77777777" w:rsidR="004F189C" w:rsidRDefault="004F189C" w:rsidP="004F189C">
      <w:pPr>
        <w:jc w:val="both"/>
        <w:rPr>
          <w:rFonts w:ascii="Times New Roman" w:hAnsi="Times New Roman" w:cs="Times New Roman"/>
          <w:sz w:val="24"/>
          <w:szCs w:val="24"/>
        </w:rPr>
      </w:pPr>
    </w:p>
    <w:p w14:paraId="1DAE6299" w14:textId="77777777" w:rsidR="004F189C" w:rsidRDefault="004F189C" w:rsidP="004F189C">
      <w:pPr>
        <w:jc w:val="both"/>
        <w:rPr>
          <w:rFonts w:ascii="Times New Roman" w:hAnsi="Times New Roman" w:cs="Times New Roman"/>
          <w:sz w:val="24"/>
          <w:szCs w:val="24"/>
        </w:rPr>
      </w:pPr>
    </w:p>
    <w:p w14:paraId="4609489F" w14:textId="77777777" w:rsidR="004F189C" w:rsidRDefault="004F189C" w:rsidP="004F189C">
      <w:pPr>
        <w:jc w:val="both"/>
        <w:rPr>
          <w:rFonts w:ascii="Times New Roman" w:hAnsi="Times New Roman" w:cs="Times New Roman"/>
          <w:sz w:val="24"/>
          <w:szCs w:val="24"/>
        </w:rPr>
      </w:pPr>
    </w:p>
    <w:p w14:paraId="6D33C8B6" w14:textId="77777777" w:rsidR="004F189C" w:rsidRDefault="004F189C" w:rsidP="004F189C">
      <w:pPr>
        <w:jc w:val="both"/>
        <w:rPr>
          <w:rFonts w:ascii="Times New Roman" w:hAnsi="Times New Roman" w:cs="Times New Roman"/>
          <w:sz w:val="24"/>
          <w:szCs w:val="24"/>
        </w:rPr>
      </w:pPr>
    </w:p>
    <w:p w14:paraId="76A7DCDC" w14:textId="77777777" w:rsidR="004F189C" w:rsidRDefault="004F189C" w:rsidP="004F189C">
      <w:pPr>
        <w:jc w:val="both"/>
        <w:rPr>
          <w:rFonts w:ascii="Times New Roman" w:hAnsi="Times New Roman" w:cs="Times New Roman"/>
          <w:sz w:val="24"/>
          <w:szCs w:val="24"/>
        </w:rPr>
      </w:pPr>
    </w:p>
    <w:p w14:paraId="20D0CFBF" w14:textId="77777777" w:rsidR="004F189C" w:rsidRDefault="004F189C" w:rsidP="004F189C">
      <w:pPr>
        <w:jc w:val="both"/>
        <w:rPr>
          <w:rFonts w:ascii="Times New Roman" w:hAnsi="Times New Roman" w:cs="Times New Roman"/>
          <w:sz w:val="24"/>
          <w:szCs w:val="24"/>
        </w:rPr>
      </w:pPr>
    </w:p>
    <w:p w14:paraId="05BE948D" w14:textId="77777777" w:rsidR="004F189C" w:rsidRDefault="004F189C" w:rsidP="004F189C">
      <w:pPr>
        <w:jc w:val="both"/>
        <w:rPr>
          <w:rFonts w:ascii="Times New Roman" w:hAnsi="Times New Roman" w:cs="Times New Roman"/>
          <w:sz w:val="24"/>
          <w:szCs w:val="24"/>
        </w:rPr>
      </w:pPr>
    </w:p>
    <w:p w14:paraId="7B55A79B" w14:textId="77777777" w:rsidR="004F189C" w:rsidRDefault="004F189C" w:rsidP="004F189C">
      <w:pPr>
        <w:jc w:val="both"/>
        <w:rPr>
          <w:rFonts w:ascii="Times New Roman" w:hAnsi="Times New Roman" w:cs="Times New Roman"/>
          <w:sz w:val="24"/>
          <w:szCs w:val="24"/>
        </w:rPr>
      </w:pPr>
    </w:p>
    <w:p w14:paraId="200BE2F7" w14:textId="77777777" w:rsidR="004F189C" w:rsidRDefault="004F189C" w:rsidP="004F189C">
      <w:pPr>
        <w:jc w:val="both"/>
        <w:rPr>
          <w:rFonts w:ascii="Times New Roman" w:hAnsi="Times New Roman" w:cs="Times New Roman"/>
          <w:sz w:val="24"/>
          <w:szCs w:val="24"/>
        </w:rPr>
      </w:pPr>
    </w:p>
    <w:p w14:paraId="030EE8BD" w14:textId="77777777" w:rsidR="004F189C" w:rsidRDefault="004F189C" w:rsidP="004F189C">
      <w:pPr>
        <w:jc w:val="both"/>
        <w:rPr>
          <w:rFonts w:ascii="Times New Roman" w:hAnsi="Times New Roman" w:cs="Times New Roman"/>
          <w:sz w:val="24"/>
          <w:szCs w:val="24"/>
        </w:rPr>
      </w:pPr>
    </w:p>
    <w:p w14:paraId="6E034751" w14:textId="77777777" w:rsidR="004F189C" w:rsidRDefault="004F189C" w:rsidP="004F189C">
      <w:pPr>
        <w:jc w:val="both"/>
        <w:rPr>
          <w:rFonts w:ascii="Times New Roman" w:hAnsi="Times New Roman" w:cs="Times New Roman"/>
          <w:sz w:val="24"/>
          <w:szCs w:val="24"/>
        </w:rPr>
      </w:pPr>
    </w:p>
    <w:p w14:paraId="0ED3D229" w14:textId="77777777" w:rsidR="004F189C" w:rsidRDefault="004F189C" w:rsidP="004F189C">
      <w:pPr>
        <w:jc w:val="both"/>
        <w:rPr>
          <w:rFonts w:ascii="Times New Roman" w:hAnsi="Times New Roman" w:cs="Times New Roman"/>
          <w:sz w:val="24"/>
          <w:szCs w:val="24"/>
        </w:rPr>
      </w:pPr>
    </w:p>
    <w:p w14:paraId="6F32304E" w14:textId="77777777" w:rsidR="004F189C" w:rsidRDefault="004F189C" w:rsidP="004F189C">
      <w:pPr>
        <w:jc w:val="both"/>
        <w:rPr>
          <w:rFonts w:ascii="Times New Roman" w:hAnsi="Times New Roman" w:cs="Times New Roman"/>
          <w:sz w:val="24"/>
          <w:szCs w:val="24"/>
        </w:rPr>
      </w:pPr>
    </w:p>
    <w:p w14:paraId="73741020" w14:textId="77777777" w:rsidR="004F189C" w:rsidRDefault="004F189C" w:rsidP="004F189C">
      <w:pPr>
        <w:jc w:val="both"/>
        <w:rPr>
          <w:rFonts w:ascii="Times New Roman" w:hAnsi="Times New Roman" w:cs="Times New Roman"/>
          <w:sz w:val="24"/>
          <w:szCs w:val="24"/>
        </w:rPr>
      </w:pPr>
    </w:p>
    <w:p w14:paraId="469B9C20" w14:textId="77777777" w:rsidR="004F189C" w:rsidRDefault="004F189C" w:rsidP="004F189C">
      <w:pPr>
        <w:jc w:val="both"/>
        <w:rPr>
          <w:rFonts w:ascii="Times New Roman" w:hAnsi="Times New Roman" w:cs="Times New Roman"/>
          <w:sz w:val="24"/>
          <w:szCs w:val="24"/>
        </w:rPr>
      </w:pPr>
    </w:p>
    <w:p w14:paraId="5AC1653E" w14:textId="77777777" w:rsidR="004F189C" w:rsidRDefault="004F189C" w:rsidP="004F189C">
      <w:pPr>
        <w:jc w:val="both"/>
        <w:rPr>
          <w:rFonts w:ascii="Times New Roman" w:hAnsi="Times New Roman" w:cs="Times New Roman"/>
          <w:sz w:val="24"/>
          <w:szCs w:val="24"/>
        </w:rPr>
      </w:pPr>
    </w:p>
    <w:p w14:paraId="4855F1C3" w14:textId="77777777" w:rsidR="004F189C" w:rsidRDefault="004F189C" w:rsidP="004F189C">
      <w:pPr>
        <w:jc w:val="both"/>
        <w:rPr>
          <w:rFonts w:ascii="Times New Roman" w:hAnsi="Times New Roman" w:cs="Times New Roman"/>
          <w:sz w:val="24"/>
          <w:szCs w:val="24"/>
        </w:rPr>
      </w:pPr>
    </w:p>
    <w:p w14:paraId="24289172" w14:textId="77777777" w:rsidR="004F189C" w:rsidRDefault="004F189C" w:rsidP="004F189C">
      <w:pPr>
        <w:jc w:val="both"/>
        <w:rPr>
          <w:rFonts w:ascii="Times New Roman" w:hAnsi="Times New Roman" w:cs="Times New Roman"/>
          <w:sz w:val="24"/>
          <w:szCs w:val="24"/>
        </w:rPr>
      </w:pPr>
    </w:p>
    <w:p w14:paraId="43608074" w14:textId="77777777" w:rsidR="004F189C" w:rsidRDefault="004F189C" w:rsidP="004F189C">
      <w:pPr>
        <w:jc w:val="both"/>
        <w:rPr>
          <w:rFonts w:ascii="Times New Roman" w:hAnsi="Times New Roman" w:cs="Times New Roman"/>
          <w:sz w:val="24"/>
          <w:szCs w:val="24"/>
        </w:rPr>
      </w:pPr>
    </w:p>
    <w:p w14:paraId="682CCB43" w14:textId="77777777" w:rsidR="004F189C" w:rsidRDefault="004F189C" w:rsidP="004F189C">
      <w:pPr>
        <w:jc w:val="both"/>
        <w:rPr>
          <w:rFonts w:ascii="Times New Roman" w:hAnsi="Times New Roman" w:cs="Times New Roman"/>
          <w:sz w:val="24"/>
          <w:szCs w:val="24"/>
        </w:rPr>
      </w:pPr>
    </w:p>
    <w:p w14:paraId="197EC37A" w14:textId="77777777" w:rsidR="004F189C" w:rsidRDefault="004F189C" w:rsidP="004F189C">
      <w:pPr>
        <w:jc w:val="both"/>
        <w:rPr>
          <w:rFonts w:ascii="Times New Roman" w:hAnsi="Times New Roman" w:cs="Times New Roman"/>
          <w:sz w:val="24"/>
          <w:szCs w:val="24"/>
        </w:rPr>
      </w:pPr>
    </w:p>
    <w:p w14:paraId="2F1DD5A5" w14:textId="77777777" w:rsidR="004F189C" w:rsidRDefault="004F189C" w:rsidP="004F189C">
      <w:pPr>
        <w:jc w:val="both"/>
        <w:rPr>
          <w:rFonts w:ascii="Times New Roman" w:hAnsi="Times New Roman" w:cs="Times New Roman"/>
          <w:sz w:val="24"/>
          <w:szCs w:val="24"/>
        </w:rPr>
      </w:pPr>
    </w:p>
    <w:p w14:paraId="2699E8DE" w14:textId="77777777" w:rsidR="004F189C" w:rsidRDefault="004F189C" w:rsidP="004F189C">
      <w:pPr>
        <w:jc w:val="both"/>
        <w:rPr>
          <w:rFonts w:ascii="Times New Roman" w:hAnsi="Times New Roman" w:cs="Times New Roman"/>
          <w:sz w:val="24"/>
          <w:szCs w:val="24"/>
        </w:rPr>
      </w:pPr>
    </w:p>
    <w:p w14:paraId="798762E3" w14:textId="77777777" w:rsidR="004F189C" w:rsidRDefault="004F189C" w:rsidP="004F189C">
      <w:pPr>
        <w:jc w:val="both"/>
        <w:rPr>
          <w:rFonts w:ascii="Times New Roman" w:hAnsi="Times New Roman" w:cs="Times New Roman"/>
          <w:sz w:val="24"/>
          <w:szCs w:val="24"/>
        </w:rPr>
      </w:pPr>
    </w:p>
    <w:p w14:paraId="59E9A14A" w14:textId="77777777" w:rsidR="004F189C" w:rsidRDefault="004F189C" w:rsidP="004F189C">
      <w:pPr>
        <w:jc w:val="both"/>
        <w:rPr>
          <w:rFonts w:ascii="Times New Roman" w:hAnsi="Times New Roman" w:cs="Times New Roman"/>
          <w:sz w:val="24"/>
          <w:szCs w:val="24"/>
        </w:rPr>
      </w:pPr>
    </w:p>
    <w:p w14:paraId="72DD736A" w14:textId="77777777" w:rsidR="004F189C" w:rsidRDefault="004F189C" w:rsidP="004F189C">
      <w:pPr>
        <w:jc w:val="both"/>
        <w:rPr>
          <w:rFonts w:ascii="Times New Roman" w:hAnsi="Times New Roman" w:cs="Times New Roman"/>
          <w:sz w:val="24"/>
          <w:szCs w:val="24"/>
        </w:rPr>
      </w:pPr>
    </w:p>
    <w:p w14:paraId="34A19A0D" w14:textId="77777777" w:rsidR="004F189C" w:rsidRDefault="004F189C" w:rsidP="004F189C">
      <w:pPr>
        <w:jc w:val="both"/>
        <w:rPr>
          <w:rFonts w:ascii="Times New Roman" w:hAnsi="Times New Roman" w:cs="Times New Roman"/>
          <w:sz w:val="24"/>
          <w:szCs w:val="24"/>
        </w:rPr>
      </w:pPr>
    </w:p>
    <w:p w14:paraId="369FB7F8" w14:textId="77777777" w:rsidR="004F189C" w:rsidRDefault="004F189C" w:rsidP="004F189C">
      <w:pPr>
        <w:jc w:val="both"/>
        <w:rPr>
          <w:rFonts w:ascii="Times New Roman" w:hAnsi="Times New Roman" w:cs="Times New Roman"/>
          <w:sz w:val="24"/>
          <w:szCs w:val="24"/>
        </w:rPr>
      </w:pPr>
    </w:p>
    <w:p w14:paraId="2861775E" w14:textId="77777777" w:rsidR="004F189C" w:rsidRDefault="004F189C" w:rsidP="004F189C">
      <w:pPr>
        <w:jc w:val="both"/>
        <w:rPr>
          <w:rFonts w:ascii="Times New Roman" w:hAnsi="Times New Roman" w:cs="Times New Roman"/>
          <w:sz w:val="24"/>
          <w:szCs w:val="24"/>
        </w:rPr>
      </w:pPr>
    </w:p>
    <w:p w14:paraId="3E2D158F" w14:textId="77777777" w:rsidR="004F189C" w:rsidRPr="00F677BD" w:rsidRDefault="004F189C" w:rsidP="004F189C">
      <w:pPr>
        <w:jc w:val="both"/>
        <w:rPr>
          <w:rFonts w:ascii="Times New Roman" w:hAnsi="Times New Roman" w:cs="Times New Roman"/>
          <w:sz w:val="24"/>
          <w:szCs w:val="24"/>
        </w:rPr>
      </w:pPr>
    </w:p>
    <w:p w14:paraId="62A0E291" w14:textId="77777777" w:rsidR="004F189C" w:rsidRPr="00F677BD" w:rsidRDefault="004F189C" w:rsidP="004F189C">
      <w:pPr>
        <w:pStyle w:val="Heading2"/>
      </w:pPr>
      <w:bookmarkStart w:id="564" w:name="_Toc211557192"/>
      <w:bookmarkStart w:id="565" w:name="_Toc211587309"/>
      <w:bookmarkStart w:id="566" w:name="_Toc211595325"/>
      <w:r w:rsidRPr="00F677BD">
        <w:t>Project Overview</w:t>
      </w:r>
      <w:bookmarkEnd w:id="564"/>
      <w:bookmarkEnd w:id="565"/>
      <w:bookmarkEnd w:id="566"/>
    </w:p>
    <w:p w14:paraId="5120C9CA" w14:textId="77777777" w:rsidR="004F189C" w:rsidRDefault="004F189C" w:rsidP="004F189C">
      <w:pPr>
        <w:jc w:val="both"/>
        <w:rPr>
          <w:rFonts w:ascii="Times New Roman" w:hAnsi="Times New Roman" w:cs="Times New Roman"/>
          <w:sz w:val="24"/>
          <w:szCs w:val="24"/>
        </w:rPr>
      </w:pPr>
      <w:r w:rsidRPr="00F677BD">
        <w:rPr>
          <w:rFonts w:ascii="Times New Roman" w:hAnsi="Times New Roman" w:cs="Times New Roman"/>
          <w:b/>
          <w:bCs/>
          <w:sz w:val="24"/>
          <w:szCs w:val="24"/>
        </w:rPr>
        <w:t>Objective:</w:t>
      </w:r>
      <w:r w:rsidRPr="00F677BD">
        <w:rPr>
          <w:rFonts w:ascii="Times New Roman" w:hAnsi="Times New Roman" w:cs="Times New Roman"/>
          <w:sz w:val="24"/>
          <w:szCs w:val="24"/>
        </w:rPr>
        <w:br/>
        <w:t>Develop a scalable and automated Random Forest forecasting system to predict monthly guest night patterns in New Zealand, supporting government and industry data-driven decision-making.</w:t>
      </w:r>
    </w:p>
    <w:p w14:paraId="71EA208C" w14:textId="77777777" w:rsidR="004F189C" w:rsidRPr="00F677BD" w:rsidRDefault="004F189C" w:rsidP="004F189C">
      <w:pPr>
        <w:jc w:val="both"/>
        <w:rPr>
          <w:rFonts w:ascii="Times New Roman" w:hAnsi="Times New Roman" w:cs="Times New Roman"/>
          <w:sz w:val="24"/>
          <w:szCs w:val="24"/>
        </w:rPr>
      </w:pPr>
    </w:p>
    <w:p w14:paraId="3DEF96B7" w14:textId="77777777" w:rsidR="004F189C" w:rsidRDefault="004F189C" w:rsidP="004F189C">
      <w:pPr>
        <w:jc w:val="both"/>
        <w:rPr>
          <w:rFonts w:ascii="Times New Roman" w:hAnsi="Times New Roman" w:cs="Times New Roman"/>
          <w:b/>
          <w:bCs/>
          <w:sz w:val="24"/>
          <w:szCs w:val="24"/>
        </w:rPr>
      </w:pPr>
      <w:r>
        <w:rPr>
          <w:rFonts w:ascii="Times New Roman" w:hAnsi="Times New Roman" w:cs="Times New Roman"/>
          <w:b/>
          <w:bCs/>
          <w:sz w:val="24"/>
          <w:szCs w:val="24"/>
        </w:rPr>
        <w:t xml:space="preserve">Time Period: </w:t>
      </w:r>
    </w:p>
    <w:p w14:paraId="2B75CE10" w14:textId="77777777" w:rsidR="004F189C" w:rsidRDefault="004F189C" w:rsidP="004F189C">
      <w:pPr>
        <w:jc w:val="both"/>
        <w:rPr>
          <w:rFonts w:ascii="Times New Roman" w:hAnsi="Times New Roman" w:cs="Times New Roman"/>
          <w:sz w:val="24"/>
          <w:szCs w:val="24"/>
        </w:rPr>
      </w:pPr>
      <w:r w:rsidRPr="00F677BD">
        <w:rPr>
          <w:rFonts w:ascii="Times New Roman" w:hAnsi="Times New Roman" w:cs="Times New Roman"/>
          <w:sz w:val="24"/>
          <w:szCs w:val="24"/>
        </w:rPr>
        <w:t xml:space="preserve">Historical data from </w:t>
      </w:r>
      <w:r w:rsidRPr="00F677BD">
        <w:rPr>
          <w:rFonts w:ascii="Times New Roman" w:hAnsi="Times New Roman" w:cs="Times New Roman"/>
          <w:b/>
          <w:bCs/>
          <w:sz w:val="24"/>
          <w:szCs w:val="24"/>
        </w:rPr>
        <w:t>2020–2025</w:t>
      </w:r>
      <w:r w:rsidRPr="00F677BD">
        <w:rPr>
          <w:rFonts w:ascii="Times New Roman" w:hAnsi="Times New Roman" w:cs="Times New Roman"/>
          <w:sz w:val="24"/>
          <w:szCs w:val="24"/>
        </w:rPr>
        <w:t>, incorporating seasonal and post-pandemic recovery trends.</w:t>
      </w:r>
    </w:p>
    <w:p w14:paraId="616EFEA6" w14:textId="77777777" w:rsidR="004F189C" w:rsidRPr="00F677BD" w:rsidRDefault="004F189C" w:rsidP="004F189C">
      <w:pPr>
        <w:jc w:val="both"/>
        <w:rPr>
          <w:rFonts w:ascii="Times New Roman" w:hAnsi="Times New Roman" w:cs="Times New Roman"/>
          <w:b/>
          <w:bCs/>
          <w:sz w:val="24"/>
          <w:szCs w:val="24"/>
        </w:rPr>
      </w:pPr>
    </w:p>
    <w:p w14:paraId="7A2C010A" w14:textId="77777777" w:rsidR="004F189C" w:rsidRPr="00F677BD" w:rsidRDefault="004F189C" w:rsidP="004F189C">
      <w:pPr>
        <w:jc w:val="both"/>
        <w:rPr>
          <w:rFonts w:ascii="Times New Roman" w:hAnsi="Times New Roman" w:cs="Times New Roman"/>
          <w:sz w:val="24"/>
          <w:szCs w:val="24"/>
        </w:rPr>
      </w:pPr>
      <w:r w:rsidRPr="00F677BD">
        <w:rPr>
          <w:rFonts w:ascii="Times New Roman" w:hAnsi="Times New Roman" w:cs="Times New Roman"/>
          <w:b/>
          <w:bCs/>
          <w:sz w:val="24"/>
          <w:szCs w:val="24"/>
        </w:rPr>
        <w:t>Target Variables:</w:t>
      </w:r>
    </w:p>
    <w:p w14:paraId="0530DB91" w14:textId="77777777" w:rsidR="004F189C" w:rsidRPr="00F677BD" w:rsidRDefault="004F189C" w:rsidP="00414796">
      <w:pPr>
        <w:numPr>
          <w:ilvl w:val="0"/>
          <w:numId w:val="60"/>
        </w:numPr>
        <w:jc w:val="both"/>
        <w:rPr>
          <w:rFonts w:ascii="Times New Roman" w:hAnsi="Times New Roman" w:cs="Times New Roman"/>
          <w:sz w:val="24"/>
          <w:szCs w:val="24"/>
        </w:rPr>
      </w:pPr>
      <w:r w:rsidRPr="00F677BD">
        <w:rPr>
          <w:rFonts w:ascii="Times New Roman" w:hAnsi="Times New Roman" w:cs="Times New Roman"/>
          <w:sz w:val="24"/>
          <w:szCs w:val="24"/>
        </w:rPr>
        <w:t>Total guest nights (combined Domestic + International)</w:t>
      </w:r>
    </w:p>
    <w:p w14:paraId="3E63F1C3" w14:textId="77777777" w:rsidR="004F189C" w:rsidRPr="00F677BD" w:rsidRDefault="004F189C" w:rsidP="00414796">
      <w:pPr>
        <w:numPr>
          <w:ilvl w:val="0"/>
          <w:numId w:val="60"/>
        </w:numPr>
        <w:jc w:val="both"/>
        <w:rPr>
          <w:rFonts w:ascii="Times New Roman" w:hAnsi="Times New Roman" w:cs="Times New Roman"/>
          <w:sz w:val="24"/>
          <w:szCs w:val="24"/>
        </w:rPr>
      </w:pPr>
      <w:r w:rsidRPr="00F677BD">
        <w:rPr>
          <w:rFonts w:ascii="Times New Roman" w:hAnsi="Times New Roman" w:cs="Times New Roman"/>
          <w:sz w:val="24"/>
          <w:szCs w:val="24"/>
        </w:rPr>
        <w:t>Domestic guest nights</w:t>
      </w:r>
    </w:p>
    <w:p w14:paraId="1B3EA680" w14:textId="77777777" w:rsidR="004F189C" w:rsidRDefault="004F189C" w:rsidP="00414796">
      <w:pPr>
        <w:numPr>
          <w:ilvl w:val="0"/>
          <w:numId w:val="60"/>
        </w:numPr>
        <w:jc w:val="both"/>
        <w:rPr>
          <w:rFonts w:ascii="Times New Roman" w:hAnsi="Times New Roman" w:cs="Times New Roman"/>
          <w:sz w:val="24"/>
          <w:szCs w:val="24"/>
        </w:rPr>
      </w:pPr>
      <w:r w:rsidRPr="00F677BD">
        <w:rPr>
          <w:rFonts w:ascii="Times New Roman" w:hAnsi="Times New Roman" w:cs="Times New Roman"/>
          <w:sz w:val="24"/>
          <w:szCs w:val="24"/>
        </w:rPr>
        <w:t>International guest nights</w:t>
      </w:r>
    </w:p>
    <w:p w14:paraId="4D863C1D" w14:textId="77777777" w:rsidR="004F189C" w:rsidRPr="00F677BD" w:rsidRDefault="004F189C" w:rsidP="004F189C">
      <w:pPr>
        <w:ind w:left="720"/>
        <w:jc w:val="both"/>
        <w:rPr>
          <w:rFonts w:ascii="Times New Roman" w:hAnsi="Times New Roman" w:cs="Times New Roman"/>
          <w:sz w:val="24"/>
          <w:szCs w:val="24"/>
        </w:rPr>
      </w:pPr>
    </w:p>
    <w:p w14:paraId="31BD068B" w14:textId="77777777" w:rsidR="004F189C" w:rsidRDefault="004F189C" w:rsidP="004F189C">
      <w:pPr>
        <w:rPr>
          <w:rFonts w:ascii="Times New Roman" w:hAnsi="Times New Roman" w:cs="Times New Roman"/>
          <w:sz w:val="24"/>
          <w:szCs w:val="24"/>
        </w:rPr>
      </w:pPr>
      <w:r w:rsidRPr="00F677BD">
        <w:rPr>
          <w:rFonts w:ascii="Times New Roman" w:hAnsi="Times New Roman" w:cs="Times New Roman"/>
          <w:b/>
          <w:bCs/>
          <w:sz w:val="24"/>
          <w:szCs w:val="24"/>
        </w:rPr>
        <w:t>Data Source:</w:t>
      </w:r>
      <w:r w:rsidRPr="00F677BD">
        <w:rPr>
          <w:rFonts w:ascii="Times New Roman" w:hAnsi="Times New Roman" w:cs="Times New Roman"/>
          <w:b/>
          <w:bCs/>
          <w:sz w:val="24"/>
          <w:szCs w:val="24"/>
        </w:rPr>
        <w:br/>
      </w:r>
      <w:r w:rsidRPr="00F677BD">
        <w:rPr>
          <w:rFonts w:ascii="Times New Roman" w:hAnsi="Times New Roman" w:cs="Times New Roman"/>
          <w:sz w:val="24"/>
          <w:szCs w:val="24"/>
        </w:rPr>
        <w:t>Accommodation Data Programme (ADP), Tourism Evidence and Insights Centre (TEIC), MBIE New Zealand.</w:t>
      </w:r>
    </w:p>
    <w:p w14:paraId="3BB0CC73" w14:textId="77777777" w:rsidR="004F189C" w:rsidRPr="00F677BD" w:rsidRDefault="004F189C" w:rsidP="004F189C">
      <w:pPr>
        <w:rPr>
          <w:rFonts w:ascii="Times New Roman" w:hAnsi="Times New Roman" w:cs="Times New Roman"/>
          <w:sz w:val="24"/>
          <w:szCs w:val="24"/>
        </w:rPr>
      </w:pPr>
    </w:p>
    <w:p w14:paraId="08A03C56" w14:textId="77777777" w:rsidR="004F189C" w:rsidRPr="00F677BD" w:rsidRDefault="004F189C" w:rsidP="004F189C">
      <w:pPr>
        <w:rPr>
          <w:rFonts w:ascii="Times New Roman" w:hAnsi="Times New Roman" w:cs="Times New Roman"/>
          <w:sz w:val="24"/>
          <w:szCs w:val="24"/>
        </w:rPr>
      </w:pPr>
      <w:r w:rsidRPr="00F677BD">
        <w:rPr>
          <w:rFonts w:ascii="Times New Roman" w:hAnsi="Times New Roman" w:cs="Times New Roman"/>
          <w:b/>
          <w:bCs/>
          <w:sz w:val="24"/>
          <w:szCs w:val="24"/>
        </w:rPr>
        <w:t>Forecasting Output:</w:t>
      </w:r>
      <w:r w:rsidRPr="00F677BD">
        <w:rPr>
          <w:rFonts w:ascii="Times New Roman" w:hAnsi="Times New Roman" w:cs="Times New Roman"/>
          <w:sz w:val="24"/>
          <w:szCs w:val="24"/>
        </w:rPr>
        <w:br/>
        <w:t>Predicted guest nights per category with uncertainty quantification and performance validation metrics.</w:t>
      </w:r>
    </w:p>
    <w:p w14:paraId="06375995" w14:textId="77777777" w:rsidR="004F189C" w:rsidRDefault="004F189C" w:rsidP="004F189C">
      <w:pPr>
        <w:jc w:val="both"/>
        <w:rPr>
          <w:rFonts w:ascii="Times New Roman" w:hAnsi="Times New Roman" w:cs="Times New Roman"/>
          <w:sz w:val="24"/>
          <w:szCs w:val="24"/>
        </w:rPr>
      </w:pPr>
    </w:p>
    <w:p w14:paraId="14744E4C" w14:textId="77777777" w:rsidR="004F189C" w:rsidRDefault="004F189C" w:rsidP="004F189C">
      <w:pPr>
        <w:jc w:val="both"/>
        <w:rPr>
          <w:rFonts w:ascii="Times New Roman" w:hAnsi="Times New Roman" w:cs="Times New Roman"/>
          <w:sz w:val="24"/>
          <w:szCs w:val="24"/>
        </w:rPr>
      </w:pPr>
    </w:p>
    <w:p w14:paraId="4CEC70AE" w14:textId="77777777" w:rsidR="004F189C" w:rsidRDefault="004F189C" w:rsidP="004F189C">
      <w:pPr>
        <w:jc w:val="both"/>
        <w:rPr>
          <w:rFonts w:ascii="Times New Roman" w:hAnsi="Times New Roman" w:cs="Times New Roman"/>
          <w:sz w:val="24"/>
          <w:szCs w:val="24"/>
        </w:rPr>
      </w:pPr>
    </w:p>
    <w:p w14:paraId="25ABB075" w14:textId="77777777" w:rsidR="004F189C" w:rsidRDefault="004F189C" w:rsidP="004F189C">
      <w:pPr>
        <w:jc w:val="both"/>
        <w:rPr>
          <w:rFonts w:ascii="Times New Roman" w:hAnsi="Times New Roman" w:cs="Times New Roman"/>
          <w:sz w:val="24"/>
          <w:szCs w:val="24"/>
        </w:rPr>
      </w:pPr>
    </w:p>
    <w:p w14:paraId="469D4BE6" w14:textId="77777777" w:rsidR="004F189C" w:rsidRDefault="004F189C" w:rsidP="004F189C">
      <w:pPr>
        <w:jc w:val="both"/>
        <w:rPr>
          <w:rFonts w:ascii="Times New Roman" w:hAnsi="Times New Roman" w:cs="Times New Roman"/>
          <w:sz w:val="24"/>
          <w:szCs w:val="24"/>
        </w:rPr>
      </w:pPr>
    </w:p>
    <w:p w14:paraId="1B7596C4" w14:textId="77777777" w:rsidR="004F189C" w:rsidRDefault="004F189C" w:rsidP="004F189C">
      <w:pPr>
        <w:jc w:val="both"/>
        <w:rPr>
          <w:rFonts w:ascii="Times New Roman" w:hAnsi="Times New Roman" w:cs="Times New Roman"/>
          <w:sz w:val="24"/>
          <w:szCs w:val="24"/>
        </w:rPr>
      </w:pPr>
    </w:p>
    <w:p w14:paraId="09259960" w14:textId="77777777" w:rsidR="004F189C" w:rsidRDefault="004F189C" w:rsidP="004F189C">
      <w:pPr>
        <w:jc w:val="both"/>
        <w:rPr>
          <w:rFonts w:ascii="Times New Roman" w:hAnsi="Times New Roman" w:cs="Times New Roman"/>
          <w:sz w:val="24"/>
          <w:szCs w:val="24"/>
        </w:rPr>
      </w:pPr>
    </w:p>
    <w:p w14:paraId="0279A5E3" w14:textId="77777777" w:rsidR="004F189C" w:rsidRDefault="004F189C" w:rsidP="004F189C">
      <w:pPr>
        <w:jc w:val="both"/>
        <w:rPr>
          <w:rFonts w:ascii="Times New Roman" w:hAnsi="Times New Roman" w:cs="Times New Roman"/>
          <w:sz w:val="24"/>
          <w:szCs w:val="24"/>
        </w:rPr>
      </w:pPr>
    </w:p>
    <w:p w14:paraId="0FDD96D0" w14:textId="77777777" w:rsidR="004F189C" w:rsidRDefault="004F189C" w:rsidP="004F189C">
      <w:pPr>
        <w:jc w:val="both"/>
        <w:rPr>
          <w:rFonts w:ascii="Times New Roman" w:hAnsi="Times New Roman" w:cs="Times New Roman"/>
          <w:sz w:val="24"/>
          <w:szCs w:val="24"/>
        </w:rPr>
      </w:pPr>
    </w:p>
    <w:p w14:paraId="42EF5686" w14:textId="77777777" w:rsidR="004F189C" w:rsidRDefault="004F189C" w:rsidP="004F189C">
      <w:pPr>
        <w:jc w:val="both"/>
        <w:rPr>
          <w:rFonts w:ascii="Times New Roman" w:hAnsi="Times New Roman" w:cs="Times New Roman"/>
          <w:sz w:val="24"/>
          <w:szCs w:val="24"/>
        </w:rPr>
      </w:pPr>
    </w:p>
    <w:p w14:paraId="72D71C8E" w14:textId="77777777" w:rsidR="004F189C" w:rsidRDefault="004F189C" w:rsidP="004F189C">
      <w:pPr>
        <w:jc w:val="both"/>
        <w:rPr>
          <w:rFonts w:ascii="Times New Roman" w:hAnsi="Times New Roman" w:cs="Times New Roman"/>
          <w:sz w:val="24"/>
          <w:szCs w:val="24"/>
        </w:rPr>
      </w:pPr>
    </w:p>
    <w:p w14:paraId="416F7789" w14:textId="77777777" w:rsidR="004F189C" w:rsidRDefault="004F189C" w:rsidP="004F189C">
      <w:pPr>
        <w:jc w:val="both"/>
        <w:rPr>
          <w:rFonts w:ascii="Times New Roman" w:hAnsi="Times New Roman" w:cs="Times New Roman"/>
          <w:sz w:val="24"/>
          <w:szCs w:val="24"/>
        </w:rPr>
      </w:pPr>
    </w:p>
    <w:p w14:paraId="6C4997A9" w14:textId="77777777" w:rsidR="004F189C" w:rsidRDefault="004F189C" w:rsidP="004F189C">
      <w:pPr>
        <w:jc w:val="both"/>
        <w:rPr>
          <w:rFonts w:ascii="Times New Roman" w:hAnsi="Times New Roman" w:cs="Times New Roman"/>
          <w:sz w:val="24"/>
          <w:szCs w:val="24"/>
        </w:rPr>
      </w:pPr>
    </w:p>
    <w:p w14:paraId="5E4C26E1" w14:textId="77777777" w:rsidR="004F189C" w:rsidRDefault="004F189C" w:rsidP="004F189C">
      <w:pPr>
        <w:jc w:val="both"/>
        <w:rPr>
          <w:rFonts w:ascii="Times New Roman" w:hAnsi="Times New Roman" w:cs="Times New Roman"/>
          <w:sz w:val="24"/>
          <w:szCs w:val="24"/>
        </w:rPr>
      </w:pPr>
    </w:p>
    <w:p w14:paraId="2A7C6293" w14:textId="77777777" w:rsidR="004F189C" w:rsidRDefault="004F189C" w:rsidP="004F189C">
      <w:pPr>
        <w:jc w:val="both"/>
        <w:rPr>
          <w:rFonts w:ascii="Times New Roman" w:hAnsi="Times New Roman" w:cs="Times New Roman"/>
          <w:sz w:val="24"/>
          <w:szCs w:val="24"/>
        </w:rPr>
      </w:pPr>
    </w:p>
    <w:p w14:paraId="00DE7D45" w14:textId="77777777" w:rsidR="004F189C" w:rsidRDefault="004F189C" w:rsidP="004F189C">
      <w:pPr>
        <w:jc w:val="both"/>
        <w:rPr>
          <w:rFonts w:ascii="Times New Roman" w:hAnsi="Times New Roman" w:cs="Times New Roman"/>
          <w:sz w:val="24"/>
          <w:szCs w:val="24"/>
        </w:rPr>
      </w:pPr>
    </w:p>
    <w:p w14:paraId="727867B3" w14:textId="77777777" w:rsidR="004F189C" w:rsidRDefault="004F189C" w:rsidP="004F189C">
      <w:pPr>
        <w:jc w:val="both"/>
        <w:rPr>
          <w:rFonts w:ascii="Times New Roman" w:hAnsi="Times New Roman" w:cs="Times New Roman"/>
          <w:sz w:val="24"/>
          <w:szCs w:val="24"/>
        </w:rPr>
      </w:pPr>
    </w:p>
    <w:p w14:paraId="102F419B" w14:textId="77777777" w:rsidR="004F189C" w:rsidRDefault="004F189C" w:rsidP="004F189C">
      <w:pPr>
        <w:jc w:val="both"/>
        <w:rPr>
          <w:rFonts w:ascii="Times New Roman" w:hAnsi="Times New Roman" w:cs="Times New Roman"/>
          <w:sz w:val="24"/>
          <w:szCs w:val="24"/>
        </w:rPr>
      </w:pPr>
    </w:p>
    <w:p w14:paraId="7FF494D2" w14:textId="77777777" w:rsidR="004F189C" w:rsidRDefault="004F189C" w:rsidP="004F189C">
      <w:pPr>
        <w:jc w:val="both"/>
        <w:rPr>
          <w:rFonts w:ascii="Times New Roman" w:hAnsi="Times New Roman" w:cs="Times New Roman"/>
          <w:sz w:val="24"/>
          <w:szCs w:val="24"/>
        </w:rPr>
      </w:pPr>
    </w:p>
    <w:p w14:paraId="64FE415C" w14:textId="77777777" w:rsidR="004F189C" w:rsidRDefault="004F189C" w:rsidP="004F189C">
      <w:pPr>
        <w:jc w:val="both"/>
        <w:rPr>
          <w:rFonts w:ascii="Times New Roman" w:hAnsi="Times New Roman" w:cs="Times New Roman"/>
          <w:sz w:val="24"/>
          <w:szCs w:val="24"/>
        </w:rPr>
      </w:pPr>
    </w:p>
    <w:p w14:paraId="091E570B" w14:textId="77777777" w:rsidR="004F189C" w:rsidRDefault="004F189C" w:rsidP="004F189C">
      <w:pPr>
        <w:jc w:val="both"/>
        <w:rPr>
          <w:rFonts w:ascii="Times New Roman" w:hAnsi="Times New Roman" w:cs="Times New Roman"/>
          <w:sz w:val="24"/>
          <w:szCs w:val="24"/>
        </w:rPr>
      </w:pPr>
    </w:p>
    <w:p w14:paraId="6BFDF4B2" w14:textId="77777777" w:rsidR="004F189C" w:rsidRPr="00F677BD" w:rsidRDefault="004F189C" w:rsidP="004F189C">
      <w:pPr>
        <w:jc w:val="both"/>
        <w:rPr>
          <w:rFonts w:ascii="Times New Roman" w:hAnsi="Times New Roman" w:cs="Times New Roman"/>
          <w:sz w:val="24"/>
          <w:szCs w:val="24"/>
        </w:rPr>
      </w:pPr>
    </w:p>
    <w:p w14:paraId="08A1373F" w14:textId="77777777" w:rsidR="004F189C" w:rsidRPr="00F677BD" w:rsidRDefault="004F189C" w:rsidP="004F189C">
      <w:pPr>
        <w:pStyle w:val="Heading2"/>
      </w:pPr>
      <w:bookmarkStart w:id="567" w:name="_Toc211557193"/>
      <w:bookmarkStart w:id="568" w:name="_Toc211587310"/>
      <w:bookmarkStart w:id="569" w:name="_Toc211595326"/>
      <w:r w:rsidRPr="00F677BD">
        <w:t>Methodology</w:t>
      </w:r>
      <w:bookmarkEnd w:id="567"/>
      <w:bookmarkEnd w:id="568"/>
      <w:bookmarkEnd w:id="569"/>
    </w:p>
    <w:p w14:paraId="2BD112A0" w14:textId="77777777" w:rsidR="004F189C" w:rsidRPr="00F677BD" w:rsidRDefault="004F189C" w:rsidP="004F189C">
      <w:pPr>
        <w:pStyle w:val="Heading3"/>
      </w:pPr>
      <w:bookmarkStart w:id="570" w:name="_Toc211557194"/>
      <w:bookmarkStart w:id="571" w:name="_Toc211587311"/>
      <w:bookmarkStart w:id="572" w:name="_Toc211595327"/>
      <w:r w:rsidRPr="00F677BD">
        <w:t>Random Forest Ensemble Approach</w:t>
      </w:r>
      <w:bookmarkEnd w:id="570"/>
      <w:bookmarkEnd w:id="571"/>
      <w:bookmarkEnd w:id="572"/>
    </w:p>
    <w:p w14:paraId="0EC45A72" w14:textId="77777777" w:rsidR="004F189C" w:rsidRPr="00F677BD" w:rsidRDefault="004F189C" w:rsidP="004F189C">
      <w:pPr>
        <w:jc w:val="both"/>
        <w:rPr>
          <w:rFonts w:ascii="Times New Roman" w:hAnsi="Times New Roman" w:cs="Times New Roman"/>
          <w:sz w:val="24"/>
          <w:szCs w:val="24"/>
        </w:rPr>
      </w:pPr>
      <w:r w:rsidRPr="00F677BD">
        <w:rPr>
          <w:rFonts w:ascii="Times New Roman" w:hAnsi="Times New Roman" w:cs="Times New Roman"/>
          <w:sz w:val="24"/>
          <w:szCs w:val="24"/>
        </w:rPr>
        <w:t>The Random Forest algorithm is an ensemble-based learning method that constructs multiple decision trees and aggregates their predictions to produce stable and accurate forecasts.</w:t>
      </w:r>
    </w:p>
    <w:p w14:paraId="1DCE847C" w14:textId="77777777" w:rsidR="004F189C" w:rsidRDefault="004F189C" w:rsidP="004F189C">
      <w:pPr>
        <w:jc w:val="both"/>
        <w:rPr>
          <w:rFonts w:ascii="Times New Roman" w:hAnsi="Times New Roman" w:cs="Times New Roman"/>
          <w:b/>
          <w:bCs/>
          <w:sz w:val="24"/>
          <w:szCs w:val="24"/>
        </w:rPr>
      </w:pPr>
    </w:p>
    <w:p w14:paraId="16BD3DF3" w14:textId="77777777" w:rsidR="004F189C" w:rsidRPr="00F677BD" w:rsidRDefault="004F189C" w:rsidP="004F189C">
      <w:pPr>
        <w:jc w:val="both"/>
        <w:rPr>
          <w:rFonts w:ascii="Times New Roman" w:hAnsi="Times New Roman" w:cs="Times New Roman"/>
          <w:sz w:val="24"/>
          <w:szCs w:val="24"/>
        </w:rPr>
      </w:pPr>
      <w:r w:rsidRPr="00F677BD">
        <w:rPr>
          <w:rFonts w:ascii="Times New Roman" w:hAnsi="Times New Roman" w:cs="Times New Roman"/>
          <w:b/>
          <w:bCs/>
          <w:sz w:val="24"/>
          <w:szCs w:val="24"/>
        </w:rPr>
        <w:t>Core strengths include:</w:t>
      </w:r>
    </w:p>
    <w:p w14:paraId="74FE4FE4" w14:textId="77777777" w:rsidR="004F189C" w:rsidRPr="00F677BD" w:rsidRDefault="004F189C" w:rsidP="00414796">
      <w:pPr>
        <w:numPr>
          <w:ilvl w:val="0"/>
          <w:numId w:val="61"/>
        </w:numPr>
        <w:jc w:val="both"/>
        <w:rPr>
          <w:rFonts w:ascii="Times New Roman" w:hAnsi="Times New Roman" w:cs="Times New Roman"/>
          <w:sz w:val="24"/>
          <w:szCs w:val="24"/>
        </w:rPr>
      </w:pPr>
      <w:r w:rsidRPr="00F677BD">
        <w:rPr>
          <w:rFonts w:ascii="Times New Roman" w:hAnsi="Times New Roman" w:cs="Times New Roman"/>
          <w:b/>
          <w:bCs/>
          <w:sz w:val="24"/>
          <w:szCs w:val="24"/>
        </w:rPr>
        <w:t>Reduction of Overfitting:</w:t>
      </w:r>
      <w:r w:rsidRPr="00F677BD">
        <w:rPr>
          <w:rFonts w:ascii="Times New Roman" w:hAnsi="Times New Roman" w:cs="Times New Roman"/>
          <w:sz w:val="24"/>
          <w:szCs w:val="24"/>
        </w:rPr>
        <w:t xml:space="preserve"> Combines multiple bootstrapped trees for generalization.</w:t>
      </w:r>
    </w:p>
    <w:p w14:paraId="5B4BDC02" w14:textId="77777777" w:rsidR="004F189C" w:rsidRPr="00F677BD" w:rsidRDefault="004F189C" w:rsidP="00414796">
      <w:pPr>
        <w:numPr>
          <w:ilvl w:val="0"/>
          <w:numId w:val="61"/>
        </w:numPr>
        <w:jc w:val="both"/>
        <w:rPr>
          <w:rFonts w:ascii="Times New Roman" w:hAnsi="Times New Roman" w:cs="Times New Roman"/>
          <w:sz w:val="24"/>
          <w:szCs w:val="24"/>
        </w:rPr>
      </w:pPr>
      <w:r w:rsidRPr="00F677BD">
        <w:rPr>
          <w:rFonts w:ascii="Times New Roman" w:hAnsi="Times New Roman" w:cs="Times New Roman"/>
          <w:b/>
          <w:bCs/>
          <w:sz w:val="24"/>
          <w:szCs w:val="24"/>
        </w:rPr>
        <w:t>Handling Non-linearity:</w:t>
      </w:r>
      <w:r w:rsidRPr="00F677BD">
        <w:rPr>
          <w:rFonts w:ascii="Times New Roman" w:hAnsi="Times New Roman" w:cs="Times New Roman"/>
          <w:sz w:val="24"/>
          <w:szCs w:val="24"/>
        </w:rPr>
        <w:t xml:space="preserve"> Captures complex seasonal and economic interactions in guest night data.</w:t>
      </w:r>
    </w:p>
    <w:p w14:paraId="08440E13" w14:textId="77777777" w:rsidR="004F189C" w:rsidRPr="00F677BD" w:rsidRDefault="004F189C" w:rsidP="00414796">
      <w:pPr>
        <w:numPr>
          <w:ilvl w:val="0"/>
          <w:numId w:val="61"/>
        </w:numPr>
        <w:jc w:val="both"/>
        <w:rPr>
          <w:rFonts w:ascii="Times New Roman" w:hAnsi="Times New Roman" w:cs="Times New Roman"/>
          <w:sz w:val="24"/>
          <w:szCs w:val="24"/>
        </w:rPr>
      </w:pPr>
      <w:r w:rsidRPr="00F677BD">
        <w:rPr>
          <w:rFonts w:ascii="Times New Roman" w:hAnsi="Times New Roman" w:cs="Times New Roman"/>
          <w:b/>
          <w:bCs/>
          <w:sz w:val="24"/>
          <w:szCs w:val="24"/>
        </w:rPr>
        <w:t>Feature Importance:</w:t>
      </w:r>
      <w:r w:rsidRPr="00F677BD">
        <w:rPr>
          <w:rFonts w:ascii="Times New Roman" w:hAnsi="Times New Roman" w:cs="Times New Roman"/>
          <w:sz w:val="24"/>
          <w:szCs w:val="24"/>
        </w:rPr>
        <w:t xml:space="preserve"> Quantifies the influence of lags, trends, and seasonal components.</w:t>
      </w:r>
    </w:p>
    <w:p w14:paraId="35DC9E1C" w14:textId="77777777" w:rsidR="004F189C" w:rsidRPr="00F677BD" w:rsidRDefault="004F189C" w:rsidP="00414796">
      <w:pPr>
        <w:numPr>
          <w:ilvl w:val="0"/>
          <w:numId w:val="61"/>
        </w:numPr>
        <w:jc w:val="both"/>
        <w:rPr>
          <w:rFonts w:ascii="Times New Roman" w:hAnsi="Times New Roman" w:cs="Times New Roman"/>
          <w:sz w:val="24"/>
          <w:szCs w:val="24"/>
        </w:rPr>
      </w:pPr>
      <w:r w:rsidRPr="00F677BD">
        <w:rPr>
          <w:rFonts w:ascii="Times New Roman" w:hAnsi="Times New Roman" w:cs="Times New Roman"/>
          <w:b/>
          <w:bCs/>
          <w:sz w:val="24"/>
          <w:szCs w:val="24"/>
        </w:rPr>
        <w:t>Robustness:</w:t>
      </w:r>
      <w:r w:rsidRPr="00F677BD">
        <w:rPr>
          <w:rFonts w:ascii="Times New Roman" w:hAnsi="Times New Roman" w:cs="Times New Roman"/>
          <w:sz w:val="24"/>
          <w:szCs w:val="24"/>
        </w:rPr>
        <w:t xml:space="preserve"> Handles missing or irregular data without heavy imputation requirements.</w:t>
      </w:r>
    </w:p>
    <w:p w14:paraId="6BAA5C48" w14:textId="77777777" w:rsidR="004F189C" w:rsidRPr="00F677BD" w:rsidRDefault="004F189C" w:rsidP="004F189C">
      <w:pPr>
        <w:ind w:left="720"/>
        <w:jc w:val="both"/>
        <w:rPr>
          <w:rFonts w:ascii="Times New Roman" w:hAnsi="Times New Roman" w:cs="Times New Roman"/>
          <w:sz w:val="24"/>
          <w:szCs w:val="24"/>
        </w:rPr>
      </w:pPr>
    </w:p>
    <w:p w14:paraId="01A31445" w14:textId="77777777" w:rsidR="004F189C" w:rsidRPr="00F677BD" w:rsidRDefault="004F189C" w:rsidP="004F189C">
      <w:pPr>
        <w:jc w:val="both"/>
        <w:rPr>
          <w:rFonts w:ascii="Times New Roman" w:hAnsi="Times New Roman" w:cs="Times New Roman"/>
          <w:sz w:val="24"/>
          <w:szCs w:val="24"/>
        </w:rPr>
      </w:pPr>
    </w:p>
    <w:p w14:paraId="684D53EF" w14:textId="77777777" w:rsidR="004F189C" w:rsidRPr="00F677BD" w:rsidRDefault="004F189C" w:rsidP="004F189C">
      <w:pPr>
        <w:jc w:val="both"/>
        <w:rPr>
          <w:rFonts w:ascii="Times New Roman" w:hAnsi="Times New Roman" w:cs="Times New Roman"/>
          <w:sz w:val="24"/>
          <w:szCs w:val="24"/>
        </w:rPr>
      </w:pPr>
    </w:p>
    <w:p w14:paraId="7999F2DB" w14:textId="77777777" w:rsidR="004F189C" w:rsidRPr="00F677BD" w:rsidRDefault="004F189C" w:rsidP="004F189C">
      <w:pPr>
        <w:jc w:val="both"/>
        <w:rPr>
          <w:rFonts w:ascii="Times New Roman" w:hAnsi="Times New Roman" w:cs="Times New Roman"/>
          <w:sz w:val="24"/>
          <w:szCs w:val="24"/>
        </w:rPr>
      </w:pPr>
    </w:p>
    <w:p w14:paraId="2206AA9B" w14:textId="77777777" w:rsidR="004F189C" w:rsidRPr="00F677BD" w:rsidRDefault="004F189C" w:rsidP="004F189C">
      <w:pPr>
        <w:jc w:val="both"/>
        <w:rPr>
          <w:rFonts w:ascii="Times New Roman" w:hAnsi="Times New Roman" w:cs="Times New Roman"/>
          <w:sz w:val="24"/>
          <w:szCs w:val="24"/>
        </w:rPr>
      </w:pPr>
    </w:p>
    <w:p w14:paraId="74CBB746" w14:textId="77777777" w:rsidR="004F189C" w:rsidRPr="00F677BD" w:rsidRDefault="004F189C" w:rsidP="004F189C">
      <w:pPr>
        <w:jc w:val="both"/>
        <w:rPr>
          <w:rFonts w:ascii="Times New Roman" w:hAnsi="Times New Roman" w:cs="Times New Roman"/>
          <w:sz w:val="24"/>
          <w:szCs w:val="24"/>
        </w:rPr>
      </w:pPr>
    </w:p>
    <w:p w14:paraId="4642F6C2" w14:textId="77777777" w:rsidR="004F189C" w:rsidRPr="00F677BD" w:rsidRDefault="004F189C" w:rsidP="004F189C">
      <w:pPr>
        <w:jc w:val="both"/>
        <w:rPr>
          <w:rFonts w:ascii="Times New Roman" w:hAnsi="Times New Roman" w:cs="Times New Roman"/>
          <w:sz w:val="24"/>
          <w:szCs w:val="24"/>
        </w:rPr>
      </w:pPr>
    </w:p>
    <w:p w14:paraId="120153E9" w14:textId="77777777" w:rsidR="004F189C" w:rsidRPr="00F677BD" w:rsidRDefault="004F189C" w:rsidP="004F189C">
      <w:pPr>
        <w:jc w:val="both"/>
        <w:rPr>
          <w:rFonts w:ascii="Times New Roman" w:hAnsi="Times New Roman" w:cs="Times New Roman"/>
          <w:sz w:val="24"/>
          <w:szCs w:val="24"/>
        </w:rPr>
      </w:pPr>
    </w:p>
    <w:p w14:paraId="57FCC68B" w14:textId="77777777" w:rsidR="004F189C" w:rsidRPr="00F677BD" w:rsidRDefault="004F189C" w:rsidP="004F189C">
      <w:pPr>
        <w:jc w:val="both"/>
        <w:rPr>
          <w:rFonts w:ascii="Times New Roman" w:hAnsi="Times New Roman" w:cs="Times New Roman"/>
          <w:sz w:val="24"/>
          <w:szCs w:val="24"/>
        </w:rPr>
      </w:pPr>
    </w:p>
    <w:p w14:paraId="1759A57B" w14:textId="77777777" w:rsidR="004F189C" w:rsidRPr="00F677BD" w:rsidRDefault="004F189C" w:rsidP="004F189C">
      <w:pPr>
        <w:jc w:val="both"/>
        <w:rPr>
          <w:rFonts w:ascii="Times New Roman" w:hAnsi="Times New Roman" w:cs="Times New Roman"/>
          <w:sz w:val="24"/>
          <w:szCs w:val="24"/>
        </w:rPr>
      </w:pPr>
    </w:p>
    <w:p w14:paraId="652E1122" w14:textId="77777777" w:rsidR="004F189C" w:rsidRPr="00F677BD" w:rsidRDefault="004F189C" w:rsidP="004F189C">
      <w:pPr>
        <w:jc w:val="both"/>
        <w:rPr>
          <w:rFonts w:ascii="Times New Roman" w:hAnsi="Times New Roman" w:cs="Times New Roman"/>
          <w:sz w:val="24"/>
          <w:szCs w:val="24"/>
        </w:rPr>
      </w:pPr>
    </w:p>
    <w:p w14:paraId="3354410F" w14:textId="77777777" w:rsidR="004F189C" w:rsidRPr="00F677BD" w:rsidRDefault="004F189C" w:rsidP="004F189C">
      <w:pPr>
        <w:jc w:val="both"/>
        <w:rPr>
          <w:rFonts w:ascii="Times New Roman" w:hAnsi="Times New Roman" w:cs="Times New Roman"/>
          <w:sz w:val="24"/>
          <w:szCs w:val="24"/>
        </w:rPr>
      </w:pPr>
    </w:p>
    <w:p w14:paraId="4250B204" w14:textId="77777777" w:rsidR="004F189C" w:rsidRPr="00F677BD" w:rsidRDefault="004F189C" w:rsidP="004F189C">
      <w:pPr>
        <w:jc w:val="both"/>
        <w:rPr>
          <w:rFonts w:ascii="Times New Roman" w:hAnsi="Times New Roman" w:cs="Times New Roman"/>
          <w:sz w:val="24"/>
          <w:szCs w:val="24"/>
        </w:rPr>
      </w:pPr>
    </w:p>
    <w:p w14:paraId="2CCA2DED" w14:textId="77777777" w:rsidR="004F189C" w:rsidRPr="00F677BD" w:rsidRDefault="004F189C" w:rsidP="004F189C">
      <w:pPr>
        <w:jc w:val="both"/>
        <w:rPr>
          <w:rFonts w:ascii="Times New Roman" w:hAnsi="Times New Roman" w:cs="Times New Roman"/>
          <w:sz w:val="24"/>
          <w:szCs w:val="24"/>
        </w:rPr>
      </w:pPr>
    </w:p>
    <w:p w14:paraId="6350BB35" w14:textId="77777777" w:rsidR="004F189C" w:rsidRPr="00F677BD" w:rsidRDefault="004F189C" w:rsidP="004F189C">
      <w:pPr>
        <w:jc w:val="both"/>
        <w:rPr>
          <w:rFonts w:ascii="Times New Roman" w:hAnsi="Times New Roman" w:cs="Times New Roman"/>
          <w:sz w:val="24"/>
          <w:szCs w:val="24"/>
        </w:rPr>
      </w:pPr>
    </w:p>
    <w:p w14:paraId="2B2ABF7D" w14:textId="77777777" w:rsidR="004F189C" w:rsidRPr="00F677BD" w:rsidRDefault="004F189C" w:rsidP="004F189C">
      <w:pPr>
        <w:jc w:val="both"/>
        <w:rPr>
          <w:rFonts w:ascii="Times New Roman" w:hAnsi="Times New Roman" w:cs="Times New Roman"/>
          <w:sz w:val="24"/>
          <w:szCs w:val="24"/>
        </w:rPr>
      </w:pPr>
    </w:p>
    <w:p w14:paraId="2200F315" w14:textId="77777777" w:rsidR="004F189C" w:rsidRPr="00F677BD" w:rsidRDefault="004F189C" w:rsidP="004F189C">
      <w:pPr>
        <w:jc w:val="both"/>
        <w:rPr>
          <w:rFonts w:ascii="Times New Roman" w:hAnsi="Times New Roman" w:cs="Times New Roman"/>
          <w:sz w:val="24"/>
          <w:szCs w:val="24"/>
        </w:rPr>
      </w:pPr>
    </w:p>
    <w:p w14:paraId="197A29D9" w14:textId="77777777" w:rsidR="004F189C" w:rsidRPr="00F677BD" w:rsidRDefault="004F189C" w:rsidP="004F189C">
      <w:pPr>
        <w:jc w:val="both"/>
        <w:rPr>
          <w:rFonts w:ascii="Times New Roman" w:hAnsi="Times New Roman" w:cs="Times New Roman"/>
          <w:sz w:val="24"/>
          <w:szCs w:val="24"/>
        </w:rPr>
      </w:pPr>
    </w:p>
    <w:p w14:paraId="7EA42CAA" w14:textId="77777777" w:rsidR="004F189C" w:rsidRPr="00F677BD" w:rsidRDefault="004F189C" w:rsidP="004F189C">
      <w:pPr>
        <w:jc w:val="both"/>
        <w:rPr>
          <w:rFonts w:ascii="Times New Roman" w:hAnsi="Times New Roman" w:cs="Times New Roman"/>
          <w:sz w:val="24"/>
          <w:szCs w:val="24"/>
        </w:rPr>
      </w:pPr>
    </w:p>
    <w:p w14:paraId="7B5276DB" w14:textId="77777777" w:rsidR="004F189C" w:rsidRPr="00F677BD" w:rsidRDefault="004F189C" w:rsidP="004F189C">
      <w:pPr>
        <w:jc w:val="both"/>
        <w:rPr>
          <w:rFonts w:ascii="Times New Roman" w:hAnsi="Times New Roman" w:cs="Times New Roman"/>
          <w:sz w:val="24"/>
          <w:szCs w:val="24"/>
        </w:rPr>
      </w:pPr>
    </w:p>
    <w:p w14:paraId="25A6AE90" w14:textId="77777777" w:rsidR="004F189C" w:rsidRPr="00F677BD" w:rsidRDefault="004F189C" w:rsidP="004F189C">
      <w:pPr>
        <w:jc w:val="both"/>
        <w:rPr>
          <w:rFonts w:ascii="Times New Roman" w:hAnsi="Times New Roman" w:cs="Times New Roman"/>
          <w:sz w:val="24"/>
          <w:szCs w:val="24"/>
        </w:rPr>
      </w:pPr>
    </w:p>
    <w:p w14:paraId="06839FA9" w14:textId="77777777" w:rsidR="004F189C" w:rsidRPr="00F677BD" w:rsidRDefault="004F189C" w:rsidP="004F189C">
      <w:pPr>
        <w:jc w:val="both"/>
        <w:rPr>
          <w:rFonts w:ascii="Times New Roman" w:hAnsi="Times New Roman" w:cs="Times New Roman"/>
          <w:sz w:val="24"/>
          <w:szCs w:val="24"/>
        </w:rPr>
      </w:pPr>
    </w:p>
    <w:p w14:paraId="0290C59A" w14:textId="77777777" w:rsidR="004F189C" w:rsidRPr="00F677BD" w:rsidRDefault="004F189C" w:rsidP="004F189C">
      <w:pPr>
        <w:jc w:val="both"/>
        <w:rPr>
          <w:rFonts w:ascii="Times New Roman" w:hAnsi="Times New Roman" w:cs="Times New Roman"/>
          <w:sz w:val="24"/>
          <w:szCs w:val="24"/>
        </w:rPr>
      </w:pPr>
    </w:p>
    <w:p w14:paraId="06F9690F" w14:textId="77777777" w:rsidR="004F189C" w:rsidRPr="00F677BD" w:rsidRDefault="004F189C" w:rsidP="004F189C">
      <w:pPr>
        <w:jc w:val="both"/>
        <w:rPr>
          <w:rFonts w:ascii="Times New Roman" w:hAnsi="Times New Roman" w:cs="Times New Roman"/>
          <w:sz w:val="24"/>
          <w:szCs w:val="24"/>
        </w:rPr>
      </w:pPr>
    </w:p>
    <w:p w14:paraId="29401C33" w14:textId="77777777" w:rsidR="004F189C" w:rsidRPr="00F677BD" w:rsidRDefault="004F189C" w:rsidP="004F189C">
      <w:pPr>
        <w:jc w:val="both"/>
        <w:rPr>
          <w:rFonts w:ascii="Times New Roman" w:hAnsi="Times New Roman" w:cs="Times New Roman"/>
          <w:sz w:val="24"/>
          <w:szCs w:val="24"/>
        </w:rPr>
      </w:pPr>
    </w:p>
    <w:p w14:paraId="1B86A065" w14:textId="77777777" w:rsidR="004F189C" w:rsidRPr="00F677BD" w:rsidRDefault="004F189C" w:rsidP="004F189C">
      <w:pPr>
        <w:jc w:val="both"/>
        <w:rPr>
          <w:rFonts w:ascii="Times New Roman" w:hAnsi="Times New Roman" w:cs="Times New Roman"/>
          <w:sz w:val="24"/>
          <w:szCs w:val="24"/>
        </w:rPr>
      </w:pPr>
    </w:p>
    <w:p w14:paraId="16C3FF0D" w14:textId="77777777" w:rsidR="004F189C" w:rsidRPr="00F677BD" w:rsidRDefault="004F189C" w:rsidP="004F189C">
      <w:pPr>
        <w:jc w:val="both"/>
        <w:rPr>
          <w:rFonts w:ascii="Times New Roman" w:hAnsi="Times New Roman" w:cs="Times New Roman"/>
          <w:sz w:val="24"/>
          <w:szCs w:val="24"/>
        </w:rPr>
      </w:pPr>
    </w:p>
    <w:p w14:paraId="781C41F7" w14:textId="77777777" w:rsidR="004F189C" w:rsidRPr="00F677BD" w:rsidRDefault="004F189C" w:rsidP="004F189C">
      <w:pPr>
        <w:jc w:val="both"/>
        <w:rPr>
          <w:rFonts w:ascii="Times New Roman" w:hAnsi="Times New Roman" w:cs="Times New Roman"/>
          <w:sz w:val="24"/>
          <w:szCs w:val="24"/>
        </w:rPr>
      </w:pPr>
    </w:p>
    <w:p w14:paraId="6F1B97AD" w14:textId="77777777" w:rsidR="004F189C" w:rsidRPr="00F677BD" w:rsidRDefault="004F189C" w:rsidP="004F189C">
      <w:pPr>
        <w:jc w:val="both"/>
        <w:rPr>
          <w:rFonts w:ascii="Times New Roman" w:hAnsi="Times New Roman" w:cs="Times New Roman"/>
          <w:sz w:val="24"/>
          <w:szCs w:val="24"/>
        </w:rPr>
      </w:pPr>
    </w:p>
    <w:p w14:paraId="1096C282" w14:textId="77777777" w:rsidR="004F189C" w:rsidRPr="00510490" w:rsidRDefault="004F189C" w:rsidP="004F189C">
      <w:pPr>
        <w:jc w:val="both"/>
        <w:rPr>
          <w:rFonts w:ascii="Times New Roman" w:hAnsi="Times New Roman" w:cs="Times New Roman"/>
          <w:sz w:val="24"/>
          <w:szCs w:val="24"/>
        </w:rPr>
      </w:pPr>
    </w:p>
    <w:p w14:paraId="02B0B60B" w14:textId="77777777" w:rsidR="004F189C" w:rsidRPr="00510490" w:rsidRDefault="004F189C" w:rsidP="004F189C">
      <w:pPr>
        <w:pStyle w:val="Heading2"/>
      </w:pPr>
      <w:bookmarkStart w:id="573" w:name="_Toc211557195"/>
      <w:bookmarkStart w:id="574" w:name="_Toc211587312"/>
      <w:bookmarkStart w:id="575" w:name="_Toc211595328"/>
      <w:r w:rsidRPr="00510490">
        <w:t>Model Architecture</w:t>
      </w:r>
      <w:bookmarkEnd w:id="573"/>
      <w:bookmarkEnd w:id="574"/>
      <w:bookmarkEnd w:id="575"/>
    </w:p>
    <w:p w14:paraId="50447C0B" w14:textId="77777777" w:rsidR="004F189C" w:rsidRPr="00F47C69" w:rsidRDefault="004F189C" w:rsidP="004F189C">
      <w:pPr>
        <w:jc w:val="both"/>
        <w:rPr>
          <w:rFonts w:ascii="Times New Roman" w:hAnsi="Times New Roman" w:cs="Times New Roman"/>
          <w:sz w:val="24"/>
          <w:szCs w:val="24"/>
        </w:rPr>
      </w:pPr>
      <w:r w:rsidRPr="00F47C69">
        <w:rPr>
          <w:rFonts w:ascii="Times New Roman" w:hAnsi="Times New Roman" w:cs="Times New Roman"/>
          <w:sz w:val="24"/>
          <w:szCs w:val="24"/>
        </w:rPr>
        <w:t xml:space="preserve">The implementation complies to a </w:t>
      </w:r>
      <w:proofErr w:type="gramStart"/>
      <w:r w:rsidRPr="00F47C69">
        <w:rPr>
          <w:rFonts w:ascii="Times New Roman" w:hAnsi="Times New Roman" w:cs="Times New Roman"/>
          <w:sz w:val="24"/>
          <w:szCs w:val="24"/>
        </w:rPr>
        <w:t>reusable</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F47C69">
        <w:rPr>
          <w:rFonts w:ascii="Times New Roman" w:hAnsi="Times New Roman" w:cs="Times New Roman"/>
          <w:sz w:val="24"/>
          <w:szCs w:val="24"/>
        </w:rPr>
        <w:t>modular architecture intended for automation and scalability.</w:t>
      </w:r>
    </w:p>
    <w:p w14:paraId="6E5786BD" w14:textId="77777777" w:rsidR="004F189C" w:rsidRPr="00510490" w:rsidRDefault="004F189C" w:rsidP="004F189C">
      <w:pPr>
        <w:jc w:val="both"/>
        <w:rPr>
          <w:rFonts w:ascii="Times New Roman" w:hAnsi="Times New Roman" w:cs="Times New Roman"/>
          <w:sz w:val="24"/>
          <w:szCs w:val="24"/>
        </w:rPr>
      </w:pPr>
      <w:r w:rsidRPr="00F47C69">
        <w:rPr>
          <w:rFonts w:ascii="Times New Roman" w:hAnsi="Times New Roman" w:cs="Times New Roman"/>
          <w:sz w:val="24"/>
          <w:szCs w:val="24"/>
        </w:rPr>
        <w:t>From data loading to feature creation, model fitting, and forecast visualisation, each component completes a crucial step in the model pipeline.</w:t>
      </w:r>
    </w:p>
    <w:p w14:paraId="2ED90236" w14:textId="77777777" w:rsidR="004F189C" w:rsidRPr="00510490" w:rsidRDefault="004F189C" w:rsidP="004F189C">
      <w:pPr>
        <w:pStyle w:val="Heading2"/>
      </w:pPr>
      <w:bookmarkStart w:id="576" w:name="_Toc211557196"/>
      <w:bookmarkStart w:id="577" w:name="_Toc211587313"/>
      <w:bookmarkStart w:id="578" w:name="_Toc211595329"/>
      <w:r w:rsidRPr="00510490">
        <w:t>Data Loading and Preparation</w:t>
      </w:r>
      <w:bookmarkEnd w:id="576"/>
      <w:bookmarkEnd w:id="577"/>
      <w:bookmarkEnd w:id="578"/>
    </w:p>
    <w:p w14:paraId="5636ADB4" w14:textId="77777777" w:rsidR="004F189C" w:rsidRPr="00F47C69" w:rsidRDefault="004F189C" w:rsidP="004F189C">
      <w:pPr>
        <w:jc w:val="both"/>
        <w:rPr>
          <w:rFonts w:ascii="Times New Roman" w:hAnsi="Times New Roman" w:cs="Times New Roman"/>
          <w:sz w:val="24"/>
          <w:szCs w:val="24"/>
        </w:rPr>
      </w:pPr>
      <w:r w:rsidRPr="00F47C69">
        <w:rPr>
          <w:rFonts w:ascii="Times New Roman" w:hAnsi="Times New Roman" w:cs="Times New Roman"/>
          <w:sz w:val="24"/>
          <w:szCs w:val="24"/>
        </w:rPr>
        <w:t>Monthly Accommodation Data Programme (ADP) metrics from MBIE datasets are initially analysed by the model.</w:t>
      </w:r>
    </w:p>
    <w:p w14:paraId="0AB2B54D" w14:textId="77777777" w:rsidR="004F189C" w:rsidRPr="00F47C69" w:rsidRDefault="004F189C" w:rsidP="004F189C">
      <w:pPr>
        <w:jc w:val="both"/>
        <w:rPr>
          <w:rFonts w:ascii="Times New Roman" w:hAnsi="Times New Roman" w:cs="Times New Roman"/>
          <w:sz w:val="24"/>
          <w:szCs w:val="24"/>
        </w:rPr>
      </w:pPr>
    </w:p>
    <w:p w14:paraId="04E1F576" w14:textId="77777777" w:rsidR="004F189C" w:rsidRDefault="004F189C" w:rsidP="004F189C">
      <w:pPr>
        <w:jc w:val="both"/>
        <w:rPr>
          <w:rFonts w:ascii="Times New Roman" w:hAnsi="Times New Roman" w:cs="Times New Roman"/>
          <w:sz w:val="24"/>
          <w:szCs w:val="24"/>
        </w:rPr>
      </w:pPr>
      <w:r w:rsidRPr="00F47C69">
        <w:rPr>
          <w:rFonts w:ascii="Times New Roman" w:hAnsi="Times New Roman" w:cs="Times New Roman"/>
          <w:sz w:val="24"/>
          <w:szCs w:val="24"/>
        </w:rPr>
        <w:t>After being cleaned and verified, the data is converted into a regular monthly time series that can be used for modelling.</w:t>
      </w:r>
    </w:p>
    <w:p w14:paraId="6B9262F7" w14:textId="77777777" w:rsidR="004F189C" w:rsidRPr="00510490" w:rsidRDefault="004F189C" w:rsidP="004F189C">
      <w:pPr>
        <w:jc w:val="both"/>
        <w:rPr>
          <w:rFonts w:ascii="Times New Roman" w:hAnsi="Times New Roman" w:cs="Times New Roman"/>
          <w:sz w:val="24"/>
          <w:szCs w:val="24"/>
        </w:rPr>
      </w:pPr>
    </w:p>
    <w:p w14:paraId="69EB9949"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b/>
          <w:bCs/>
          <w:sz w:val="24"/>
          <w:szCs w:val="24"/>
        </w:rPr>
        <w:t>Key functions and processes:</w:t>
      </w:r>
    </w:p>
    <w:p w14:paraId="0E647398" w14:textId="77777777" w:rsidR="004F189C" w:rsidRPr="00F47C69" w:rsidRDefault="004F189C" w:rsidP="004F189C">
      <w:pPr>
        <w:pStyle w:val="NormalWeb"/>
        <w:ind w:left="360"/>
      </w:pPr>
      <w:r w:rsidRPr="00F47C69">
        <w:t xml:space="preserve">• Uses pandas to read CSV data. Month fields are parsed into datetime format using </w:t>
      </w:r>
      <w:proofErr w:type="spellStart"/>
      <w:r w:rsidRPr="00F47C69">
        <w:t>read_csv</w:t>
      </w:r>
      <w:proofErr w:type="spellEnd"/>
      <w:r w:rsidRPr="00F47C69">
        <w:t xml:space="preserve">(). </w:t>
      </w:r>
      <w:r w:rsidRPr="00F47C69">
        <w:br/>
        <w:t xml:space="preserve">• For time alignment, a new Date column is added that is standardised to month-end using </w:t>
      </w:r>
      <w:proofErr w:type="spellStart"/>
      <w:r w:rsidRPr="00F47C69">
        <w:t>MonthEnd</w:t>
      </w:r>
      <w:proofErr w:type="spellEnd"/>
      <w:r w:rsidRPr="00F47C69">
        <w:t xml:space="preserve">(0). </w:t>
      </w:r>
      <w:r w:rsidRPr="00F47C69">
        <w:br/>
        <w:t xml:space="preserve">• Looks for missing total guest nights and, if not available, uses domestic + international guest nights to reconstruct values. </w:t>
      </w:r>
      <w:r w:rsidRPr="00F47C69">
        <w:br/>
        <w:t xml:space="preserve">• To guarantee temporal completeness, data is aggregated using </w:t>
      </w:r>
      <w:proofErr w:type="spellStart"/>
      <w:r w:rsidRPr="00F47C69">
        <w:t>groupby</w:t>
      </w:r>
      <w:proofErr w:type="spellEnd"/>
      <w:r w:rsidRPr="00F47C69">
        <w:t>() and missing months are reindexed using forward and backward fills.</w:t>
      </w:r>
    </w:p>
    <w:p w14:paraId="3EB33B2D" w14:textId="77777777" w:rsidR="004F189C" w:rsidRPr="00207947" w:rsidRDefault="004F189C" w:rsidP="004F189C">
      <w:pPr>
        <w:pStyle w:val="NormalWeb"/>
        <w:ind w:left="360"/>
      </w:pPr>
      <w:r>
        <w:rPr>
          <w:noProof/>
        </w:rPr>
        <w:drawing>
          <wp:inline distT="0" distB="0" distL="0" distR="0" wp14:anchorId="33BD2B3F" wp14:editId="695C2504">
            <wp:extent cx="2731344" cy="2698662"/>
            <wp:effectExtent l="0" t="0" r="0" b="6985"/>
            <wp:docPr id="992601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01035" name="Picture 1" descr="A screen shot of a computer program&#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53016" cy="2720074"/>
                    </a:xfrm>
                    <a:prstGeom prst="rect">
                      <a:avLst/>
                    </a:prstGeom>
                    <a:noFill/>
                    <a:ln>
                      <a:noFill/>
                    </a:ln>
                  </pic:spPr>
                </pic:pic>
              </a:graphicData>
            </a:graphic>
          </wp:inline>
        </w:drawing>
      </w:r>
      <w:r w:rsidRPr="00207947">
        <w:t xml:space="preserve"> </w:t>
      </w:r>
      <w:r w:rsidRPr="00207947">
        <w:rPr>
          <w:noProof/>
        </w:rPr>
        <w:drawing>
          <wp:inline distT="0" distB="0" distL="0" distR="0" wp14:anchorId="1EF09155" wp14:editId="161CC91D">
            <wp:extent cx="2531142" cy="2723515"/>
            <wp:effectExtent l="0" t="0" r="2540" b="635"/>
            <wp:docPr id="355919416"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19416" name="Picture 3" descr="A screen shot of a computer program&#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2603" cy="2746607"/>
                    </a:xfrm>
                    <a:prstGeom prst="rect">
                      <a:avLst/>
                    </a:prstGeom>
                    <a:noFill/>
                    <a:ln>
                      <a:noFill/>
                    </a:ln>
                  </pic:spPr>
                </pic:pic>
              </a:graphicData>
            </a:graphic>
          </wp:inline>
        </w:drawing>
      </w:r>
    </w:p>
    <w:p w14:paraId="7CF20695" w14:textId="77777777" w:rsidR="004F189C" w:rsidRDefault="004F189C" w:rsidP="004F189C">
      <w:pPr>
        <w:pStyle w:val="NormalWeb"/>
        <w:ind w:left="360"/>
      </w:pPr>
    </w:p>
    <w:p w14:paraId="6BF38F24" w14:textId="77777777" w:rsidR="004F189C" w:rsidRDefault="004F189C" w:rsidP="004F189C">
      <w:pPr>
        <w:pStyle w:val="NormalWeb"/>
        <w:ind w:left="360"/>
      </w:pPr>
    </w:p>
    <w:p w14:paraId="79C75295" w14:textId="77777777" w:rsidR="004F189C" w:rsidRPr="00510490" w:rsidRDefault="004F189C" w:rsidP="004F189C">
      <w:pPr>
        <w:jc w:val="both"/>
        <w:rPr>
          <w:rFonts w:ascii="Times New Roman" w:hAnsi="Times New Roman" w:cs="Times New Roman"/>
          <w:sz w:val="24"/>
          <w:szCs w:val="24"/>
        </w:rPr>
      </w:pPr>
    </w:p>
    <w:p w14:paraId="6EB81DBB" w14:textId="77777777" w:rsidR="004F189C" w:rsidRPr="00510490" w:rsidRDefault="004F189C" w:rsidP="004F189C">
      <w:pPr>
        <w:jc w:val="both"/>
        <w:rPr>
          <w:rFonts w:ascii="Times New Roman" w:hAnsi="Times New Roman" w:cs="Times New Roman"/>
          <w:sz w:val="24"/>
          <w:szCs w:val="24"/>
        </w:rPr>
      </w:pPr>
    </w:p>
    <w:p w14:paraId="285975A9" w14:textId="77777777" w:rsidR="004F189C" w:rsidRPr="00510490" w:rsidRDefault="004F189C" w:rsidP="004F189C">
      <w:pPr>
        <w:jc w:val="both"/>
        <w:rPr>
          <w:rFonts w:ascii="Times New Roman" w:hAnsi="Times New Roman" w:cs="Times New Roman"/>
          <w:sz w:val="24"/>
          <w:szCs w:val="24"/>
        </w:rPr>
      </w:pPr>
    </w:p>
    <w:p w14:paraId="0B03AF70" w14:textId="77777777" w:rsidR="004F189C" w:rsidRPr="00510490" w:rsidRDefault="004F189C" w:rsidP="004F189C">
      <w:pPr>
        <w:pStyle w:val="Heading2"/>
      </w:pPr>
      <w:bookmarkStart w:id="579" w:name="_Toc211557197"/>
      <w:bookmarkStart w:id="580" w:name="_Toc211587314"/>
      <w:bookmarkStart w:id="581" w:name="_Toc211595330"/>
      <w:r w:rsidRPr="00510490">
        <w:t>Data Transformation</w:t>
      </w:r>
      <w:bookmarkEnd w:id="579"/>
      <w:bookmarkEnd w:id="580"/>
      <w:bookmarkEnd w:id="581"/>
    </w:p>
    <w:p w14:paraId="276E0367" w14:textId="77777777" w:rsidR="004F189C" w:rsidRPr="00F47C69" w:rsidRDefault="004F189C" w:rsidP="004F189C">
      <w:pPr>
        <w:jc w:val="both"/>
        <w:rPr>
          <w:rFonts w:ascii="Times New Roman" w:hAnsi="Times New Roman" w:cs="Times New Roman"/>
          <w:sz w:val="24"/>
          <w:szCs w:val="24"/>
        </w:rPr>
      </w:pPr>
      <w:r w:rsidRPr="00F47C69">
        <w:rPr>
          <w:rFonts w:ascii="Times New Roman" w:hAnsi="Times New Roman" w:cs="Times New Roman"/>
          <w:sz w:val="24"/>
          <w:szCs w:val="24"/>
        </w:rPr>
        <w:t xml:space="preserve">Log transformation and standardisation are used to normalise the data and stabilise the variance. </w:t>
      </w:r>
      <w:r w:rsidRPr="00F47C69">
        <w:rPr>
          <w:rFonts w:ascii="Times New Roman" w:hAnsi="Times New Roman" w:cs="Times New Roman"/>
          <w:sz w:val="24"/>
          <w:szCs w:val="24"/>
        </w:rPr>
        <w:br/>
        <w:t>This increases performance consistency and guarantees that model learning is not skewed towards big values.</w:t>
      </w:r>
    </w:p>
    <w:p w14:paraId="4285443C"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b/>
          <w:bCs/>
          <w:sz w:val="24"/>
          <w:szCs w:val="24"/>
        </w:rPr>
        <w:t>Core functions:</w:t>
      </w:r>
    </w:p>
    <w:p w14:paraId="0D978605" w14:textId="77777777" w:rsidR="004F189C" w:rsidRPr="00510490" w:rsidRDefault="004F189C" w:rsidP="00414796">
      <w:pPr>
        <w:numPr>
          <w:ilvl w:val="0"/>
          <w:numId w:val="53"/>
        </w:numPr>
        <w:jc w:val="both"/>
        <w:rPr>
          <w:rFonts w:ascii="Times New Roman" w:hAnsi="Times New Roman" w:cs="Times New Roman"/>
          <w:sz w:val="24"/>
          <w:szCs w:val="24"/>
        </w:rPr>
      </w:pPr>
      <w:proofErr w:type="spellStart"/>
      <w:r w:rsidRPr="00510490">
        <w:rPr>
          <w:rFonts w:ascii="Times New Roman" w:hAnsi="Times New Roman" w:cs="Times New Roman"/>
          <w:sz w:val="24"/>
          <w:szCs w:val="24"/>
        </w:rPr>
        <w:t>forward_transform</w:t>
      </w:r>
      <w:proofErr w:type="spellEnd"/>
      <w:r w:rsidRPr="00510490">
        <w:rPr>
          <w:rFonts w:ascii="Times New Roman" w:hAnsi="Times New Roman" w:cs="Times New Roman"/>
          <w:sz w:val="24"/>
          <w:szCs w:val="24"/>
        </w:rPr>
        <w:t>() applies the natural log plus one transformation (np.log1p) to each series.</w:t>
      </w:r>
    </w:p>
    <w:p w14:paraId="08FD2797" w14:textId="77777777" w:rsidR="004F189C" w:rsidRPr="00510490" w:rsidRDefault="004F189C" w:rsidP="00414796">
      <w:pPr>
        <w:numPr>
          <w:ilvl w:val="0"/>
          <w:numId w:val="53"/>
        </w:numPr>
        <w:jc w:val="both"/>
        <w:rPr>
          <w:rFonts w:ascii="Times New Roman" w:hAnsi="Times New Roman" w:cs="Times New Roman"/>
          <w:sz w:val="24"/>
          <w:szCs w:val="24"/>
        </w:rPr>
      </w:pPr>
      <w:r w:rsidRPr="00510490">
        <w:rPr>
          <w:rFonts w:ascii="Times New Roman" w:hAnsi="Times New Roman" w:cs="Times New Roman"/>
          <w:sz w:val="24"/>
          <w:szCs w:val="24"/>
        </w:rPr>
        <w:t>Standardizes data using (x - mean) / std and stores scaling parameters in metadata.</w:t>
      </w:r>
    </w:p>
    <w:p w14:paraId="72E4810D" w14:textId="77777777" w:rsidR="004F189C" w:rsidRPr="00510490" w:rsidRDefault="004F189C" w:rsidP="00414796">
      <w:pPr>
        <w:numPr>
          <w:ilvl w:val="0"/>
          <w:numId w:val="53"/>
        </w:numPr>
        <w:jc w:val="both"/>
        <w:rPr>
          <w:rFonts w:ascii="Times New Roman" w:hAnsi="Times New Roman" w:cs="Times New Roman"/>
          <w:sz w:val="24"/>
          <w:szCs w:val="24"/>
        </w:rPr>
      </w:pPr>
      <w:proofErr w:type="spellStart"/>
      <w:r w:rsidRPr="00510490">
        <w:rPr>
          <w:rFonts w:ascii="Times New Roman" w:hAnsi="Times New Roman" w:cs="Times New Roman"/>
          <w:sz w:val="24"/>
          <w:szCs w:val="24"/>
        </w:rPr>
        <w:t>inverse_transform</w:t>
      </w:r>
      <w:proofErr w:type="spellEnd"/>
      <w:r w:rsidRPr="00510490">
        <w:rPr>
          <w:rFonts w:ascii="Times New Roman" w:hAnsi="Times New Roman" w:cs="Times New Roman"/>
          <w:sz w:val="24"/>
          <w:szCs w:val="24"/>
        </w:rPr>
        <w:t>() reverses this transformation after forecasting, converting predictions back to the original scale using np.expm1().</w:t>
      </w:r>
    </w:p>
    <w:p w14:paraId="4337CE94" w14:textId="77777777" w:rsidR="004F189C" w:rsidRDefault="004F189C" w:rsidP="004F189C">
      <w:pPr>
        <w:pStyle w:val="NormalWeb"/>
      </w:pPr>
      <w:r>
        <w:rPr>
          <w:noProof/>
        </w:rPr>
        <w:drawing>
          <wp:inline distT="0" distB="0" distL="0" distR="0" wp14:anchorId="4E5D03F0" wp14:editId="616CED92">
            <wp:extent cx="5731510" cy="3933825"/>
            <wp:effectExtent l="0" t="0" r="2540" b="9525"/>
            <wp:docPr id="1336747785"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7785" name="Picture 4" descr="A screen shot of a computer program&#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933825"/>
                    </a:xfrm>
                    <a:prstGeom prst="rect">
                      <a:avLst/>
                    </a:prstGeom>
                    <a:noFill/>
                    <a:ln>
                      <a:noFill/>
                    </a:ln>
                  </pic:spPr>
                </pic:pic>
              </a:graphicData>
            </a:graphic>
          </wp:inline>
        </w:drawing>
      </w:r>
    </w:p>
    <w:p w14:paraId="4EFCCB2C" w14:textId="77777777" w:rsidR="004F189C" w:rsidRDefault="004F189C" w:rsidP="004F189C">
      <w:pPr>
        <w:jc w:val="both"/>
        <w:rPr>
          <w:rFonts w:ascii="Times New Roman" w:hAnsi="Times New Roman" w:cs="Times New Roman"/>
          <w:sz w:val="24"/>
          <w:szCs w:val="24"/>
        </w:rPr>
      </w:pPr>
    </w:p>
    <w:p w14:paraId="530B34CB" w14:textId="77777777" w:rsidR="004F189C" w:rsidRDefault="004F189C" w:rsidP="004F189C">
      <w:pPr>
        <w:jc w:val="both"/>
        <w:rPr>
          <w:rFonts w:ascii="Times New Roman" w:hAnsi="Times New Roman" w:cs="Times New Roman"/>
          <w:sz w:val="24"/>
          <w:szCs w:val="24"/>
        </w:rPr>
      </w:pPr>
    </w:p>
    <w:p w14:paraId="6FF53978" w14:textId="77777777" w:rsidR="004F189C" w:rsidRDefault="004F189C" w:rsidP="004F189C">
      <w:pPr>
        <w:jc w:val="both"/>
        <w:rPr>
          <w:rFonts w:ascii="Times New Roman" w:hAnsi="Times New Roman" w:cs="Times New Roman"/>
          <w:sz w:val="24"/>
          <w:szCs w:val="24"/>
        </w:rPr>
      </w:pPr>
    </w:p>
    <w:p w14:paraId="2DAA95C0" w14:textId="77777777" w:rsidR="004F189C" w:rsidRDefault="004F189C" w:rsidP="004F189C">
      <w:pPr>
        <w:jc w:val="both"/>
        <w:rPr>
          <w:rFonts w:ascii="Times New Roman" w:hAnsi="Times New Roman" w:cs="Times New Roman"/>
          <w:sz w:val="24"/>
          <w:szCs w:val="24"/>
        </w:rPr>
      </w:pPr>
    </w:p>
    <w:p w14:paraId="043FA29F" w14:textId="77777777" w:rsidR="004F189C" w:rsidRDefault="004F189C" w:rsidP="004F189C">
      <w:pPr>
        <w:jc w:val="both"/>
        <w:rPr>
          <w:rFonts w:ascii="Times New Roman" w:hAnsi="Times New Roman" w:cs="Times New Roman"/>
          <w:sz w:val="24"/>
          <w:szCs w:val="24"/>
        </w:rPr>
      </w:pPr>
    </w:p>
    <w:p w14:paraId="184E6643" w14:textId="77777777" w:rsidR="004F189C" w:rsidRDefault="004F189C" w:rsidP="004F189C">
      <w:pPr>
        <w:jc w:val="both"/>
        <w:rPr>
          <w:rFonts w:ascii="Times New Roman" w:hAnsi="Times New Roman" w:cs="Times New Roman"/>
          <w:sz w:val="24"/>
          <w:szCs w:val="24"/>
        </w:rPr>
      </w:pPr>
    </w:p>
    <w:p w14:paraId="12B5CA2C" w14:textId="77777777" w:rsidR="004F189C" w:rsidRDefault="004F189C" w:rsidP="004F189C">
      <w:pPr>
        <w:jc w:val="both"/>
        <w:rPr>
          <w:rFonts w:ascii="Times New Roman" w:hAnsi="Times New Roman" w:cs="Times New Roman"/>
          <w:sz w:val="24"/>
          <w:szCs w:val="24"/>
        </w:rPr>
      </w:pPr>
    </w:p>
    <w:p w14:paraId="6319A571" w14:textId="77777777" w:rsidR="004F189C" w:rsidRDefault="004F189C" w:rsidP="004F189C">
      <w:pPr>
        <w:jc w:val="both"/>
        <w:rPr>
          <w:rFonts w:ascii="Times New Roman" w:hAnsi="Times New Roman" w:cs="Times New Roman"/>
          <w:sz w:val="24"/>
          <w:szCs w:val="24"/>
        </w:rPr>
      </w:pPr>
    </w:p>
    <w:p w14:paraId="69ECC760" w14:textId="77777777" w:rsidR="004F189C" w:rsidRDefault="004F189C" w:rsidP="004F189C">
      <w:pPr>
        <w:jc w:val="both"/>
        <w:rPr>
          <w:rFonts w:ascii="Times New Roman" w:hAnsi="Times New Roman" w:cs="Times New Roman"/>
          <w:sz w:val="24"/>
          <w:szCs w:val="24"/>
        </w:rPr>
      </w:pPr>
    </w:p>
    <w:p w14:paraId="3BA99A39" w14:textId="77777777" w:rsidR="004F189C" w:rsidRPr="00510490" w:rsidRDefault="004F189C" w:rsidP="004F189C">
      <w:pPr>
        <w:jc w:val="both"/>
        <w:rPr>
          <w:rFonts w:ascii="Times New Roman" w:hAnsi="Times New Roman" w:cs="Times New Roman"/>
          <w:sz w:val="24"/>
          <w:szCs w:val="24"/>
        </w:rPr>
      </w:pPr>
    </w:p>
    <w:p w14:paraId="748E4935" w14:textId="77777777" w:rsidR="004F189C" w:rsidRPr="00510490" w:rsidRDefault="004F189C" w:rsidP="004F189C">
      <w:pPr>
        <w:pStyle w:val="Heading3"/>
      </w:pPr>
      <w:bookmarkStart w:id="582" w:name="_Toc211557198"/>
      <w:bookmarkStart w:id="583" w:name="_Toc211587315"/>
      <w:bookmarkStart w:id="584" w:name="_Toc211595331"/>
      <w:r w:rsidRPr="00510490">
        <w:t>Feature Engineering</w:t>
      </w:r>
      <w:bookmarkEnd w:id="582"/>
      <w:bookmarkEnd w:id="583"/>
      <w:bookmarkEnd w:id="584"/>
    </w:p>
    <w:p w14:paraId="119B618E" w14:textId="77777777" w:rsidR="004F189C" w:rsidRPr="00510490" w:rsidRDefault="004F189C" w:rsidP="004F189C">
      <w:pPr>
        <w:jc w:val="both"/>
        <w:rPr>
          <w:rFonts w:ascii="Times New Roman" w:hAnsi="Times New Roman" w:cs="Times New Roman"/>
          <w:sz w:val="24"/>
          <w:szCs w:val="24"/>
        </w:rPr>
      </w:pPr>
      <w:r w:rsidRPr="00F47C69">
        <w:rPr>
          <w:rFonts w:ascii="Times New Roman" w:hAnsi="Times New Roman" w:cs="Times New Roman"/>
          <w:sz w:val="24"/>
          <w:szCs w:val="24"/>
        </w:rPr>
        <w:t xml:space="preserve">Supervised data (features and targets) is necessary for Random Forest </w:t>
      </w:r>
      <w:proofErr w:type="gramStart"/>
      <w:r w:rsidRPr="00F47C69">
        <w:rPr>
          <w:rFonts w:ascii="Times New Roman" w:hAnsi="Times New Roman" w:cs="Times New Roman"/>
          <w:sz w:val="24"/>
          <w:szCs w:val="24"/>
        </w:rPr>
        <w:t>models.</w:t>
      </w:r>
      <w:r w:rsidRPr="00510490">
        <w:rPr>
          <w:rFonts w:ascii="Times New Roman" w:hAnsi="Times New Roman" w:cs="Times New Roman"/>
          <w:sz w:val="24"/>
          <w:szCs w:val="24"/>
        </w:rPr>
        <w:t>.</w:t>
      </w:r>
      <w:proofErr w:type="gramEnd"/>
      <w:r w:rsidRPr="00510490">
        <w:rPr>
          <w:rFonts w:ascii="Times New Roman" w:hAnsi="Times New Roman" w:cs="Times New Roman"/>
          <w:sz w:val="24"/>
          <w:szCs w:val="24"/>
        </w:rPr>
        <w:br/>
        <w:t>To convert the time series into this format, lagged features and trend indicators are generated.</w:t>
      </w:r>
    </w:p>
    <w:p w14:paraId="10FA3C43"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b/>
          <w:bCs/>
          <w:sz w:val="24"/>
          <w:szCs w:val="24"/>
        </w:rPr>
        <w:t>Process:</w:t>
      </w:r>
    </w:p>
    <w:p w14:paraId="6AE6883D" w14:textId="77777777" w:rsidR="004F189C" w:rsidRPr="00510490" w:rsidRDefault="004F189C" w:rsidP="00414796">
      <w:pPr>
        <w:numPr>
          <w:ilvl w:val="0"/>
          <w:numId w:val="54"/>
        </w:numPr>
        <w:jc w:val="both"/>
        <w:rPr>
          <w:rFonts w:ascii="Times New Roman" w:hAnsi="Times New Roman" w:cs="Times New Roman"/>
          <w:sz w:val="24"/>
          <w:szCs w:val="24"/>
        </w:rPr>
      </w:pPr>
      <w:r w:rsidRPr="00510490">
        <w:rPr>
          <w:rFonts w:ascii="Times New Roman" w:hAnsi="Times New Roman" w:cs="Times New Roman"/>
          <w:sz w:val="24"/>
          <w:szCs w:val="24"/>
        </w:rPr>
        <w:t xml:space="preserve">The make_design_matrix_1d() function constructs a </w:t>
      </w:r>
      <w:r w:rsidRPr="00510490">
        <w:rPr>
          <w:rFonts w:ascii="Times New Roman" w:hAnsi="Times New Roman" w:cs="Times New Roman"/>
          <w:b/>
          <w:bCs/>
          <w:sz w:val="24"/>
          <w:szCs w:val="24"/>
        </w:rPr>
        <w:t>supervised matrix</w:t>
      </w:r>
      <w:r w:rsidRPr="00510490">
        <w:rPr>
          <w:rFonts w:ascii="Times New Roman" w:hAnsi="Times New Roman" w:cs="Times New Roman"/>
          <w:sz w:val="24"/>
          <w:szCs w:val="24"/>
        </w:rPr>
        <w:t xml:space="preserve"> with lagged variables (up to 12 months).</w:t>
      </w:r>
    </w:p>
    <w:p w14:paraId="29058B51" w14:textId="77777777" w:rsidR="004F189C" w:rsidRPr="00510490" w:rsidRDefault="004F189C" w:rsidP="00414796">
      <w:pPr>
        <w:numPr>
          <w:ilvl w:val="0"/>
          <w:numId w:val="54"/>
        </w:numPr>
        <w:jc w:val="both"/>
        <w:rPr>
          <w:rFonts w:ascii="Times New Roman" w:hAnsi="Times New Roman" w:cs="Times New Roman"/>
          <w:sz w:val="24"/>
          <w:szCs w:val="24"/>
        </w:rPr>
      </w:pPr>
      <w:r w:rsidRPr="00510490">
        <w:rPr>
          <w:rFonts w:ascii="Times New Roman" w:hAnsi="Times New Roman" w:cs="Times New Roman"/>
          <w:sz w:val="24"/>
          <w:szCs w:val="24"/>
        </w:rPr>
        <w:t>Creates features for:</w:t>
      </w:r>
    </w:p>
    <w:p w14:paraId="54BE5F57" w14:textId="77777777" w:rsidR="004F189C" w:rsidRPr="00510490" w:rsidRDefault="004F189C" w:rsidP="00414796">
      <w:pPr>
        <w:numPr>
          <w:ilvl w:val="1"/>
          <w:numId w:val="54"/>
        </w:numPr>
        <w:jc w:val="both"/>
        <w:rPr>
          <w:rFonts w:ascii="Times New Roman" w:hAnsi="Times New Roman" w:cs="Times New Roman"/>
          <w:sz w:val="24"/>
          <w:szCs w:val="24"/>
        </w:rPr>
      </w:pPr>
      <w:r w:rsidRPr="00510490">
        <w:rPr>
          <w:rFonts w:ascii="Times New Roman" w:hAnsi="Times New Roman" w:cs="Times New Roman"/>
          <w:sz w:val="24"/>
          <w:szCs w:val="24"/>
        </w:rPr>
        <w:t>Previous monthly guest nights (y_lag1 … y_lag12)</w:t>
      </w:r>
    </w:p>
    <w:p w14:paraId="265C804C" w14:textId="77777777" w:rsidR="004F189C" w:rsidRPr="00510490" w:rsidRDefault="004F189C" w:rsidP="00414796">
      <w:pPr>
        <w:numPr>
          <w:ilvl w:val="1"/>
          <w:numId w:val="54"/>
        </w:numPr>
        <w:jc w:val="both"/>
        <w:rPr>
          <w:rFonts w:ascii="Times New Roman" w:hAnsi="Times New Roman" w:cs="Times New Roman"/>
          <w:sz w:val="24"/>
          <w:szCs w:val="24"/>
        </w:rPr>
      </w:pPr>
      <w:r w:rsidRPr="00510490">
        <w:rPr>
          <w:rFonts w:ascii="Times New Roman" w:hAnsi="Times New Roman" w:cs="Times New Roman"/>
          <w:b/>
          <w:bCs/>
          <w:sz w:val="24"/>
          <w:szCs w:val="24"/>
        </w:rPr>
        <w:t>Trend</w:t>
      </w:r>
      <w:r w:rsidRPr="00510490">
        <w:rPr>
          <w:rFonts w:ascii="Times New Roman" w:hAnsi="Times New Roman" w:cs="Times New Roman"/>
          <w:sz w:val="24"/>
          <w:szCs w:val="24"/>
        </w:rPr>
        <w:t xml:space="preserve"> (incremental count)</w:t>
      </w:r>
    </w:p>
    <w:p w14:paraId="45B2A878" w14:textId="77777777" w:rsidR="004F189C" w:rsidRPr="00510490" w:rsidRDefault="004F189C" w:rsidP="00414796">
      <w:pPr>
        <w:numPr>
          <w:ilvl w:val="1"/>
          <w:numId w:val="54"/>
        </w:numPr>
        <w:jc w:val="both"/>
        <w:rPr>
          <w:rFonts w:ascii="Times New Roman" w:hAnsi="Times New Roman" w:cs="Times New Roman"/>
          <w:sz w:val="24"/>
          <w:szCs w:val="24"/>
        </w:rPr>
      </w:pPr>
      <w:r w:rsidRPr="00510490">
        <w:rPr>
          <w:rFonts w:ascii="Times New Roman" w:hAnsi="Times New Roman" w:cs="Times New Roman"/>
          <w:b/>
          <w:bCs/>
          <w:sz w:val="24"/>
          <w:szCs w:val="24"/>
        </w:rPr>
        <w:t>Month</w:t>
      </w:r>
      <w:r w:rsidRPr="00510490">
        <w:rPr>
          <w:rFonts w:ascii="Times New Roman" w:hAnsi="Times New Roman" w:cs="Times New Roman"/>
          <w:sz w:val="24"/>
          <w:szCs w:val="24"/>
        </w:rPr>
        <w:t xml:space="preserve"> (categorical feature for seasonality)</w:t>
      </w:r>
    </w:p>
    <w:p w14:paraId="71F5DAA8" w14:textId="77777777" w:rsidR="004F189C" w:rsidRDefault="004F189C" w:rsidP="00414796">
      <w:pPr>
        <w:numPr>
          <w:ilvl w:val="0"/>
          <w:numId w:val="54"/>
        </w:numPr>
        <w:jc w:val="both"/>
        <w:rPr>
          <w:rFonts w:ascii="Times New Roman" w:hAnsi="Times New Roman" w:cs="Times New Roman"/>
          <w:sz w:val="24"/>
          <w:szCs w:val="24"/>
        </w:rPr>
      </w:pPr>
      <w:r w:rsidRPr="00510490">
        <w:rPr>
          <w:rFonts w:ascii="Times New Roman" w:hAnsi="Times New Roman" w:cs="Times New Roman"/>
          <w:sz w:val="24"/>
          <w:szCs w:val="24"/>
        </w:rPr>
        <w:t>Missing lag values are dropped to ensure clean input for model training.</w:t>
      </w:r>
    </w:p>
    <w:p w14:paraId="7FD261C7" w14:textId="77777777" w:rsidR="004F189C" w:rsidRDefault="004F189C" w:rsidP="004F189C">
      <w:pPr>
        <w:jc w:val="both"/>
        <w:rPr>
          <w:rFonts w:ascii="Times New Roman" w:hAnsi="Times New Roman" w:cs="Times New Roman"/>
          <w:sz w:val="24"/>
          <w:szCs w:val="24"/>
        </w:rPr>
      </w:pPr>
    </w:p>
    <w:p w14:paraId="44FE0E26" w14:textId="77777777" w:rsidR="004F189C" w:rsidRPr="00E819E8" w:rsidRDefault="004F189C" w:rsidP="004F189C">
      <w:pPr>
        <w:jc w:val="both"/>
        <w:rPr>
          <w:rFonts w:ascii="Times New Roman" w:hAnsi="Times New Roman" w:cs="Times New Roman"/>
          <w:sz w:val="24"/>
          <w:szCs w:val="24"/>
        </w:rPr>
      </w:pPr>
      <w:r w:rsidRPr="00E819E8">
        <w:rPr>
          <w:rFonts w:ascii="Times New Roman" w:hAnsi="Times New Roman" w:cs="Times New Roman"/>
          <w:noProof/>
          <w:sz w:val="24"/>
          <w:szCs w:val="24"/>
        </w:rPr>
        <w:drawing>
          <wp:inline distT="0" distB="0" distL="0" distR="0" wp14:anchorId="2AE2DCA5" wp14:editId="5C378147">
            <wp:extent cx="5731510" cy="3826510"/>
            <wp:effectExtent l="0" t="0" r="2540" b="2540"/>
            <wp:docPr id="27848428"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8428" name="Picture 6" descr="A screen shot of a computer program&#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826510"/>
                    </a:xfrm>
                    <a:prstGeom prst="rect">
                      <a:avLst/>
                    </a:prstGeom>
                    <a:noFill/>
                    <a:ln>
                      <a:noFill/>
                    </a:ln>
                  </pic:spPr>
                </pic:pic>
              </a:graphicData>
            </a:graphic>
          </wp:inline>
        </w:drawing>
      </w:r>
    </w:p>
    <w:p w14:paraId="61718F36" w14:textId="77777777" w:rsidR="004F189C" w:rsidRPr="00510490" w:rsidRDefault="004F189C" w:rsidP="004F189C">
      <w:pPr>
        <w:jc w:val="both"/>
        <w:rPr>
          <w:rFonts w:ascii="Times New Roman" w:hAnsi="Times New Roman" w:cs="Times New Roman"/>
          <w:sz w:val="24"/>
          <w:szCs w:val="24"/>
        </w:rPr>
      </w:pPr>
    </w:p>
    <w:p w14:paraId="5C8FE86D" w14:textId="77777777" w:rsidR="004F189C" w:rsidRDefault="004F189C" w:rsidP="004F189C">
      <w:pPr>
        <w:jc w:val="both"/>
        <w:rPr>
          <w:rFonts w:ascii="Times New Roman" w:hAnsi="Times New Roman" w:cs="Times New Roman"/>
          <w:sz w:val="24"/>
          <w:szCs w:val="24"/>
        </w:rPr>
      </w:pPr>
    </w:p>
    <w:p w14:paraId="17D48753" w14:textId="77777777" w:rsidR="004F189C" w:rsidRDefault="004F189C" w:rsidP="004F189C">
      <w:pPr>
        <w:jc w:val="both"/>
        <w:rPr>
          <w:rFonts w:ascii="Times New Roman" w:hAnsi="Times New Roman" w:cs="Times New Roman"/>
          <w:sz w:val="24"/>
          <w:szCs w:val="24"/>
        </w:rPr>
      </w:pPr>
    </w:p>
    <w:p w14:paraId="4F5839F1" w14:textId="77777777" w:rsidR="004F189C" w:rsidRDefault="004F189C" w:rsidP="004F189C">
      <w:pPr>
        <w:jc w:val="both"/>
        <w:rPr>
          <w:rFonts w:ascii="Times New Roman" w:hAnsi="Times New Roman" w:cs="Times New Roman"/>
          <w:sz w:val="24"/>
          <w:szCs w:val="24"/>
        </w:rPr>
      </w:pPr>
    </w:p>
    <w:p w14:paraId="06B3B4A3" w14:textId="77777777" w:rsidR="004F189C" w:rsidRDefault="004F189C" w:rsidP="004F189C">
      <w:pPr>
        <w:jc w:val="both"/>
        <w:rPr>
          <w:rFonts w:ascii="Times New Roman" w:hAnsi="Times New Roman" w:cs="Times New Roman"/>
          <w:sz w:val="24"/>
          <w:szCs w:val="24"/>
        </w:rPr>
      </w:pPr>
    </w:p>
    <w:p w14:paraId="37257BC6" w14:textId="77777777" w:rsidR="004F189C" w:rsidRDefault="004F189C" w:rsidP="004F189C">
      <w:pPr>
        <w:jc w:val="both"/>
        <w:rPr>
          <w:rFonts w:ascii="Times New Roman" w:hAnsi="Times New Roman" w:cs="Times New Roman"/>
          <w:sz w:val="24"/>
          <w:szCs w:val="24"/>
        </w:rPr>
      </w:pPr>
    </w:p>
    <w:p w14:paraId="340A3B5D" w14:textId="77777777" w:rsidR="004F189C" w:rsidRDefault="004F189C" w:rsidP="004F189C">
      <w:pPr>
        <w:jc w:val="both"/>
        <w:rPr>
          <w:rFonts w:ascii="Times New Roman" w:hAnsi="Times New Roman" w:cs="Times New Roman"/>
          <w:sz w:val="24"/>
          <w:szCs w:val="24"/>
        </w:rPr>
      </w:pPr>
    </w:p>
    <w:p w14:paraId="07942FDD" w14:textId="77777777" w:rsidR="004F189C" w:rsidRDefault="004F189C" w:rsidP="004F189C">
      <w:pPr>
        <w:jc w:val="both"/>
        <w:rPr>
          <w:rFonts w:ascii="Times New Roman" w:hAnsi="Times New Roman" w:cs="Times New Roman"/>
          <w:sz w:val="24"/>
          <w:szCs w:val="24"/>
        </w:rPr>
      </w:pPr>
    </w:p>
    <w:p w14:paraId="5AFCD2ED" w14:textId="77777777" w:rsidR="004F189C" w:rsidRPr="00510490" w:rsidRDefault="004F189C" w:rsidP="004F189C">
      <w:pPr>
        <w:jc w:val="both"/>
        <w:rPr>
          <w:rFonts w:ascii="Times New Roman" w:hAnsi="Times New Roman" w:cs="Times New Roman"/>
          <w:sz w:val="24"/>
          <w:szCs w:val="24"/>
        </w:rPr>
      </w:pPr>
    </w:p>
    <w:p w14:paraId="3034BD4B" w14:textId="77777777" w:rsidR="004F189C" w:rsidRPr="00510490" w:rsidRDefault="004F189C" w:rsidP="004F189C">
      <w:pPr>
        <w:pStyle w:val="Heading3"/>
      </w:pPr>
      <w:bookmarkStart w:id="585" w:name="_Toc211557199"/>
      <w:bookmarkStart w:id="586" w:name="_Toc211587316"/>
      <w:bookmarkStart w:id="587" w:name="_Toc211595332"/>
      <w:r w:rsidRPr="00510490">
        <w:t>Model Fitting</w:t>
      </w:r>
      <w:bookmarkEnd w:id="585"/>
      <w:bookmarkEnd w:id="586"/>
      <w:bookmarkEnd w:id="587"/>
    </w:p>
    <w:p w14:paraId="724EAF00"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sz w:val="24"/>
          <w:szCs w:val="24"/>
        </w:rPr>
        <w:t xml:space="preserve">The model fitting function </w:t>
      </w:r>
      <w:proofErr w:type="spellStart"/>
      <w:r w:rsidRPr="00510490">
        <w:rPr>
          <w:rFonts w:ascii="Times New Roman" w:hAnsi="Times New Roman" w:cs="Times New Roman"/>
          <w:sz w:val="24"/>
          <w:szCs w:val="24"/>
        </w:rPr>
        <w:t>fit_rf</w:t>
      </w:r>
      <w:proofErr w:type="spellEnd"/>
      <w:r w:rsidRPr="00510490">
        <w:rPr>
          <w:rFonts w:ascii="Times New Roman" w:hAnsi="Times New Roman" w:cs="Times New Roman"/>
          <w:sz w:val="24"/>
          <w:szCs w:val="24"/>
        </w:rPr>
        <w:t>() trains a Random Forest Regressor using both numerical and categorical features.</w:t>
      </w:r>
    </w:p>
    <w:p w14:paraId="4F9C7B26"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b/>
          <w:bCs/>
          <w:sz w:val="24"/>
          <w:szCs w:val="24"/>
        </w:rPr>
        <w:t>Key points:</w:t>
      </w:r>
    </w:p>
    <w:p w14:paraId="412D4D3A" w14:textId="77777777" w:rsidR="004F189C" w:rsidRPr="00510490" w:rsidRDefault="004F189C" w:rsidP="00414796">
      <w:pPr>
        <w:numPr>
          <w:ilvl w:val="0"/>
          <w:numId w:val="55"/>
        </w:numPr>
        <w:jc w:val="both"/>
        <w:rPr>
          <w:rFonts w:ascii="Times New Roman" w:hAnsi="Times New Roman" w:cs="Times New Roman"/>
          <w:sz w:val="24"/>
          <w:szCs w:val="24"/>
        </w:rPr>
      </w:pPr>
      <w:r w:rsidRPr="00510490">
        <w:rPr>
          <w:rFonts w:ascii="Times New Roman" w:hAnsi="Times New Roman" w:cs="Times New Roman"/>
          <w:sz w:val="24"/>
          <w:szCs w:val="24"/>
        </w:rPr>
        <w:t xml:space="preserve">Uses </w:t>
      </w:r>
      <w:proofErr w:type="spellStart"/>
      <w:r w:rsidRPr="00510490">
        <w:rPr>
          <w:rFonts w:ascii="Times New Roman" w:hAnsi="Times New Roman" w:cs="Times New Roman"/>
          <w:sz w:val="24"/>
          <w:szCs w:val="24"/>
        </w:rPr>
        <w:t>OneHotEncoder</w:t>
      </w:r>
      <w:proofErr w:type="spellEnd"/>
      <w:r w:rsidRPr="00510490">
        <w:rPr>
          <w:rFonts w:ascii="Times New Roman" w:hAnsi="Times New Roman" w:cs="Times New Roman"/>
          <w:sz w:val="24"/>
          <w:szCs w:val="24"/>
        </w:rPr>
        <w:t xml:space="preserve"> for the month feature to capture seasonality.</w:t>
      </w:r>
    </w:p>
    <w:p w14:paraId="01F87D8B" w14:textId="77777777" w:rsidR="004F189C" w:rsidRPr="00510490" w:rsidRDefault="004F189C" w:rsidP="00414796">
      <w:pPr>
        <w:numPr>
          <w:ilvl w:val="0"/>
          <w:numId w:val="55"/>
        </w:numPr>
        <w:jc w:val="both"/>
        <w:rPr>
          <w:rFonts w:ascii="Times New Roman" w:hAnsi="Times New Roman" w:cs="Times New Roman"/>
          <w:sz w:val="24"/>
          <w:szCs w:val="24"/>
        </w:rPr>
      </w:pPr>
      <w:r w:rsidRPr="00510490">
        <w:rPr>
          <w:rFonts w:ascii="Times New Roman" w:hAnsi="Times New Roman" w:cs="Times New Roman"/>
          <w:sz w:val="24"/>
          <w:szCs w:val="24"/>
        </w:rPr>
        <w:t>Includes a ColumnTransformer to separate categorical and numerical data streams.</w:t>
      </w:r>
    </w:p>
    <w:p w14:paraId="34F4FE4F" w14:textId="77777777" w:rsidR="004F189C" w:rsidRPr="00510490" w:rsidRDefault="004F189C" w:rsidP="00414796">
      <w:pPr>
        <w:numPr>
          <w:ilvl w:val="0"/>
          <w:numId w:val="55"/>
        </w:numPr>
        <w:jc w:val="both"/>
        <w:rPr>
          <w:rFonts w:ascii="Times New Roman" w:hAnsi="Times New Roman" w:cs="Times New Roman"/>
          <w:sz w:val="24"/>
          <w:szCs w:val="24"/>
        </w:rPr>
      </w:pPr>
      <w:r w:rsidRPr="00510490">
        <w:rPr>
          <w:rFonts w:ascii="Times New Roman" w:hAnsi="Times New Roman" w:cs="Times New Roman"/>
          <w:sz w:val="24"/>
          <w:szCs w:val="24"/>
        </w:rPr>
        <w:t>Configures Random Forest with:</w:t>
      </w:r>
    </w:p>
    <w:p w14:paraId="35CCFB1D" w14:textId="77777777" w:rsidR="004F189C" w:rsidRPr="00510490" w:rsidRDefault="004F189C" w:rsidP="00414796">
      <w:pPr>
        <w:numPr>
          <w:ilvl w:val="1"/>
          <w:numId w:val="55"/>
        </w:numPr>
        <w:jc w:val="both"/>
        <w:rPr>
          <w:rFonts w:ascii="Times New Roman" w:hAnsi="Times New Roman" w:cs="Times New Roman"/>
          <w:sz w:val="24"/>
          <w:szCs w:val="24"/>
        </w:rPr>
      </w:pPr>
      <w:proofErr w:type="spellStart"/>
      <w:r w:rsidRPr="00510490">
        <w:rPr>
          <w:rFonts w:ascii="Times New Roman" w:hAnsi="Times New Roman" w:cs="Times New Roman"/>
          <w:sz w:val="24"/>
          <w:szCs w:val="24"/>
        </w:rPr>
        <w:t>n_estimators</w:t>
      </w:r>
      <w:proofErr w:type="spellEnd"/>
      <w:r w:rsidRPr="00510490">
        <w:rPr>
          <w:rFonts w:ascii="Times New Roman" w:hAnsi="Times New Roman" w:cs="Times New Roman"/>
          <w:sz w:val="24"/>
          <w:szCs w:val="24"/>
        </w:rPr>
        <w:t>=800</w:t>
      </w:r>
    </w:p>
    <w:p w14:paraId="13CA4CEC" w14:textId="77777777" w:rsidR="004F189C" w:rsidRPr="00510490" w:rsidRDefault="004F189C" w:rsidP="00414796">
      <w:pPr>
        <w:numPr>
          <w:ilvl w:val="1"/>
          <w:numId w:val="55"/>
        </w:numPr>
        <w:jc w:val="both"/>
        <w:rPr>
          <w:rFonts w:ascii="Times New Roman" w:hAnsi="Times New Roman" w:cs="Times New Roman"/>
          <w:sz w:val="24"/>
          <w:szCs w:val="24"/>
        </w:rPr>
      </w:pPr>
      <w:proofErr w:type="spellStart"/>
      <w:r w:rsidRPr="00510490">
        <w:rPr>
          <w:rFonts w:ascii="Times New Roman" w:hAnsi="Times New Roman" w:cs="Times New Roman"/>
          <w:sz w:val="24"/>
          <w:szCs w:val="24"/>
        </w:rPr>
        <w:t>random_state</w:t>
      </w:r>
      <w:proofErr w:type="spellEnd"/>
      <w:r w:rsidRPr="00510490">
        <w:rPr>
          <w:rFonts w:ascii="Times New Roman" w:hAnsi="Times New Roman" w:cs="Times New Roman"/>
          <w:sz w:val="24"/>
          <w:szCs w:val="24"/>
        </w:rPr>
        <w:t>=42</w:t>
      </w:r>
    </w:p>
    <w:p w14:paraId="52F5B4DA" w14:textId="77777777" w:rsidR="004F189C" w:rsidRPr="00510490" w:rsidRDefault="004F189C" w:rsidP="00414796">
      <w:pPr>
        <w:numPr>
          <w:ilvl w:val="1"/>
          <w:numId w:val="55"/>
        </w:numPr>
        <w:jc w:val="both"/>
        <w:rPr>
          <w:rFonts w:ascii="Times New Roman" w:hAnsi="Times New Roman" w:cs="Times New Roman"/>
          <w:sz w:val="24"/>
          <w:szCs w:val="24"/>
        </w:rPr>
      </w:pPr>
      <w:r w:rsidRPr="00510490">
        <w:rPr>
          <w:rFonts w:ascii="Times New Roman" w:hAnsi="Times New Roman" w:cs="Times New Roman"/>
          <w:sz w:val="24"/>
          <w:szCs w:val="24"/>
        </w:rPr>
        <w:t>No depth limit (allowing flexibility for complex relationships)</w:t>
      </w:r>
    </w:p>
    <w:p w14:paraId="3727F519" w14:textId="77777777" w:rsidR="004F189C" w:rsidRPr="00510490" w:rsidRDefault="004F189C" w:rsidP="00414796">
      <w:pPr>
        <w:numPr>
          <w:ilvl w:val="0"/>
          <w:numId w:val="55"/>
        </w:numPr>
        <w:jc w:val="both"/>
        <w:rPr>
          <w:rFonts w:ascii="Times New Roman" w:hAnsi="Times New Roman" w:cs="Times New Roman"/>
          <w:sz w:val="24"/>
          <w:szCs w:val="24"/>
        </w:rPr>
      </w:pPr>
      <w:r w:rsidRPr="00510490">
        <w:rPr>
          <w:rFonts w:ascii="Times New Roman" w:hAnsi="Times New Roman" w:cs="Times New Roman"/>
          <w:sz w:val="24"/>
          <w:szCs w:val="24"/>
        </w:rPr>
        <w:t>Each forest learns historical patterns per series, leveraging ensemble averaging to minimize overfitting.</w:t>
      </w:r>
    </w:p>
    <w:p w14:paraId="12F29B1F" w14:textId="77777777" w:rsidR="004F189C" w:rsidRDefault="004F189C" w:rsidP="004F189C">
      <w:pPr>
        <w:pStyle w:val="NormalWeb"/>
      </w:pPr>
      <w:r>
        <w:rPr>
          <w:noProof/>
        </w:rPr>
        <w:drawing>
          <wp:inline distT="0" distB="0" distL="0" distR="0" wp14:anchorId="58676ABE" wp14:editId="1276CEB9">
            <wp:extent cx="5731510" cy="4146550"/>
            <wp:effectExtent l="0" t="0" r="2540" b="6350"/>
            <wp:docPr id="1052771743" name="Picture 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1743" name="Picture 7" descr="A computer screen shot of text&#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146550"/>
                    </a:xfrm>
                    <a:prstGeom prst="rect">
                      <a:avLst/>
                    </a:prstGeom>
                    <a:noFill/>
                    <a:ln>
                      <a:noFill/>
                    </a:ln>
                  </pic:spPr>
                </pic:pic>
              </a:graphicData>
            </a:graphic>
          </wp:inline>
        </w:drawing>
      </w:r>
    </w:p>
    <w:p w14:paraId="0035C257" w14:textId="77777777" w:rsidR="004F189C" w:rsidRDefault="004F189C" w:rsidP="004F189C">
      <w:pPr>
        <w:jc w:val="both"/>
        <w:rPr>
          <w:rFonts w:ascii="Times New Roman" w:hAnsi="Times New Roman" w:cs="Times New Roman"/>
          <w:sz w:val="24"/>
          <w:szCs w:val="24"/>
        </w:rPr>
      </w:pPr>
    </w:p>
    <w:p w14:paraId="296D416C" w14:textId="77777777" w:rsidR="004F189C" w:rsidRDefault="004F189C" w:rsidP="004F189C">
      <w:pPr>
        <w:jc w:val="both"/>
        <w:rPr>
          <w:rFonts w:ascii="Times New Roman" w:hAnsi="Times New Roman" w:cs="Times New Roman"/>
          <w:sz w:val="24"/>
          <w:szCs w:val="24"/>
        </w:rPr>
      </w:pPr>
    </w:p>
    <w:p w14:paraId="5F73A074" w14:textId="77777777" w:rsidR="004F189C" w:rsidRDefault="004F189C" w:rsidP="004F189C">
      <w:pPr>
        <w:jc w:val="both"/>
        <w:rPr>
          <w:rFonts w:ascii="Times New Roman" w:hAnsi="Times New Roman" w:cs="Times New Roman"/>
          <w:sz w:val="24"/>
          <w:szCs w:val="24"/>
        </w:rPr>
      </w:pPr>
    </w:p>
    <w:p w14:paraId="71DF70A8" w14:textId="77777777" w:rsidR="004F189C" w:rsidRDefault="004F189C" w:rsidP="004F189C">
      <w:pPr>
        <w:jc w:val="both"/>
        <w:rPr>
          <w:rFonts w:ascii="Times New Roman" w:hAnsi="Times New Roman" w:cs="Times New Roman"/>
          <w:sz w:val="24"/>
          <w:szCs w:val="24"/>
        </w:rPr>
      </w:pPr>
    </w:p>
    <w:p w14:paraId="23F1DA2A" w14:textId="77777777" w:rsidR="004F189C" w:rsidRDefault="004F189C" w:rsidP="004F189C">
      <w:pPr>
        <w:jc w:val="both"/>
        <w:rPr>
          <w:rFonts w:ascii="Times New Roman" w:hAnsi="Times New Roman" w:cs="Times New Roman"/>
          <w:sz w:val="24"/>
          <w:szCs w:val="24"/>
        </w:rPr>
      </w:pPr>
    </w:p>
    <w:p w14:paraId="104B3DED" w14:textId="77777777" w:rsidR="004F189C" w:rsidRDefault="004F189C" w:rsidP="004F189C">
      <w:pPr>
        <w:jc w:val="both"/>
        <w:rPr>
          <w:rFonts w:ascii="Times New Roman" w:hAnsi="Times New Roman" w:cs="Times New Roman"/>
          <w:sz w:val="24"/>
          <w:szCs w:val="24"/>
        </w:rPr>
      </w:pPr>
    </w:p>
    <w:p w14:paraId="31935735" w14:textId="77777777" w:rsidR="004F189C" w:rsidRPr="00510490" w:rsidRDefault="004F189C" w:rsidP="004F189C">
      <w:pPr>
        <w:jc w:val="both"/>
        <w:rPr>
          <w:rFonts w:ascii="Times New Roman" w:hAnsi="Times New Roman" w:cs="Times New Roman"/>
          <w:sz w:val="24"/>
          <w:szCs w:val="24"/>
        </w:rPr>
      </w:pPr>
    </w:p>
    <w:p w14:paraId="7C85693D" w14:textId="77777777" w:rsidR="004F189C" w:rsidRPr="00510490" w:rsidRDefault="004F189C" w:rsidP="004F189C">
      <w:pPr>
        <w:pStyle w:val="Heading3"/>
      </w:pPr>
      <w:bookmarkStart w:id="588" w:name="_Toc211557200"/>
      <w:bookmarkStart w:id="589" w:name="_Toc211587317"/>
      <w:bookmarkStart w:id="590" w:name="_Toc211595333"/>
      <w:r w:rsidRPr="00510490">
        <w:t>Holdout Evaluation</w:t>
      </w:r>
      <w:bookmarkEnd w:id="588"/>
      <w:bookmarkEnd w:id="589"/>
      <w:bookmarkEnd w:id="590"/>
    </w:p>
    <w:p w14:paraId="252332F6" w14:textId="77777777" w:rsidR="004F189C" w:rsidRPr="00F47C69" w:rsidRDefault="004F189C" w:rsidP="004F189C">
      <w:pPr>
        <w:jc w:val="both"/>
        <w:rPr>
          <w:rFonts w:ascii="Times New Roman" w:hAnsi="Times New Roman" w:cs="Times New Roman"/>
          <w:sz w:val="24"/>
          <w:szCs w:val="24"/>
        </w:rPr>
      </w:pPr>
      <w:r w:rsidRPr="00F47C69">
        <w:rPr>
          <w:rFonts w:ascii="Times New Roman" w:hAnsi="Times New Roman" w:cs="Times New Roman"/>
          <w:sz w:val="24"/>
          <w:szCs w:val="24"/>
        </w:rPr>
        <w:t xml:space="preserve">To verify model performance, the holdout function </w:t>
      </w:r>
      <w:proofErr w:type="spellStart"/>
      <w:r w:rsidRPr="00F47C69">
        <w:rPr>
          <w:rFonts w:ascii="Times New Roman" w:hAnsi="Times New Roman" w:cs="Times New Roman"/>
          <w:sz w:val="24"/>
          <w:szCs w:val="24"/>
        </w:rPr>
        <w:t>evaluate_holdout_forest</w:t>
      </w:r>
      <w:proofErr w:type="spellEnd"/>
      <w:r w:rsidRPr="00F47C69">
        <w:rPr>
          <w:rFonts w:ascii="Times New Roman" w:hAnsi="Times New Roman" w:cs="Times New Roman"/>
          <w:sz w:val="24"/>
          <w:szCs w:val="24"/>
        </w:rPr>
        <w:t>() divides the dataset into training and testing sets.</w:t>
      </w:r>
    </w:p>
    <w:p w14:paraId="5266CD20"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b/>
          <w:bCs/>
          <w:sz w:val="24"/>
          <w:szCs w:val="24"/>
        </w:rPr>
        <w:t>Steps:</w:t>
      </w:r>
    </w:p>
    <w:p w14:paraId="4CD82296" w14:textId="77777777" w:rsidR="004F189C" w:rsidRPr="00510490" w:rsidRDefault="004F189C" w:rsidP="00414796">
      <w:pPr>
        <w:numPr>
          <w:ilvl w:val="0"/>
          <w:numId w:val="56"/>
        </w:numPr>
        <w:jc w:val="both"/>
        <w:rPr>
          <w:rFonts w:ascii="Times New Roman" w:hAnsi="Times New Roman" w:cs="Times New Roman"/>
          <w:sz w:val="24"/>
          <w:szCs w:val="24"/>
        </w:rPr>
      </w:pPr>
      <w:r w:rsidRPr="00510490">
        <w:rPr>
          <w:rFonts w:ascii="Times New Roman" w:hAnsi="Times New Roman" w:cs="Times New Roman"/>
          <w:sz w:val="24"/>
          <w:szCs w:val="24"/>
        </w:rPr>
        <w:t>The last 12 months (HOLDOUT_STEPS=12) are reserved for validation.</w:t>
      </w:r>
    </w:p>
    <w:p w14:paraId="1AB3A5CB" w14:textId="77777777" w:rsidR="004F189C" w:rsidRPr="00510490" w:rsidRDefault="004F189C" w:rsidP="00414796">
      <w:pPr>
        <w:numPr>
          <w:ilvl w:val="0"/>
          <w:numId w:val="56"/>
        </w:numPr>
        <w:jc w:val="both"/>
        <w:rPr>
          <w:rFonts w:ascii="Times New Roman" w:hAnsi="Times New Roman" w:cs="Times New Roman"/>
          <w:sz w:val="24"/>
          <w:szCs w:val="24"/>
        </w:rPr>
      </w:pPr>
      <w:r w:rsidRPr="00510490">
        <w:rPr>
          <w:rFonts w:ascii="Times New Roman" w:hAnsi="Times New Roman" w:cs="Times New Roman"/>
          <w:sz w:val="24"/>
          <w:szCs w:val="24"/>
        </w:rPr>
        <w:t>The model trains on the remaining data and predicts recursively across the holdout period.</w:t>
      </w:r>
    </w:p>
    <w:p w14:paraId="78EC134A" w14:textId="77777777" w:rsidR="004F189C" w:rsidRPr="00510490" w:rsidRDefault="004F189C" w:rsidP="00414796">
      <w:pPr>
        <w:numPr>
          <w:ilvl w:val="0"/>
          <w:numId w:val="56"/>
        </w:numPr>
        <w:jc w:val="both"/>
        <w:rPr>
          <w:rFonts w:ascii="Times New Roman" w:hAnsi="Times New Roman" w:cs="Times New Roman"/>
          <w:sz w:val="24"/>
          <w:szCs w:val="24"/>
        </w:rPr>
      </w:pPr>
      <w:r w:rsidRPr="00510490">
        <w:rPr>
          <w:rFonts w:ascii="Times New Roman" w:hAnsi="Times New Roman" w:cs="Times New Roman"/>
          <w:sz w:val="24"/>
          <w:szCs w:val="24"/>
        </w:rPr>
        <w:t>The recursive approach uses recursive_predict_1d() to predict one month at a time, updating lag values dynamically.</w:t>
      </w:r>
    </w:p>
    <w:p w14:paraId="13AD0714"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sz w:val="24"/>
          <w:szCs w:val="24"/>
        </w:rPr>
        <w:t>This allows realistic multi-step forecasting that mirrors real-world deployment.</w:t>
      </w:r>
    </w:p>
    <w:p w14:paraId="6FF55438" w14:textId="77777777" w:rsidR="004F189C" w:rsidRDefault="004F189C" w:rsidP="004F189C">
      <w:pPr>
        <w:jc w:val="both"/>
        <w:rPr>
          <w:rFonts w:ascii="Times New Roman" w:hAnsi="Times New Roman" w:cs="Times New Roman"/>
          <w:sz w:val="24"/>
          <w:szCs w:val="24"/>
        </w:rPr>
      </w:pPr>
    </w:p>
    <w:p w14:paraId="31ACCCE6" w14:textId="77777777" w:rsidR="004F189C" w:rsidRPr="006C6241" w:rsidRDefault="004F189C" w:rsidP="004F189C">
      <w:pPr>
        <w:jc w:val="both"/>
        <w:rPr>
          <w:rFonts w:ascii="Times New Roman" w:hAnsi="Times New Roman" w:cs="Times New Roman"/>
          <w:sz w:val="24"/>
          <w:szCs w:val="24"/>
        </w:rPr>
      </w:pPr>
      <w:r w:rsidRPr="006C6241">
        <w:rPr>
          <w:rFonts w:ascii="Times New Roman" w:hAnsi="Times New Roman" w:cs="Times New Roman"/>
          <w:noProof/>
          <w:sz w:val="24"/>
          <w:szCs w:val="24"/>
        </w:rPr>
        <w:drawing>
          <wp:inline distT="0" distB="0" distL="0" distR="0" wp14:anchorId="72E53E8F" wp14:editId="5F9DEC5B">
            <wp:extent cx="5731510" cy="3241040"/>
            <wp:effectExtent l="0" t="0" r="2540" b="0"/>
            <wp:docPr id="123037685"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685" name="Picture 9" descr="A screen shot of a computer program&#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41040"/>
                    </a:xfrm>
                    <a:prstGeom prst="rect">
                      <a:avLst/>
                    </a:prstGeom>
                    <a:noFill/>
                    <a:ln>
                      <a:noFill/>
                    </a:ln>
                  </pic:spPr>
                </pic:pic>
              </a:graphicData>
            </a:graphic>
          </wp:inline>
        </w:drawing>
      </w:r>
    </w:p>
    <w:p w14:paraId="4D3D6467" w14:textId="77777777" w:rsidR="004F189C" w:rsidRDefault="004F189C" w:rsidP="004F189C">
      <w:pPr>
        <w:jc w:val="both"/>
        <w:rPr>
          <w:rFonts w:ascii="Times New Roman" w:hAnsi="Times New Roman" w:cs="Times New Roman"/>
          <w:sz w:val="24"/>
          <w:szCs w:val="24"/>
        </w:rPr>
      </w:pPr>
    </w:p>
    <w:p w14:paraId="47419CE2" w14:textId="77777777" w:rsidR="004F189C" w:rsidRPr="0084590C" w:rsidRDefault="004F189C" w:rsidP="004F189C">
      <w:pPr>
        <w:jc w:val="both"/>
        <w:rPr>
          <w:rFonts w:ascii="Times New Roman" w:hAnsi="Times New Roman" w:cs="Times New Roman"/>
          <w:sz w:val="24"/>
          <w:szCs w:val="24"/>
        </w:rPr>
      </w:pPr>
      <w:r w:rsidRPr="0084590C">
        <w:rPr>
          <w:rFonts w:ascii="Times New Roman" w:hAnsi="Times New Roman" w:cs="Times New Roman"/>
          <w:noProof/>
          <w:sz w:val="24"/>
          <w:szCs w:val="24"/>
        </w:rPr>
        <w:drawing>
          <wp:inline distT="0" distB="0" distL="0" distR="0" wp14:anchorId="48815B5D" wp14:editId="259AE5BD">
            <wp:extent cx="5731510" cy="3580130"/>
            <wp:effectExtent l="0" t="0" r="2540" b="1270"/>
            <wp:docPr id="1412506436"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6436" name="Picture 11" descr="A screen shot of a computer program&#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3B2C5F4C" w14:textId="77777777" w:rsidR="004F189C" w:rsidRPr="0084590C" w:rsidRDefault="004F189C" w:rsidP="004F189C">
      <w:pPr>
        <w:jc w:val="both"/>
        <w:rPr>
          <w:rFonts w:ascii="Times New Roman" w:hAnsi="Times New Roman" w:cs="Times New Roman"/>
          <w:sz w:val="24"/>
          <w:szCs w:val="24"/>
        </w:rPr>
      </w:pPr>
      <w:r w:rsidRPr="0084590C">
        <w:rPr>
          <w:rFonts w:ascii="Times New Roman" w:hAnsi="Times New Roman" w:cs="Times New Roman"/>
          <w:noProof/>
          <w:sz w:val="24"/>
          <w:szCs w:val="24"/>
        </w:rPr>
        <w:drawing>
          <wp:inline distT="0" distB="0" distL="0" distR="0" wp14:anchorId="426C4D2A" wp14:editId="4FD9255D">
            <wp:extent cx="5731510" cy="4606925"/>
            <wp:effectExtent l="0" t="0" r="2540" b="3175"/>
            <wp:docPr id="4891124" name="Picture 1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24" name="Picture 13" descr="A computer screen shot of tex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p>
    <w:p w14:paraId="3050AE3E" w14:textId="77777777" w:rsidR="004F189C" w:rsidRDefault="004F189C" w:rsidP="004F189C">
      <w:pPr>
        <w:jc w:val="both"/>
        <w:rPr>
          <w:rFonts w:ascii="Times New Roman" w:hAnsi="Times New Roman" w:cs="Times New Roman"/>
          <w:sz w:val="24"/>
          <w:szCs w:val="24"/>
        </w:rPr>
      </w:pPr>
    </w:p>
    <w:p w14:paraId="22394CE1" w14:textId="77777777" w:rsidR="004F189C" w:rsidRPr="00510490" w:rsidRDefault="004F189C" w:rsidP="004F189C">
      <w:pPr>
        <w:jc w:val="both"/>
        <w:rPr>
          <w:rFonts w:ascii="Times New Roman" w:hAnsi="Times New Roman" w:cs="Times New Roman"/>
          <w:sz w:val="24"/>
          <w:szCs w:val="24"/>
        </w:rPr>
      </w:pPr>
    </w:p>
    <w:p w14:paraId="0B470ABD" w14:textId="77777777" w:rsidR="004F189C" w:rsidRPr="00510490" w:rsidRDefault="004F189C" w:rsidP="004F189C">
      <w:pPr>
        <w:jc w:val="both"/>
        <w:rPr>
          <w:rFonts w:ascii="Times New Roman" w:hAnsi="Times New Roman" w:cs="Times New Roman"/>
          <w:sz w:val="24"/>
          <w:szCs w:val="24"/>
        </w:rPr>
      </w:pPr>
    </w:p>
    <w:p w14:paraId="3F73B493" w14:textId="77777777" w:rsidR="004F189C" w:rsidRPr="00510490" w:rsidRDefault="004F189C" w:rsidP="004F189C">
      <w:pPr>
        <w:pStyle w:val="Heading2"/>
      </w:pPr>
      <w:bookmarkStart w:id="591" w:name="_Toc211557201"/>
      <w:bookmarkStart w:id="592" w:name="_Toc211587318"/>
      <w:bookmarkStart w:id="593" w:name="_Toc211595334"/>
      <w:r w:rsidRPr="00510490">
        <w:t>Full-Fit Forecasting</w:t>
      </w:r>
      <w:bookmarkEnd w:id="591"/>
      <w:bookmarkEnd w:id="592"/>
      <w:bookmarkEnd w:id="593"/>
    </w:p>
    <w:p w14:paraId="54E342EB"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sz w:val="24"/>
          <w:szCs w:val="24"/>
        </w:rPr>
        <w:t xml:space="preserve">After successful validation, the </w:t>
      </w:r>
      <w:proofErr w:type="spellStart"/>
      <w:r w:rsidRPr="00510490">
        <w:rPr>
          <w:rFonts w:ascii="Times New Roman" w:hAnsi="Times New Roman" w:cs="Times New Roman"/>
          <w:sz w:val="24"/>
          <w:szCs w:val="24"/>
        </w:rPr>
        <w:t>fit_full_and_forecast_forest</w:t>
      </w:r>
      <w:proofErr w:type="spellEnd"/>
      <w:r w:rsidRPr="00510490">
        <w:rPr>
          <w:rFonts w:ascii="Times New Roman" w:hAnsi="Times New Roman" w:cs="Times New Roman"/>
          <w:sz w:val="24"/>
          <w:szCs w:val="24"/>
        </w:rPr>
        <w:t xml:space="preserve">() function trains on the </w:t>
      </w:r>
      <w:r w:rsidRPr="00510490">
        <w:rPr>
          <w:rFonts w:ascii="Times New Roman" w:hAnsi="Times New Roman" w:cs="Times New Roman"/>
          <w:b/>
          <w:bCs/>
          <w:sz w:val="24"/>
          <w:szCs w:val="24"/>
        </w:rPr>
        <w:t>entire dataset</w:t>
      </w:r>
      <w:r w:rsidRPr="00510490">
        <w:rPr>
          <w:rFonts w:ascii="Times New Roman" w:hAnsi="Times New Roman" w:cs="Times New Roman"/>
          <w:sz w:val="24"/>
          <w:szCs w:val="24"/>
        </w:rPr>
        <w:t xml:space="preserve"> to produce the final forecast.</w:t>
      </w:r>
    </w:p>
    <w:p w14:paraId="2D8B1135"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b/>
          <w:bCs/>
          <w:sz w:val="24"/>
          <w:szCs w:val="24"/>
        </w:rPr>
        <w:t>Process:</w:t>
      </w:r>
    </w:p>
    <w:p w14:paraId="4B1FDDF1" w14:textId="77777777" w:rsidR="004F189C" w:rsidRPr="00510490" w:rsidRDefault="004F189C" w:rsidP="00414796">
      <w:pPr>
        <w:numPr>
          <w:ilvl w:val="0"/>
          <w:numId w:val="57"/>
        </w:numPr>
        <w:jc w:val="both"/>
        <w:rPr>
          <w:rFonts w:ascii="Times New Roman" w:hAnsi="Times New Roman" w:cs="Times New Roman"/>
          <w:sz w:val="24"/>
          <w:szCs w:val="24"/>
        </w:rPr>
      </w:pPr>
      <w:r w:rsidRPr="00510490">
        <w:rPr>
          <w:rFonts w:ascii="Times New Roman" w:hAnsi="Times New Roman" w:cs="Times New Roman"/>
          <w:sz w:val="24"/>
          <w:szCs w:val="24"/>
        </w:rPr>
        <w:t>Fits the model on all available data.</w:t>
      </w:r>
    </w:p>
    <w:p w14:paraId="20924F87" w14:textId="77777777" w:rsidR="004F189C" w:rsidRPr="00510490" w:rsidRDefault="004F189C" w:rsidP="00414796">
      <w:pPr>
        <w:numPr>
          <w:ilvl w:val="0"/>
          <w:numId w:val="57"/>
        </w:numPr>
        <w:jc w:val="both"/>
        <w:rPr>
          <w:rFonts w:ascii="Times New Roman" w:hAnsi="Times New Roman" w:cs="Times New Roman"/>
          <w:sz w:val="24"/>
          <w:szCs w:val="24"/>
        </w:rPr>
      </w:pPr>
      <w:r w:rsidRPr="00510490">
        <w:rPr>
          <w:rFonts w:ascii="Times New Roman" w:hAnsi="Times New Roman" w:cs="Times New Roman"/>
          <w:sz w:val="24"/>
          <w:szCs w:val="24"/>
        </w:rPr>
        <w:t>Generates 3-month</w:t>
      </w:r>
      <w:r w:rsidRPr="00510490">
        <w:rPr>
          <w:rFonts w:ascii="Times New Roman" w:hAnsi="Times New Roman" w:cs="Times New Roman"/>
          <w:b/>
          <w:bCs/>
          <w:sz w:val="24"/>
          <w:szCs w:val="24"/>
        </w:rPr>
        <w:t xml:space="preserve"> forecasts</w:t>
      </w:r>
      <w:r w:rsidRPr="00510490">
        <w:rPr>
          <w:rFonts w:ascii="Times New Roman" w:hAnsi="Times New Roman" w:cs="Times New Roman"/>
          <w:sz w:val="24"/>
          <w:szCs w:val="24"/>
        </w:rPr>
        <w:t xml:space="preserve"> (HORIZON = 3) for each series: total, domestic, and international guest nights.</w:t>
      </w:r>
    </w:p>
    <w:p w14:paraId="2801B3E1" w14:textId="77777777" w:rsidR="004F189C" w:rsidRPr="00510490" w:rsidRDefault="004F189C" w:rsidP="00414796">
      <w:pPr>
        <w:numPr>
          <w:ilvl w:val="0"/>
          <w:numId w:val="57"/>
        </w:numPr>
        <w:jc w:val="both"/>
        <w:rPr>
          <w:rFonts w:ascii="Times New Roman" w:hAnsi="Times New Roman" w:cs="Times New Roman"/>
          <w:sz w:val="24"/>
          <w:szCs w:val="24"/>
        </w:rPr>
      </w:pPr>
      <w:r w:rsidRPr="00510490">
        <w:rPr>
          <w:rFonts w:ascii="Times New Roman" w:hAnsi="Times New Roman" w:cs="Times New Roman"/>
          <w:sz w:val="24"/>
          <w:szCs w:val="24"/>
        </w:rPr>
        <w:t xml:space="preserve">Stores results in a structured </w:t>
      </w:r>
      <w:proofErr w:type="spellStart"/>
      <w:r w:rsidRPr="00510490">
        <w:rPr>
          <w:rFonts w:ascii="Times New Roman" w:hAnsi="Times New Roman" w:cs="Times New Roman"/>
          <w:sz w:val="24"/>
          <w:szCs w:val="24"/>
        </w:rPr>
        <w:t>DataFrame</w:t>
      </w:r>
      <w:proofErr w:type="spellEnd"/>
      <w:r w:rsidRPr="00510490">
        <w:rPr>
          <w:rFonts w:ascii="Times New Roman" w:hAnsi="Times New Roman" w:cs="Times New Roman"/>
          <w:sz w:val="24"/>
          <w:szCs w:val="24"/>
        </w:rPr>
        <w:t xml:space="preserve"> with monthly timestamps for visualization and reporting.</w:t>
      </w:r>
    </w:p>
    <w:p w14:paraId="645E7D4D" w14:textId="77777777" w:rsidR="004F189C" w:rsidRDefault="004F189C" w:rsidP="004F189C">
      <w:pPr>
        <w:pStyle w:val="NormalWeb"/>
      </w:pPr>
      <w:r>
        <w:rPr>
          <w:noProof/>
        </w:rPr>
        <w:drawing>
          <wp:inline distT="0" distB="0" distL="0" distR="0" wp14:anchorId="587B4A35" wp14:editId="0CDAC2E7">
            <wp:extent cx="5731510" cy="4244340"/>
            <wp:effectExtent l="0" t="0" r="2540" b="3810"/>
            <wp:docPr id="1248016534" name="Picture 1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16534" name="Picture 14" descr="A computer screen shot of a program cod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244340"/>
                    </a:xfrm>
                    <a:prstGeom prst="rect">
                      <a:avLst/>
                    </a:prstGeom>
                    <a:noFill/>
                    <a:ln>
                      <a:noFill/>
                    </a:ln>
                  </pic:spPr>
                </pic:pic>
              </a:graphicData>
            </a:graphic>
          </wp:inline>
        </w:drawing>
      </w:r>
    </w:p>
    <w:p w14:paraId="17F9E684" w14:textId="77777777" w:rsidR="004F189C" w:rsidRDefault="004F189C" w:rsidP="004F189C">
      <w:pPr>
        <w:jc w:val="both"/>
        <w:rPr>
          <w:rFonts w:ascii="Times New Roman" w:hAnsi="Times New Roman" w:cs="Times New Roman"/>
          <w:sz w:val="24"/>
          <w:szCs w:val="24"/>
        </w:rPr>
      </w:pPr>
    </w:p>
    <w:p w14:paraId="690D0CE0" w14:textId="77777777" w:rsidR="004F189C" w:rsidRDefault="004F189C" w:rsidP="004F189C">
      <w:pPr>
        <w:jc w:val="both"/>
        <w:rPr>
          <w:rFonts w:ascii="Times New Roman" w:hAnsi="Times New Roman" w:cs="Times New Roman"/>
          <w:sz w:val="24"/>
          <w:szCs w:val="24"/>
        </w:rPr>
      </w:pPr>
    </w:p>
    <w:p w14:paraId="34B3CCAF" w14:textId="77777777" w:rsidR="004F189C" w:rsidRDefault="004F189C" w:rsidP="004F189C">
      <w:pPr>
        <w:jc w:val="both"/>
        <w:rPr>
          <w:rFonts w:ascii="Times New Roman" w:hAnsi="Times New Roman" w:cs="Times New Roman"/>
          <w:sz w:val="24"/>
          <w:szCs w:val="24"/>
        </w:rPr>
      </w:pPr>
    </w:p>
    <w:p w14:paraId="70C03135" w14:textId="77777777" w:rsidR="004F189C" w:rsidRDefault="004F189C" w:rsidP="004F189C">
      <w:pPr>
        <w:jc w:val="both"/>
        <w:rPr>
          <w:rFonts w:ascii="Times New Roman" w:hAnsi="Times New Roman" w:cs="Times New Roman"/>
          <w:sz w:val="24"/>
          <w:szCs w:val="24"/>
        </w:rPr>
      </w:pPr>
    </w:p>
    <w:p w14:paraId="182CC414" w14:textId="77777777" w:rsidR="004F189C" w:rsidRDefault="004F189C" w:rsidP="004F189C">
      <w:pPr>
        <w:jc w:val="both"/>
        <w:rPr>
          <w:rFonts w:ascii="Times New Roman" w:hAnsi="Times New Roman" w:cs="Times New Roman"/>
          <w:sz w:val="24"/>
          <w:szCs w:val="24"/>
        </w:rPr>
      </w:pPr>
    </w:p>
    <w:p w14:paraId="086AF6A1" w14:textId="77777777" w:rsidR="004F189C" w:rsidRDefault="004F189C" w:rsidP="004F189C">
      <w:pPr>
        <w:jc w:val="both"/>
        <w:rPr>
          <w:rFonts w:ascii="Times New Roman" w:hAnsi="Times New Roman" w:cs="Times New Roman"/>
          <w:sz w:val="24"/>
          <w:szCs w:val="24"/>
        </w:rPr>
      </w:pPr>
    </w:p>
    <w:p w14:paraId="0A843D48" w14:textId="77777777" w:rsidR="004F189C" w:rsidRDefault="004F189C" w:rsidP="004F189C">
      <w:pPr>
        <w:jc w:val="both"/>
        <w:rPr>
          <w:rFonts w:ascii="Times New Roman" w:hAnsi="Times New Roman" w:cs="Times New Roman"/>
          <w:sz w:val="24"/>
          <w:szCs w:val="24"/>
        </w:rPr>
      </w:pPr>
    </w:p>
    <w:p w14:paraId="0E2FAEE1" w14:textId="77777777" w:rsidR="004F189C" w:rsidRDefault="004F189C" w:rsidP="004F189C">
      <w:pPr>
        <w:jc w:val="both"/>
        <w:rPr>
          <w:rFonts w:ascii="Times New Roman" w:hAnsi="Times New Roman" w:cs="Times New Roman"/>
          <w:sz w:val="24"/>
          <w:szCs w:val="24"/>
        </w:rPr>
      </w:pPr>
    </w:p>
    <w:p w14:paraId="5654984C" w14:textId="77777777" w:rsidR="004F189C" w:rsidRDefault="004F189C" w:rsidP="004F189C">
      <w:pPr>
        <w:jc w:val="both"/>
        <w:rPr>
          <w:rFonts w:ascii="Times New Roman" w:hAnsi="Times New Roman" w:cs="Times New Roman"/>
          <w:sz w:val="24"/>
          <w:szCs w:val="24"/>
        </w:rPr>
      </w:pPr>
    </w:p>
    <w:p w14:paraId="1E8D804A" w14:textId="77777777" w:rsidR="002E4614" w:rsidRDefault="002E4614" w:rsidP="004F189C">
      <w:pPr>
        <w:jc w:val="both"/>
        <w:rPr>
          <w:rFonts w:ascii="Times New Roman" w:hAnsi="Times New Roman" w:cs="Times New Roman"/>
          <w:sz w:val="24"/>
          <w:szCs w:val="24"/>
        </w:rPr>
      </w:pPr>
    </w:p>
    <w:p w14:paraId="7126B4A8" w14:textId="77777777" w:rsidR="002E4614" w:rsidRDefault="002E4614" w:rsidP="004F189C">
      <w:pPr>
        <w:jc w:val="both"/>
        <w:rPr>
          <w:rFonts w:ascii="Times New Roman" w:hAnsi="Times New Roman" w:cs="Times New Roman"/>
          <w:sz w:val="24"/>
          <w:szCs w:val="24"/>
        </w:rPr>
      </w:pPr>
    </w:p>
    <w:p w14:paraId="558B2357" w14:textId="77777777" w:rsidR="002E4614" w:rsidRDefault="002E4614" w:rsidP="004F189C">
      <w:pPr>
        <w:jc w:val="both"/>
        <w:rPr>
          <w:rFonts w:ascii="Times New Roman" w:hAnsi="Times New Roman" w:cs="Times New Roman"/>
          <w:sz w:val="24"/>
          <w:szCs w:val="24"/>
        </w:rPr>
      </w:pPr>
    </w:p>
    <w:p w14:paraId="4D973EB4" w14:textId="77777777" w:rsidR="002E4614" w:rsidRDefault="002E4614" w:rsidP="004F189C">
      <w:pPr>
        <w:jc w:val="both"/>
        <w:rPr>
          <w:rFonts w:ascii="Times New Roman" w:hAnsi="Times New Roman" w:cs="Times New Roman"/>
          <w:sz w:val="24"/>
          <w:szCs w:val="24"/>
        </w:rPr>
      </w:pPr>
    </w:p>
    <w:p w14:paraId="38D23931" w14:textId="77777777" w:rsidR="002E4614" w:rsidRDefault="002E4614" w:rsidP="004F189C">
      <w:pPr>
        <w:jc w:val="both"/>
        <w:rPr>
          <w:rFonts w:ascii="Times New Roman" w:hAnsi="Times New Roman" w:cs="Times New Roman"/>
          <w:sz w:val="24"/>
          <w:szCs w:val="24"/>
        </w:rPr>
      </w:pPr>
    </w:p>
    <w:p w14:paraId="485AF975" w14:textId="77777777" w:rsidR="002E4614" w:rsidRDefault="002E4614" w:rsidP="004F189C">
      <w:pPr>
        <w:jc w:val="both"/>
        <w:rPr>
          <w:rFonts w:ascii="Times New Roman" w:hAnsi="Times New Roman" w:cs="Times New Roman"/>
          <w:sz w:val="24"/>
          <w:szCs w:val="24"/>
        </w:rPr>
      </w:pPr>
    </w:p>
    <w:p w14:paraId="38CC92D0" w14:textId="77777777" w:rsidR="002E4614" w:rsidRDefault="002E4614" w:rsidP="004F189C">
      <w:pPr>
        <w:jc w:val="both"/>
        <w:rPr>
          <w:rFonts w:ascii="Times New Roman" w:hAnsi="Times New Roman" w:cs="Times New Roman"/>
          <w:sz w:val="24"/>
          <w:szCs w:val="24"/>
        </w:rPr>
      </w:pPr>
    </w:p>
    <w:p w14:paraId="103DFFBB" w14:textId="77777777" w:rsidR="002E4614" w:rsidRDefault="002E4614" w:rsidP="004F189C">
      <w:pPr>
        <w:jc w:val="both"/>
        <w:rPr>
          <w:rFonts w:ascii="Times New Roman" w:hAnsi="Times New Roman" w:cs="Times New Roman"/>
          <w:sz w:val="24"/>
          <w:szCs w:val="24"/>
        </w:rPr>
      </w:pPr>
    </w:p>
    <w:p w14:paraId="4F13CE5D" w14:textId="77777777" w:rsidR="002E4614" w:rsidRDefault="002E4614" w:rsidP="004F189C">
      <w:pPr>
        <w:jc w:val="both"/>
        <w:rPr>
          <w:rFonts w:ascii="Times New Roman" w:hAnsi="Times New Roman" w:cs="Times New Roman"/>
          <w:sz w:val="24"/>
          <w:szCs w:val="24"/>
        </w:rPr>
      </w:pPr>
    </w:p>
    <w:p w14:paraId="06637C0C" w14:textId="77777777" w:rsidR="004F189C" w:rsidRDefault="004F189C" w:rsidP="004F189C">
      <w:pPr>
        <w:jc w:val="both"/>
        <w:rPr>
          <w:rFonts w:ascii="Times New Roman" w:hAnsi="Times New Roman" w:cs="Times New Roman"/>
          <w:sz w:val="24"/>
          <w:szCs w:val="24"/>
        </w:rPr>
      </w:pPr>
    </w:p>
    <w:p w14:paraId="319A8312" w14:textId="77777777" w:rsidR="004F189C" w:rsidRDefault="004F189C" w:rsidP="004F189C">
      <w:pPr>
        <w:jc w:val="both"/>
        <w:rPr>
          <w:rFonts w:ascii="Times New Roman" w:hAnsi="Times New Roman" w:cs="Times New Roman"/>
          <w:sz w:val="24"/>
          <w:szCs w:val="24"/>
        </w:rPr>
      </w:pPr>
    </w:p>
    <w:p w14:paraId="0FA3118C" w14:textId="77777777" w:rsidR="004F189C" w:rsidRDefault="004F189C" w:rsidP="004F189C">
      <w:pPr>
        <w:pStyle w:val="Heading2"/>
      </w:pPr>
      <w:bookmarkStart w:id="594" w:name="_Toc209393305"/>
      <w:bookmarkStart w:id="595" w:name="_Toc211557202"/>
      <w:bookmarkStart w:id="596" w:name="_Toc211587319"/>
      <w:bookmarkStart w:id="597" w:name="_Toc211595335"/>
      <w:r w:rsidRPr="000737FF">
        <w:t>Results and Analysis</w:t>
      </w:r>
      <w:bookmarkEnd w:id="594"/>
      <w:bookmarkEnd w:id="595"/>
      <w:bookmarkEnd w:id="596"/>
      <w:bookmarkEnd w:id="597"/>
    </w:p>
    <w:p w14:paraId="7DE4F0B0" w14:textId="77777777" w:rsidR="004F189C" w:rsidRDefault="004F189C" w:rsidP="004F189C">
      <w:pPr>
        <w:jc w:val="both"/>
        <w:rPr>
          <w:rFonts w:ascii="Times New Roman" w:hAnsi="Times New Roman" w:cs="Times New Roman"/>
          <w:sz w:val="24"/>
          <w:szCs w:val="24"/>
        </w:rPr>
      </w:pPr>
    </w:p>
    <w:p w14:paraId="52F27F0E"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sz w:val="24"/>
          <w:szCs w:val="24"/>
        </w:rPr>
        <w:t>Forecast results are plotted to compare observed versus predicted guest nights for each category.</w:t>
      </w:r>
    </w:p>
    <w:p w14:paraId="3C012450"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b/>
          <w:bCs/>
          <w:sz w:val="24"/>
          <w:szCs w:val="24"/>
        </w:rPr>
        <w:t>Highlights:</w:t>
      </w:r>
    </w:p>
    <w:p w14:paraId="12DADDF1" w14:textId="77777777" w:rsidR="004F189C" w:rsidRPr="00510490" w:rsidRDefault="004F189C" w:rsidP="00414796">
      <w:pPr>
        <w:numPr>
          <w:ilvl w:val="0"/>
          <w:numId w:val="58"/>
        </w:numPr>
        <w:jc w:val="both"/>
        <w:rPr>
          <w:rFonts w:ascii="Times New Roman" w:hAnsi="Times New Roman" w:cs="Times New Roman"/>
          <w:sz w:val="24"/>
          <w:szCs w:val="24"/>
        </w:rPr>
      </w:pPr>
      <w:r w:rsidRPr="00510490">
        <w:rPr>
          <w:rFonts w:ascii="Times New Roman" w:hAnsi="Times New Roman" w:cs="Times New Roman"/>
          <w:sz w:val="24"/>
          <w:szCs w:val="24"/>
        </w:rPr>
        <w:t>Visualizes observed and forecasted series using Matplotlib.</w:t>
      </w:r>
    </w:p>
    <w:p w14:paraId="718127F6" w14:textId="77777777" w:rsidR="004F189C" w:rsidRPr="00510490" w:rsidRDefault="004F189C" w:rsidP="00414796">
      <w:pPr>
        <w:numPr>
          <w:ilvl w:val="0"/>
          <w:numId w:val="58"/>
        </w:numPr>
        <w:jc w:val="both"/>
        <w:rPr>
          <w:rFonts w:ascii="Times New Roman" w:hAnsi="Times New Roman" w:cs="Times New Roman"/>
          <w:sz w:val="24"/>
          <w:szCs w:val="24"/>
        </w:rPr>
      </w:pPr>
      <w:r w:rsidRPr="00510490">
        <w:rPr>
          <w:rFonts w:ascii="Times New Roman" w:hAnsi="Times New Roman" w:cs="Times New Roman"/>
          <w:sz w:val="24"/>
          <w:szCs w:val="24"/>
        </w:rPr>
        <w:t>Includes the “Forecast start” reference line for clarity.</w:t>
      </w:r>
    </w:p>
    <w:p w14:paraId="02E6F82A" w14:textId="77777777" w:rsidR="004F189C" w:rsidRPr="00A821AE" w:rsidRDefault="004F189C" w:rsidP="00414796">
      <w:pPr>
        <w:numPr>
          <w:ilvl w:val="0"/>
          <w:numId w:val="58"/>
        </w:numPr>
        <w:jc w:val="both"/>
        <w:rPr>
          <w:rFonts w:ascii="Times New Roman" w:hAnsi="Times New Roman" w:cs="Times New Roman"/>
          <w:sz w:val="24"/>
          <w:szCs w:val="24"/>
        </w:rPr>
      </w:pPr>
      <w:r w:rsidRPr="00510490">
        <w:rPr>
          <w:rFonts w:ascii="Times New Roman" w:hAnsi="Times New Roman" w:cs="Times New Roman"/>
          <w:sz w:val="24"/>
          <w:szCs w:val="24"/>
        </w:rPr>
        <w:t>Displays clear seasonal peaks corresponding to holiday periods and travel recovery patterns post-COVID.</w:t>
      </w:r>
    </w:p>
    <w:p w14:paraId="71CB1708" w14:textId="77777777" w:rsidR="004F189C" w:rsidRDefault="004F189C" w:rsidP="004F189C">
      <w:pPr>
        <w:jc w:val="both"/>
        <w:rPr>
          <w:rFonts w:ascii="Times New Roman" w:hAnsi="Times New Roman" w:cs="Times New Roman"/>
          <w:sz w:val="24"/>
          <w:szCs w:val="24"/>
        </w:rPr>
      </w:pPr>
    </w:p>
    <w:p w14:paraId="173F7B75" w14:textId="77777777" w:rsidR="004F189C" w:rsidRDefault="004F189C" w:rsidP="004F189C">
      <w:pPr>
        <w:jc w:val="both"/>
        <w:rPr>
          <w:rFonts w:ascii="Times New Roman" w:hAnsi="Times New Roman" w:cs="Times New Roman"/>
          <w:sz w:val="24"/>
          <w:szCs w:val="24"/>
        </w:rPr>
      </w:pPr>
      <w:r w:rsidRPr="00A821AE">
        <w:rPr>
          <w:rFonts w:ascii="Times New Roman" w:hAnsi="Times New Roman" w:cs="Times New Roman"/>
          <w:noProof/>
          <w:sz w:val="24"/>
          <w:szCs w:val="24"/>
        </w:rPr>
        <w:drawing>
          <wp:inline distT="0" distB="0" distL="0" distR="0" wp14:anchorId="3F73BDC2" wp14:editId="580D6D09">
            <wp:extent cx="4188463" cy="1985645"/>
            <wp:effectExtent l="0" t="0" r="2540" b="0"/>
            <wp:docPr id="1000049709"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9709" name="Picture 16" descr="A screen shot of a computer program&#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08614" cy="1995198"/>
                    </a:xfrm>
                    <a:prstGeom prst="rect">
                      <a:avLst/>
                    </a:prstGeom>
                    <a:noFill/>
                    <a:ln>
                      <a:noFill/>
                    </a:ln>
                  </pic:spPr>
                </pic:pic>
              </a:graphicData>
            </a:graphic>
          </wp:inline>
        </w:drawing>
      </w:r>
    </w:p>
    <w:p w14:paraId="796FF11F" w14:textId="77777777" w:rsidR="004F189C" w:rsidRDefault="004F189C" w:rsidP="004F189C">
      <w:pPr>
        <w:jc w:val="both"/>
        <w:rPr>
          <w:rFonts w:ascii="Times New Roman" w:hAnsi="Times New Roman" w:cs="Times New Roman"/>
          <w:sz w:val="24"/>
          <w:szCs w:val="24"/>
        </w:rPr>
      </w:pPr>
      <w:r w:rsidRPr="00A821AE">
        <w:rPr>
          <w:rFonts w:ascii="Times New Roman" w:hAnsi="Times New Roman" w:cs="Times New Roman"/>
          <w:noProof/>
          <w:sz w:val="24"/>
          <w:szCs w:val="24"/>
        </w:rPr>
        <w:drawing>
          <wp:inline distT="0" distB="0" distL="0" distR="0" wp14:anchorId="78348812" wp14:editId="125517AC">
            <wp:extent cx="1991995" cy="3407229"/>
            <wp:effectExtent l="0" t="0" r="8255" b="3175"/>
            <wp:docPr id="1807867896" name="Picture 18"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67896" name="Picture 18" descr="A screenshot of a black screen&#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35894" cy="3482317"/>
                    </a:xfrm>
                    <a:prstGeom prst="rect">
                      <a:avLst/>
                    </a:prstGeom>
                    <a:noFill/>
                    <a:ln>
                      <a:noFill/>
                    </a:ln>
                  </pic:spPr>
                </pic:pic>
              </a:graphicData>
            </a:graphic>
          </wp:inline>
        </w:drawing>
      </w:r>
    </w:p>
    <w:p w14:paraId="56822640" w14:textId="77777777" w:rsidR="004F189C" w:rsidRDefault="004F189C" w:rsidP="004F189C">
      <w:pPr>
        <w:jc w:val="both"/>
        <w:rPr>
          <w:rFonts w:ascii="Times New Roman" w:hAnsi="Times New Roman" w:cs="Times New Roman"/>
          <w:sz w:val="24"/>
          <w:szCs w:val="24"/>
        </w:rPr>
      </w:pPr>
    </w:p>
    <w:p w14:paraId="5A0245FB" w14:textId="77777777" w:rsidR="004F189C" w:rsidRPr="00A821AE" w:rsidRDefault="004F189C" w:rsidP="004F189C">
      <w:pPr>
        <w:jc w:val="both"/>
        <w:rPr>
          <w:rFonts w:ascii="Times New Roman" w:hAnsi="Times New Roman" w:cs="Times New Roman"/>
          <w:sz w:val="24"/>
          <w:szCs w:val="24"/>
        </w:rPr>
      </w:pPr>
    </w:p>
    <w:p w14:paraId="24439B22" w14:textId="77777777" w:rsidR="004F189C" w:rsidRDefault="004F189C" w:rsidP="004F189C">
      <w:pPr>
        <w:jc w:val="both"/>
        <w:rPr>
          <w:rFonts w:ascii="Times New Roman" w:hAnsi="Times New Roman" w:cs="Times New Roman"/>
          <w:sz w:val="24"/>
          <w:szCs w:val="24"/>
        </w:rPr>
      </w:pPr>
    </w:p>
    <w:p w14:paraId="50A31EDF" w14:textId="77777777" w:rsidR="004F189C" w:rsidRDefault="004F189C" w:rsidP="004F189C">
      <w:pPr>
        <w:jc w:val="both"/>
        <w:rPr>
          <w:rFonts w:ascii="Times New Roman" w:hAnsi="Times New Roman" w:cs="Times New Roman"/>
          <w:sz w:val="24"/>
          <w:szCs w:val="24"/>
        </w:rPr>
      </w:pPr>
    </w:p>
    <w:p w14:paraId="1CE441B5" w14:textId="77777777" w:rsidR="004F189C" w:rsidRPr="00510490" w:rsidRDefault="004F189C" w:rsidP="004F189C">
      <w:pPr>
        <w:pStyle w:val="Heading2"/>
      </w:pPr>
      <w:bookmarkStart w:id="598" w:name="_Toc211557203"/>
      <w:bookmarkStart w:id="599" w:name="_Toc211587320"/>
      <w:bookmarkStart w:id="600" w:name="_Toc211595336"/>
      <w:r w:rsidRPr="00510490">
        <w:t>Model Evaluation</w:t>
      </w:r>
      <w:bookmarkEnd w:id="598"/>
      <w:bookmarkEnd w:id="599"/>
      <w:bookmarkEnd w:id="600"/>
    </w:p>
    <w:p w14:paraId="7BB9776B" w14:textId="77777777" w:rsidR="004F189C" w:rsidRPr="00510490" w:rsidRDefault="004F189C" w:rsidP="004F189C">
      <w:pPr>
        <w:jc w:val="both"/>
        <w:rPr>
          <w:rFonts w:ascii="Times New Roman" w:hAnsi="Times New Roman" w:cs="Times New Roman"/>
          <w:sz w:val="24"/>
          <w:szCs w:val="24"/>
        </w:rPr>
      </w:pPr>
      <w:r w:rsidRPr="00510490">
        <w:rPr>
          <w:rFonts w:ascii="Times New Roman" w:hAnsi="Times New Roman" w:cs="Times New Roman"/>
          <w:sz w:val="24"/>
          <w:szCs w:val="24"/>
        </w:rPr>
        <w:t>Model performance was evaluated using standard forecasting metrics to ensure accuracy and consistency.</w:t>
      </w:r>
    </w:p>
    <w:tbl>
      <w:tblPr>
        <w:tblStyle w:val="TableGridLight"/>
        <w:tblW w:w="0" w:type="auto"/>
        <w:tblLook w:val="04A0" w:firstRow="1" w:lastRow="0" w:firstColumn="1" w:lastColumn="0" w:noHBand="0" w:noVBand="1"/>
      </w:tblPr>
      <w:tblGrid>
        <w:gridCol w:w="1016"/>
        <w:gridCol w:w="2150"/>
        <w:gridCol w:w="2963"/>
        <w:gridCol w:w="2550"/>
      </w:tblGrid>
      <w:tr w:rsidR="004F189C" w:rsidRPr="00510490" w14:paraId="067FE70E" w14:textId="77777777" w:rsidTr="003E655A">
        <w:tc>
          <w:tcPr>
            <w:tcW w:w="0" w:type="auto"/>
            <w:hideMark/>
          </w:tcPr>
          <w:p w14:paraId="15274CB1" w14:textId="77777777" w:rsidR="004F189C" w:rsidRPr="00510490" w:rsidRDefault="004F189C" w:rsidP="003E655A">
            <w:pPr>
              <w:jc w:val="both"/>
              <w:rPr>
                <w:rFonts w:ascii="Times New Roman" w:hAnsi="Times New Roman" w:cs="Times New Roman"/>
                <w:b/>
                <w:bCs/>
                <w:sz w:val="24"/>
                <w:szCs w:val="24"/>
              </w:rPr>
            </w:pPr>
            <w:r w:rsidRPr="00510490">
              <w:rPr>
                <w:rFonts w:ascii="Times New Roman" w:hAnsi="Times New Roman" w:cs="Times New Roman"/>
                <w:b/>
                <w:bCs/>
                <w:sz w:val="24"/>
                <w:szCs w:val="24"/>
              </w:rPr>
              <w:t>Metric</w:t>
            </w:r>
          </w:p>
        </w:tc>
        <w:tc>
          <w:tcPr>
            <w:tcW w:w="0" w:type="auto"/>
            <w:hideMark/>
          </w:tcPr>
          <w:p w14:paraId="1FB5EFDB" w14:textId="77777777" w:rsidR="004F189C" w:rsidRPr="00510490" w:rsidRDefault="004F189C" w:rsidP="003E655A">
            <w:pPr>
              <w:jc w:val="both"/>
              <w:rPr>
                <w:rFonts w:ascii="Times New Roman" w:hAnsi="Times New Roman" w:cs="Times New Roman"/>
                <w:b/>
                <w:bCs/>
                <w:sz w:val="24"/>
                <w:szCs w:val="24"/>
              </w:rPr>
            </w:pPr>
            <w:r w:rsidRPr="00510490">
              <w:rPr>
                <w:rFonts w:ascii="Times New Roman" w:hAnsi="Times New Roman" w:cs="Times New Roman"/>
                <w:b/>
                <w:bCs/>
                <w:sz w:val="24"/>
                <w:szCs w:val="24"/>
              </w:rPr>
              <w:t>Total Guest Nights</w:t>
            </w:r>
          </w:p>
        </w:tc>
        <w:tc>
          <w:tcPr>
            <w:tcW w:w="0" w:type="auto"/>
            <w:hideMark/>
          </w:tcPr>
          <w:p w14:paraId="21BF57F6" w14:textId="77777777" w:rsidR="004F189C" w:rsidRPr="00510490" w:rsidRDefault="004F189C" w:rsidP="003E655A">
            <w:pPr>
              <w:jc w:val="both"/>
              <w:rPr>
                <w:rFonts w:ascii="Times New Roman" w:hAnsi="Times New Roman" w:cs="Times New Roman"/>
                <w:b/>
                <w:bCs/>
                <w:sz w:val="24"/>
                <w:szCs w:val="24"/>
              </w:rPr>
            </w:pPr>
            <w:r w:rsidRPr="00510490">
              <w:rPr>
                <w:rFonts w:ascii="Times New Roman" w:hAnsi="Times New Roman" w:cs="Times New Roman"/>
                <w:b/>
                <w:bCs/>
                <w:sz w:val="24"/>
                <w:szCs w:val="24"/>
              </w:rPr>
              <w:t>International Guest Nights</w:t>
            </w:r>
          </w:p>
        </w:tc>
        <w:tc>
          <w:tcPr>
            <w:tcW w:w="0" w:type="auto"/>
            <w:hideMark/>
          </w:tcPr>
          <w:p w14:paraId="449E4312" w14:textId="77777777" w:rsidR="004F189C" w:rsidRPr="00510490" w:rsidRDefault="004F189C" w:rsidP="003E655A">
            <w:pPr>
              <w:jc w:val="both"/>
              <w:rPr>
                <w:rFonts w:ascii="Times New Roman" w:hAnsi="Times New Roman" w:cs="Times New Roman"/>
                <w:b/>
                <w:bCs/>
                <w:sz w:val="24"/>
                <w:szCs w:val="24"/>
              </w:rPr>
            </w:pPr>
            <w:r w:rsidRPr="00510490">
              <w:rPr>
                <w:rFonts w:ascii="Times New Roman" w:hAnsi="Times New Roman" w:cs="Times New Roman"/>
                <w:b/>
                <w:bCs/>
                <w:sz w:val="24"/>
                <w:szCs w:val="24"/>
              </w:rPr>
              <w:t>Domestic Guest Nights</w:t>
            </w:r>
          </w:p>
        </w:tc>
      </w:tr>
      <w:tr w:rsidR="004F189C" w:rsidRPr="00510490" w14:paraId="31CA5F8B" w14:textId="77777777" w:rsidTr="003E655A">
        <w:tc>
          <w:tcPr>
            <w:tcW w:w="0" w:type="auto"/>
            <w:hideMark/>
          </w:tcPr>
          <w:p w14:paraId="73CFAB92"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b/>
                <w:bCs/>
                <w:sz w:val="24"/>
                <w:szCs w:val="24"/>
              </w:rPr>
              <w:t>RMSE</w:t>
            </w:r>
          </w:p>
        </w:tc>
        <w:tc>
          <w:tcPr>
            <w:tcW w:w="0" w:type="auto"/>
            <w:hideMark/>
          </w:tcPr>
          <w:p w14:paraId="00F5F5AE"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1,916,087.309</w:t>
            </w:r>
          </w:p>
        </w:tc>
        <w:tc>
          <w:tcPr>
            <w:tcW w:w="0" w:type="auto"/>
            <w:hideMark/>
          </w:tcPr>
          <w:p w14:paraId="76DECE94"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1,005,410.270</w:t>
            </w:r>
          </w:p>
        </w:tc>
        <w:tc>
          <w:tcPr>
            <w:tcW w:w="0" w:type="auto"/>
            <w:hideMark/>
          </w:tcPr>
          <w:p w14:paraId="5CA7F0B6"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1,334,906.818</w:t>
            </w:r>
          </w:p>
        </w:tc>
      </w:tr>
      <w:tr w:rsidR="004F189C" w:rsidRPr="00510490" w14:paraId="68FC436F" w14:textId="77777777" w:rsidTr="003E655A">
        <w:tc>
          <w:tcPr>
            <w:tcW w:w="0" w:type="auto"/>
            <w:hideMark/>
          </w:tcPr>
          <w:p w14:paraId="3BC020C7"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b/>
                <w:bCs/>
                <w:sz w:val="24"/>
                <w:szCs w:val="24"/>
              </w:rPr>
              <w:t>MAE</w:t>
            </w:r>
          </w:p>
        </w:tc>
        <w:tc>
          <w:tcPr>
            <w:tcW w:w="0" w:type="auto"/>
            <w:hideMark/>
          </w:tcPr>
          <w:p w14:paraId="54B63E7E"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1,602,837.847</w:t>
            </w:r>
          </w:p>
        </w:tc>
        <w:tc>
          <w:tcPr>
            <w:tcW w:w="0" w:type="auto"/>
            <w:hideMark/>
          </w:tcPr>
          <w:p w14:paraId="6E885D8F"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820,880.429</w:t>
            </w:r>
          </w:p>
        </w:tc>
        <w:tc>
          <w:tcPr>
            <w:tcW w:w="0" w:type="auto"/>
            <w:hideMark/>
          </w:tcPr>
          <w:p w14:paraId="007A2579"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1,062,161.804</w:t>
            </w:r>
          </w:p>
        </w:tc>
      </w:tr>
      <w:tr w:rsidR="004F189C" w:rsidRPr="00510490" w14:paraId="09B63400" w14:textId="77777777" w:rsidTr="003E655A">
        <w:tc>
          <w:tcPr>
            <w:tcW w:w="0" w:type="auto"/>
            <w:hideMark/>
          </w:tcPr>
          <w:p w14:paraId="30B3E72C"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b/>
                <w:bCs/>
                <w:sz w:val="24"/>
                <w:szCs w:val="24"/>
              </w:rPr>
              <w:t>MAPE</w:t>
            </w:r>
          </w:p>
        </w:tc>
        <w:tc>
          <w:tcPr>
            <w:tcW w:w="0" w:type="auto"/>
            <w:hideMark/>
          </w:tcPr>
          <w:p w14:paraId="00B84CDE"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12.084%</w:t>
            </w:r>
          </w:p>
        </w:tc>
        <w:tc>
          <w:tcPr>
            <w:tcW w:w="0" w:type="auto"/>
            <w:hideMark/>
          </w:tcPr>
          <w:p w14:paraId="396997DF"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20.456%</w:t>
            </w:r>
          </w:p>
        </w:tc>
        <w:tc>
          <w:tcPr>
            <w:tcW w:w="0" w:type="auto"/>
            <w:hideMark/>
          </w:tcPr>
          <w:p w14:paraId="22F41AD5"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11.948%</w:t>
            </w:r>
          </w:p>
        </w:tc>
      </w:tr>
      <w:tr w:rsidR="004F189C" w:rsidRPr="00510490" w14:paraId="427CF6DF" w14:textId="77777777" w:rsidTr="003E655A">
        <w:tc>
          <w:tcPr>
            <w:tcW w:w="0" w:type="auto"/>
            <w:hideMark/>
          </w:tcPr>
          <w:p w14:paraId="2DF59694" w14:textId="77777777" w:rsidR="004F189C" w:rsidRPr="00510490" w:rsidRDefault="004F189C" w:rsidP="003E655A">
            <w:pPr>
              <w:jc w:val="both"/>
              <w:rPr>
                <w:rFonts w:ascii="Times New Roman" w:hAnsi="Times New Roman" w:cs="Times New Roman"/>
                <w:sz w:val="24"/>
                <w:szCs w:val="24"/>
              </w:rPr>
            </w:pPr>
            <w:proofErr w:type="spellStart"/>
            <w:r w:rsidRPr="00510490">
              <w:rPr>
                <w:rFonts w:ascii="Times New Roman" w:hAnsi="Times New Roman" w:cs="Times New Roman"/>
                <w:b/>
                <w:bCs/>
                <w:sz w:val="24"/>
                <w:szCs w:val="24"/>
              </w:rPr>
              <w:t>sMAPE</w:t>
            </w:r>
            <w:proofErr w:type="spellEnd"/>
          </w:p>
        </w:tc>
        <w:tc>
          <w:tcPr>
            <w:tcW w:w="0" w:type="auto"/>
            <w:hideMark/>
          </w:tcPr>
          <w:p w14:paraId="419E768B"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12.029%</w:t>
            </w:r>
          </w:p>
        </w:tc>
        <w:tc>
          <w:tcPr>
            <w:tcW w:w="0" w:type="auto"/>
            <w:hideMark/>
          </w:tcPr>
          <w:p w14:paraId="773696F9"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19.360%</w:t>
            </w:r>
          </w:p>
        </w:tc>
        <w:tc>
          <w:tcPr>
            <w:tcW w:w="0" w:type="auto"/>
            <w:hideMark/>
          </w:tcPr>
          <w:p w14:paraId="044ABE8E" w14:textId="77777777" w:rsidR="004F189C" w:rsidRPr="00510490" w:rsidRDefault="004F189C" w:rsidP="003E655A">
            <w:pPr>
              <w:jc w:val="both"/>
              <w:rPr>
                <w:rFonts w:ascii="Times New Roman" w:hAnsi="Times New Roman" w:cs="Times New Roman"/>
                <w:sz w:val="24"/>
                <w:szCs w:val="24"/>
              </w:rPr>
            </w:pPr>
            <w:r w:rsidRPr="00510490">
              <w:rPr>
                <w:rFonts w:ascii="Times New Roman" w:hAnsi="Times New Roman" w:cs="Times New Roman"/>
                <w:sz w:val="24"/>
                <w:szCs w:val="24"/>
              </w:rPr>
              <w:t>11.882%</w:t>
            </w:r>
          </w:p>
        </w:tc>
      </w:tr>
    </w:tbl>
    <w:p w14:paraId="4F17A612" w14:textId="77777777" w:rsidR="004F189C" w:rsidRDefault="004F189C" w:rsidP="004F189C">
      <w:pPr>
        <w:jc w:val="both"/>
        <w:rPr>
          <w:rFonts w:ascii="Times New Roman" w:hAnsi="Times New Roman" w:cs="Times New Roman"/>
          <w:b/>
          <w:bCs/>
          <w:sz w:val="24"/>
          <w:szCs w:val="24"/>
        </w:rPr>
      </w:pPr>
    </w:p>
    <w:p w14:paraId="594AF14E" w14:textId="77777777" w:rsidR="004F189C" w:rsidRDefault="004F189C" w:rsidP="004F189C">
      <w:pPr>
        <w:jc w:val="both"/>
        <w:rPr>
          <w:rFonts w:ascii="Times New Roman" w:hAnsi="Times New Roman" w:cs="Times New Roman"/>
          <w:sz w:val="24"/>
          <w:szCs w:val="24"/>
        </w:rPr>
      </w:pPr>
      <w:r w:rsidRPr="00510490">
        <w:rPr>
          <w:rFonts w:ascii="Times New Roman" w:hAnsi="Times New Roman" w:cs="Times New Roman"/>
          <w:b/>
          <w:bCs/>
          <w:sz w:val="24"/>
          <w:szCs w:val="24"/>
        </w:rPr>
        <w:t>Interpretation:</w:t>
      </w:r>
      <w:r w:rsidRPr="00510490">
        <w:rPr>
          <w:rFonts w:ascii="Times New Roman" w:hAnsi="Times New Roman" w:cs="Times New Roman"/>
          <w:sz w:val="24"/>
          <w:szCs w:val="24"/>
        </w:rPr>
        <w:br/>
        <w:t xml:space="preserve">The model performs strongly, with </w:t>
      </w:r>
      <w:r w:rsidRPr="00510490">
        <w:rPr>
          <w:rFonts w:ascii="Times New Roman" w:hAnsi="Times New Roman" w:cs="Times New Roman"/>
          <w:b/>
          <w:bCs/>
          <w:sz w:val="24"/>
          <w:szCs w:val="24"/>
        </w:rPr>
        <w:t>MAPE values below 25%</w:t>
      </w:r>
      <w:r w:rsidRPr="00510490">
        <w:rPr>
          <w:rFonts w:ascii="Times New Roman" w:hAnsi="Times New Roman" w:cs="Times New Roman"/>
          <w:sz w:val="24"/>
          <w:szCs w:val="24"/>
        </w:rPr>
        <w:t xml:space="preserve"> across all series, indicating </w:t>
      </w:r>
      <w:r>
        <w:rPr>
          <w:rFonts w:ascii="Times New Roman" w:hAnsi="Times New Roman" w:cs="Times New Roman"/>
          <w:sz w:val="24"/>
          <w:szCs w:val="24"/>
        </w:rPr>
        <w:t>strong predictive accuracy.</w:t>
      </w:r>
    </w:p>
    <w:p w14:paraId="2B182557" w14:textId="77777777" w:rsidR="004F189C" w:rsidRDefault="004F189C" w:rsidP="004F189C">
      <w:pPr>
        <w:jc w:val="both"/>
        <w:rPr>
          <w:rFonts w:ascii="Times New Roman" w:hAnsi="Times New Roman" w:cs="Times New Roman"/>
          <w:sz w:val="24"/>
          <w:szCs w:val="24"/>
        </w:rPr>
      </w:pPr>
      <w:r w:rsidRPr="00510490">
        <w:rPr>
          <w:rFonts w:ascii="Times New Roman" w:hAnsi="Times New Roman" w:cs="Times New Roman"/>
          <w:sz w:val="24"/>
          <w:szCs w:val="24"/>
        </w:rPr>
        <w:br/>
      </w:r>
    </w:p>
    <w:p w14:paraId="585D3293" w14:textId="77777777" w:rsidR="004F189C" w:rsidRPr="009D0612" w:rsidRDefault="004F189C" w:rsidP="004F189C">
      <w:pPr>
        <w:jc w:val="both"/>
        <w:rPr>
          <w:rFonts w:ascii="Times New Roman" w:hAnsi="Times New Roman" w:cs="Times New Roman"/>
          <w:sz w:val="24"/>
          <w:szCs w:val="24"/>
        </w:rPr>
      </w:pPr>
      <w:r w:rsidRPr="009D0612">
        <w:rPr>
          <w:rFonts w:ascii="Times New Roman" w:hAnsi="Times New Roman" w:cs="Times New Roman"/>
          <w:sz w:val="24"/>
          <w:szCs w:val="24"/>
        </w:rPr>
        <w:t>The lowest mistakes are found in domestic and total guest nights, indicating consistent seasonal predictability.</w:t>
      </w:r>
    </w:p>
    <w:p w14:paraId="0A6A258B" w14:textId="77777777" w:rsidR="004F189C" w:rsidRDefault="004F189C" w:rsidP="004F189C">
      <w:pPr>
        <w:jc w:val="both"/>
        <w:rPr>
          <w:rFonts w:ascii="Times New Roman" w:hAnsi="Times New Roman" w:cs="Times New Roman"/>
          <w:sz w:val="24"/>
          <w:szCs w:val="24"/>
        </w:rPr>
      </w:pPr>
      <w:r w:rsidRPr="009D0612">
        <w:rPr>
          <w:rFonts w:ascii="Times New Roman" w:hAnsi="Times New Roman" w:cs="Times New Roman"/>
          <w:sz w:val="24"/>
          <w:szCs w:val="24"/>
        </w:rPr>
        <w:t xml:space="preserve"> Due to external travel and economic constraints, the fluctuation of international visitor nights is somewhat larger.</w:t>
      </w:r>
    </w:p>
    <w:p w14:paraId="252F0DCE" w14:textId="77777777" w:rsidR="004F189C" w:rsidRPr="00510490" w:rsidRDefault="004F189C" w:rsidP="004F189C">
      <w:pPr>
        <w:jc w:val="both"/>
        <w:rPr>
          <w:rFonts w:ascii="Times New Roman" w:hAnsi="Times New Roman" w:cs="Times New Roman"/>
          <w:sz w:val="24"/>
          <w:szCs w:val="24"/>
        </w:rPr>
      </w:pPr>
      <w:r w:rsidRPr="009D0612">
        <w:rPr>
          <w:rFonts w:ascii="Times New Roman" w:hAnsi="Times New Roman" w:cs="Times New Roman"/>
          <w:sz w:val="24"/>
          <w:szCs w:val="24"/>
        </w:rPr>
        <w:t xml:space="preserve"> All things considered, the model does a good job at capturing seasonal and trend trends.</w:t>
      </w:r>
    </w:p>
    <w:p w14:paraId="1931562E" w14:textId="77777777" w:rsidR="004F189C" w:rsidRPr="001733B4" w:rsidRDefault="004F189C" w:rsidP="004F189C">
      <w:pPr>
        <w:jc w:val="both"/>
        <w:rPr>
          <w:rFonts w:ascii="Times New Roman" w:hAnsi="Times New Roman" w:cs="Times New Roman"/>
          <w:sz w:val="24"/>
          <w:szCs w:val="24"/>
        </w:rPr>
      </w:pPr>
      <w:r w:rsidRPr="001733B4">
        <w:rPr>
          <w:rFonts w:ascii="Times New Roman" w:hAnsi="Times New Roman" w:cs="Times New Roman"/>
          <w:noProof/>
          <w:sz w:val="24"/>
          <w:szCs w:val="24"/>
        </w:rPr>
        <w:drawing>
          <wp:inline distT="0" distB="0" distL="0" distR="0" wp14:anchorId="6579E225" wp14:editId="0FE59C48">
            <wp:extent cx="5731510" cy="2390775"/>
            <wp:effectExtent l="0" t="0" r="2540" b="9525"/>
            <wp:docPr id="365035881" name="Picture 20"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35881" name="Picture 20" descr="A graph with different colored lines&#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14C3DAFC" w14:textId="77777777" w:rsidR="004F189C" w:rsidRPr="00510490" w:rsidRDefault="004F189C" w:rsidP="004F189C">
      <w:pPr>
        <w:jc w:val="both"/>
        <w:rPr>
          <w:rFonts w:ascii="Times New Roman" w:hAnsi="Times New Roman" w:cs="Times New Roman"/>
          <w:sz w:val="24"/>
          <w:szCs w:val="24"/>
        </w:rPr>
      </w:pPr>
    </w:p>
    <w:p w14:paraId="38B4B8D5" w14:textId="77777777" w:rsidR="004F189C" w:rsidRPr="00510490" w:rsidRDefault="004F189C" w:rsidP="004F189C">
      <w:pPr>
        <w:jc w:val="both"/>
        <w:rPr>
          <w:rFonts w:ascii="Times New Roman" w:hAnsi="Times New Roman" w:cs="Times New Roman"/>
          <w:b/>
          <w:bCs/>
          <w:sz w:val="24"/>
          <w:szCs w:val="24"/>
        </w:rPr>
      </w:pPr>
      <w:r w:rsidRPr="00510490">
        <w:rPr>
          <w:rFonts w:ascii="Times New Roman" w:hAnsi="Times New Roman" w:cs="Times New Roman"/>
          <w:b/>
          <w:bCs/>
          <w:sz w:val="24"/>
          <w:szCs w:val="24"/>
        </w:rPr>
        <w:t>Key Findings and Insights</w:t>
      </w:r>
    </w:p>
    <w:p w14:paraId="0823A191" w14:textId="77777777" w:rsidR="004F189C" w:rsidRPr="00510490" w:rsidRDefault="004F189C" w:rsidP="00414796">
      <w:pPr>
        <w:numPr>
          <w:ilvl w:val="0"/>
          <w:numId w:val="59"/>
        </w:numPr>
        <w:jc w:val="both"/>
        <w:rPr>
          <w:rFonts w:ascii="Times New Roman" w:hAnsi="Times New Roman" w:cs="Times New Roman"/>
          <w:sz w:val="24"/>
          <w:szCs w:val="24"/>
        </w:rPr>
      </w:pPr>
      <w:r w:rsidRPr="00510490">
        <w:rPr>
          <w:rFonts w:ascii="Times New Roman" w:hAnsi="Times New Roman" w:cs="Times New Roman"/>
          <w:sz w:val="24"/>
          <w:szCs w:val="24"/>
        </w:rPr>
        <w:t xml:space="preserve">Random Forests excel in capturing </w:t>
      </w:r>
      <w:r w:rsidRPr="00510490">
        <w:rPr>
          <w:rFonts w:ascii="Times New Roman" w:hAnsi="Times New Roman" w:cs="Times New Roman"/>
          <w:b/>
          <w:bCs/>
          <w:sz w:val="24"/>
          <w:szCs w:val="24"/>
        </w:rPr>
        <w:t>non-linear relationships</w:t>
      </w:r>
      <w:r w:rsidRPr="00510490">
        <w:rPr>
          <w:rFonts w:ascii="Times New Roman" w:hAnsi="Times New Roman" w:cs="Times New Roman"/>
          <w:sz w:val="24"/>
          <w:szCs w:val="24"/>
        </w:rPr>
        <w:t xml:space="preserve"> and interactions between features such as month, trend, and lag values.</w:t>
      </w:r>
    </w:p>
    <w:p w14:paraId="59F9F783" w14:textId="77777777" w:rsidR="004F189C" w:rsidRPr="00510490" w:rsidRDefault="004F189C" w:rsidP="00414796">
      <w:pPr>
        <w:numPr>
          <w:ilvl w:val="0"/>
          <w:numId w:val="59"/>
        </w:numPr>
        <w:jc w:val="both"/>
        <w:rPr>
          <w:rFonts w:ascii="Times New Roman" w:hAnsi="Times New Roman" w:cs="Times New Roman"/>
          <w:sz w:val="24"/>
          <w:szCs w:val="24"/>
        </w:rPr>
      </w:pPr>
      <w:r w:rsidRPr="00510490">
        <w:rPr>
          <w:rFonts w:ascii="Times New Roman" w:hAnsi="Times New Roman" w:cs="Times New Roman"/>
          <w:sz w:val="24"/>
          <w:szCs w:val="24"/>
        </w:rPr>
        <w:t xml:space="preserve">The model effectively distinguishes between </w:t>
      </w:r>
      <w:r w:rsidRPr="00510490">
        <w:rPr>
          <w:rFonts w:ascii="Times New Roman" w:hAnsi="Times New Roman" w:cs="Times New Roman"/>
          <w:b/>
          <w:bCs/>
          <w:sz w:val="24"/>
          <w:szCs w:val="24"/>
        </w:rPr>
        <w:t>domestic</w:t>
      </w:r>
      <w:r w:rsidRPr="00510490">
        <w:rPr>
          <w:rFonts w:ascii="Times New Roman" w:hAnsi="Times New Roman" w:cs="Times New Roman"/>
          <w:sz w:val="24"/>
          <w:szCs w:val="24"/>
        </w:rPr>
        <w:t xml:space="preserve"> and </w:t>
      </w:r>
      <w:r w:rsidRPr="00510490">
        <w:rPr>
          <w:rFonts w:ascii="Times New Roman" w:hAnsi="Times New Roman" w:cs="Times New Roman"/>
          <w:b/>
          <w:bCs/>
          <w:sz w:val="24"/>
          <w:szCs w:val="24"/>
        </w:rPr>
        <w:t>international</w:t>
      </w:r>
      <w:r w:rsidRPr="00510490">
        <w:rPr>
          <w:rFonts w:ascii="Times New Roman" w:hAnsi="Times New Roman" w:cs="Times New Roman"/>
          <w:sz w:val="24"/>
          <w:szCs w:val="24"/>
        </w:rPr>
        <w:t xml:space="preserve"> guest patterns, with consistent predictive stability post-2022.</w:t>
      </w:r>
    </w:p>
    <w:p w14:paraId="65995380" w14:textId="77777777" w:rsidR="004F189C" w:rsidRDefault="004F189C" w:rsidP="00414796">
      <w:pPr>
        <w:numPr>
          <w:ilvl w:val="0"/>
          <w:numId w:val="59"/>
        </w:numPr>
        <w:jc w:val="both"/>
        <w:rPr>
          <w:rFonts w:ascii="Times New Roman" w:hAnsi="Times New Roman" w:cs="Times New Roman"/>
          <w:sz w:val="24"/>
          <w:szCs w:val="24"/>
        </w:rPr>
      </w:pPr>
      <w:r w:rsidRPr="00510490">
        <w:rPr>
          <w:rFonts w:ascii="Times New Roman" w:hAnsi="Times New Roman" w:cs="Times New Roman"/>
          <w:sz w:val="24"/>
          <w:szCs w:val="24"/>
        </w:rPr>
        <w:t>Forecasts indicate moderate recovery growth in guest nights, aligning with gradual normalization in tourism demand.</w:t>
      </w:r>
    </w:p>
    <w:p w14:paraId="46253974" w14:textId="77777777" w:rsidR="004F189C" w:rsidRDefault="004F189C" w:rsidP="004F189C">
      <w:pPr>
        <w:jc w:val="both"/>
        <w:rPr>
          <w:rFonts w:ascii="Times New Roman" w:hAnsi="Times New Roman" w:cs="Times New Roman"/>
          <w:sz w:val="24"/>
          <w:szCs w:val="24"/>
        </w:rPr>
      </w:pPr>
    </w:p>
    <w:p w14:paraId="1D19FCD2" w14:textId="77777777" w:rsidR="004F189C" w:rsidRDefault="004F189C" w:rsidP="004F189C">
      <w:pPr>
        <w:jc w:val="both"/>
        <w:rPr>
          <w:rFonts w:ascii="Times New Roman" w:hAnsi="Times New Roman" w:cs="Times New Roman"/>
          <w:sz w:val="24"/>
          <w:szCs w:val="24"/>
        </w:rPr>
      </w:pPr>
    </w:p>
    <w:p w14:paraId="0904CA6D" w14:textId="77777777" w:rsidR="004F189C" w:rsidRDefault="004F189C" w:rsidP="004F189C">
      <w:pPr>
        <w:jc w:val="both"/>
        <w:rPr>
          <w:rFonts w:ascii="Times New Roman" w:hAnsi="Times New Roman" w:cs="Times New Roman"/>
          <w:sz w:val="24"/>
          <w:szCs w:val="24"/>
        </w:rPr>
      </w:pPr>
    </w:p>
    <w:p w14:paraId="17D66BAD" w14:textId="77777777" w:rsidR="004F189C" w:rsidRPr="00B35C93" w:rsidRDefault="004F189C" w:rsidP="004F189C">
      <w:pPr>
        <w:pStyle w:val="Heading2"/>
      </w:pPr>
      <w:bookmarkStart w:id="601" w:name="_Toc211557204"/>
      <w:bookmarkStart w:id="602" w:name="_Toc211587321"/>
      <w:bookmarkStart w:id="603" w:name="_Toc211595337"/>
      <w:r w:rsidRPr="00B35C93">
        <w:t>Recommendations</w:t>
      </w:r>
      <w:bookmarkEnd w:id="601"/>
      <w:bookmarkEnd w:id="602"/>
      <w:bookmarkEnd w:id="603"/>
    </w:p>
    <w:p w14:paraId="17ED888B" w14:textId="77777777" w:rsidR="004F189C" w:rsidRPr="009D0612" w:rsidRDefault="004F189C" w:rsidP="00414796">
      <w:pPr>
        <w:numPr>
          <w:ilvl w:val="0"/>
          <w:numId w:val="62"/>
        </w:numPr>
        <w:jc w:val="both"/>
        <w:rPr>
          <w:rFonts w:ascii="Times New Roman" w:hAnsi="Times New Roman" w:cs="Times New Roman"/>
          <w:sz w:val="24"/>
          <w:szCs w:val="24"/>
        </w:rPr>
      </w:pPr>
      <w:r w:rsidRPr="00B83097">
        <w:rPr>
          <w:rFonts w:ascii="Times New Roman" w:hAnsi="Times New Roman" w:cs="Times New Roman"/>
          <w:b/>
          <w:bCs/>
          <w:sz w:val="24"/>
          <w:szCs w:val="24"/>
        </w:rPr>
        <w:t>Immediate Implementation :</w:t>
      </w:r>
      <w:r w:rsidRPr="009D0612">
        <w:rPr>
          <w:rFonts w:ascii="Times New Roman" w:hAnsi="Times New Roman" w:cs="Times New Roman"/>
          <w:sz w:val="24"/>
          <w:szCs w:val="24"/>
        </w:rPr>
        <w:t xml:space="preserve"> The Random Forest method needs to be implemented in an automatic monthly pipeline so the forecast updating is done as soon as new MBIE data is received. Quality monitoring dashboard would make sure data is clean and alert users if anything looks amiss, a Power BI or web-based visualization platform for real-time, easily accessible forecast insights.</w:t>
      </w:r>
    </w:p>
    <w:p w14:paraId="0E9BF4EC" w14:textId="77777777" w:rsidR="004F189C" w:rsidRPr="009D0612" w:rsidRDefault="004F189C" w:rsidP="00414796">
      <w:pPr>
        <w:numPr>
          <w:ilvl w:val="0"/>
          <w:numId w:val="62"/>
        </w:numPr>
        <w:jc w:val="both"/>
        <w:rPr>
          <w:rFonts w:ascii="Times New Roman" w:hAnsi="Times New Roman" w:cs="Times New Roman"/>
          <w:sz w:val="24"/>
          <w:szCs w:val="24"/>
        </w:rPr>
      </w:pPr>
      <w:r w:rsidRPr="00B83097">
        <w:rPr>
          <w:rFonts w:ascii="Times New Roman" w:hAnsi="Times New Roman" w:cs="Times New Roman"/>
          <w:b/>
          <w:bCs/>
          <w:sz w:val="24"/>
          <w:szCs w:val="24"/>
        </w:rPr>
        <w:t>Model Enhancement:</w:t>
      </w:r>
      <w:r w:rsidRPr="009D0612">
        <w:rPr>
          <w:rFonts w:ascii="Times New Roman" w:hAnsi="Times New Roman" w:cs="Times New Roman"/>
          <w:sz w:val="24"/>
          <w:szCs w:val="24"/>
        </w:rPr>
        <w:t xml:space="preserve"> The model can become more accurate if we include variables such as exchange rates, fuel costs and global tourism conditions. Combining random forest with seasonal or hybrid models such as SARIMA</w:t>
      </w:r>
      <w:r>
        <w:rPr>
          <w:rFonts w:ascii="Times New Roman" w:hAnsi="Times New Roman" w:cs="Times New Roman"/>
          <w:sz w:val="24"/>
          <w:szCs w:val="24"/>
        </w:rPr>
        <w:t xml:space="preserve"> </w:t>
      </w:r>
      <w:r w:rsidRPr="009D0612">
        <w:rPr>
          <w:rFonts w:ascii="Times New Roman" w:hAnsi="Times New Roman" w:cs="Times New Roman"/>
          <w:sz w:val="24"/>
          <w:szCs w:val="24"/>
        </w:rPr>
        <w:t>would enhance seasonality treatment. Techniques such as Recursive Feature Elimination can be used to fine-tune the features to further improve performance of predictors.</w:t>
      </w:r>
    </w:p>
    <w:p w14:paraId="100FAC99" w14:textId="77777777" w:rsidR="004F189C" w:rsidRPr="009D0612" w:rsidRDefault="004F189C" w:rsidP="00414796">
      <w:pPr>
        <w:numPr>
          <w:ilvl w:val="0"/>
          <w:numId w:val="62"/>
        </w:numPr>
        <w:jc w:val="both"/>
        <w:rPr>
          <w:rFonts w:ascii="Times New Roman" w:hAnsi="Times New Roman" w:cs="Times New Roman"/>
          <w:sz w:val="24"/>
          <w:szCs w:val="24"/>
        </w:rPr>
      </w:pPr>
      <w:r w:rsidRPr="00B83097">
        <w:rPr>
          <w:rFonts w:ascii="Times New Roman" w:hAnsi="Times New Roman" w:cs="Times New Roman"/>
          <w:b/>
          <w:bCs/>
          <w:sz w:val="24"/>
          <w:szCs w:val="24"/>
        </w:rPr>
        <w:t>Medium- to Long-Term Development :</w:t>
      </w:r>
      <w:r>
        <w:rPr>
          <w:rFonts w:ascii="Times New Roman" w:hAnsi="Times New Roman" w:cs="Times New Roman"/>
          <w:sz w:val="24"/>
          <w:szCs w:val="24"/>
        </w:rPr>
        <w:t xml:space="preserve"> </w:t>
      </w:r>
      <w:r w:rsidRPr="009D0612">
        <w:rPr>
          <w:rFonts w:ascii="Times New Roman" w:hAnsi="Times New Roman" w:cs="Times New Roman"/>
          <w:sz w:val="24"/>
          <w:szCs w:val="24"/>
        </w:rPr>
        <w:t xml:space="preserve">The framework could be extended to provide regional-level forecasts for the models of Auckland, Canterbury and Otago using hierarchical </w:t>
      </w:r>
      <w:proofErr w:type="spellStart"/>
      <w:r w:rsidRPr="009D0612">
        <w:rPr>
          <w:rFonts w:ascii="Times New Roman" w:hAnsi="Times New Roman" w:cs="Times New Roman"/>
          <w:sz w:val="24"/>
          <w:szCs w:val="24"/>
        </w:rPr>
        <w:t>modeling</w:t>
      </w:r>
      <w:proofErr w:type="spellEnd"/>
      <w:r w:rsidRPr="009D0612">
        <w:rPr>
          <w:rFonts w:ascii="Times New Roman" w:hAnsi="Times New Roman" w:cs="Times New Roman"/>
          <w:sz w:val="24"/>
          <w:szCs w:val="24"/>
        </w:rPr>
        <w:t>. This will enable simulation of events such as border changes, or economic shocks, and the design of probabilistic forecasts that can provide decision makers with a level of confidence.</w:t>
      </w:r>
    </w:p>
    <w:p w14:paraId="445D1929" w14:textId="77777777" w:rsidR="004F189C" w:rsidRPr="009D0612" w:rsidRDefault="004F189C" w:rsidP="00414796">
      <w:pPr>
        <w:numPr>
          <w:ilvl w:val="0"/>
          <w:numId w:val="62"/>
        </w:numPr>
        <w:jc w:val="both"/>
        <w:rPr>
          <w:rFonts w:ascii="Times New Roman" w:hAnsi="Times New Roman" w:cs="Times New Roman"/>
          <w:sz w:val="24"/>
          <w:szCs w:val="24"/>
        </w:rPr>
      </w:pPr>
      <w:r w:rsidRPr="00B83097">
        <w:rPr>
          <w:rFonts w:ascii="Times New Roman" w:hAnsi="Times New Roman" w:cs="Times New Roman"/>
          <w:b/>
          <w:bCs/>
          <w:sz w:val="24"/>
          <w:szCs w:val="24"/>
        </w:rPr>
        <w:t>Strategic Value :</w:t>
      </w:r>
      <w:r>
        <w:rPr>
          <w:rFonts w:ascii="Times New Roman" w:hAnsi="Times New Roman" w:cs="Times New Roman"/>
          <w:sz w:val="24"/>
          <w:szCs w:val="24"/>
        </w:rPr>
        <w:t xml:space="preserve"> </w:t>
      </w:r>
      <w:r w:rsidRPr="009D0612">
        <w:rPr>
          <w:rFonts w:ascii="Times New Roman" w:hAnsi="Times New Roman" w:cs="Times New Roman"/>
          <w:sz w:val="24"/>
          <w:szCs w:val="24"/>
        </w:rPr>
        <w:t xml:space="preserve"> This ‘crystal ball’ is powerful strategic value for New Zealand’s future tourism growth, informing government policy, regional marketing and investment decisions. There is an opportunity for it to be a foundational analytic underpinning national tourism growth and resilience initiatives.</w:t>
      </w:r>
    </w:p>
    <w:p w14:paraId="429B20D9" w14:textId="77777777" w:rsidR="004F189C" w:rsidRDefault="004F189C" w:rsidP="004F189C">
      <w:pPr>
        <w:jc w:val="both"/>
        <w:rPr>
          <w:rFonts w:ascii="Times New Roman" w:hAnsi="Times New Roman" w:cs="Times New Roman"/>
          <w:sz w:val="24"/>
          <w:szCs w:val="24"/>
        </w:rPr>
      </w:pPr>
    </w:p>
    <w:p w14:paraId="5447EE56" w14:textId="77777777" w:rsidR="004F189C" w:rsidRDefault="004F189C" w:rsidP="004F189C">
      <w:pPr>
        <w:jc w:val="both"/>
        <w:rPr>
          <w:rFonts w:ascii="Times New Roman" w:hAnsi="Times New Roman" w:cs="Times New Roman"/>
          <w:sz w:val="24"/>
          <w:szCs w:val="24"/>
        </w:rPr>
      </w:pPr>
    </w:p>
    <w:p w14:paraId="668F3A59" w14:textId="77777777" w:rsidR="004F189C" w:rsidRDefault="004F189C" w:rsidP="004F189C">
      <w:pPr>
        <w:jc w:val="both"/>
        <w:rPr>
          <w:rFonts w:ascii="Times New Roman" w:hAnsi="Times New Roman" w:cs="Times New Roman"/>
          <w:sz w:val="24"/>
          <w:szCs w:val="24"/>
        </w:rPr>
      </w:pPr>
    </w:p>
    <w:p w14:paraId="1FBE51C2" w14:textId="77777777" w:rsidR="004F189C" w:rsidRDefault="004F189C" w:rsidP="004F189C">
      <w:pPr>
        <w:jc w:val="both"/>
        <w:rPr>
          <w:rFonts w:ascii="Times New Roman" w:hAnsi="Times New Roman" w:cs="Times New Roman"/>
          <w:sz w:val="24"/>
          <w:szCs w:val="24"/>
        </w:rPr>
      </w:pPr>
    </w:p>
    <w:p w14:paraId="635348C1" w14:textId="77777777" w:rsidR="004F189C" w:rsidRDefault="004F189C" w:rsidP="004F189C">
      <w:pPr>
        <w:jc w:val="both"/>
        <w:rPr>
          <w:rFonts w:ascii="Times New Roman" w:hAnsi="Times New Roman" w:cs="Times New Roman"/>
          <w:sz w:val="24"/>
          <w:szCs w:val="24"/>
        </w:rPr>
      </w:pPr>
    </w:p>
    <w:p w14:paraId="0D1B06AF" w14:textId="77777777" w:rsidR="004F189C" w:rsidRDefault="004F189C" w:rsidP="004F189C">
      <w:pPr>
        <w:jc w:val="both"/>
        <w:rPr>
          <w:rFonts w:ascii="Times New Roman" w:hAnsi="Times New Roman" w:cs="Times New Roman"/>
          <w:sz w:val="24"/>
          <w:szCs w:val="24"/>
        </w:rPr>
      </w:pPr>
    </w:p>
    <w:p w14:paraId="60DC10A2" w14:textId="77777777" w:rsidR="004F189C" w:rsidRDefault="004F189C" w:rsidP="004F189C">
      <w:pPr>
        <w:jc w:val="both"/>
        <w:rPr>
          <w:rFonts w:ascii="Times New Roman" w:hAnsi="Times New Roman" w:cs="Times New Roman"/>
          <w:sz w:val="24"/>
          <w:szCs w:val="24"/>
        </w:rPr>
      </w:pPr>
    </w:p>
    <w:p w14:paraId="7577055E" w14:textId="77777777" w:rsidR="004F189C" w:rsidRDefault="004F189C" w:rsidP="004F189C">
      <w:pPr>
        <w:jc w:val="both"/>
        <w:rPr>
          <w:rFonts w:ascii="Times New Roman" w:hAnsi="Times New Roman" w:cs="Times New Roman"/>
          <w:sz w:val="24"/>
          <w:szCs w:val="24"/>
        </w:rPr>
      </w:pPr>
    </w:p>
    <w:p w14:paraId="7215E447" w14:textId="77777777" w:rsidR="004F189C" w:rsidRDefault="004F189C" w:rsidP="004F189C">
      <w:pPr>
        <w:jc w:val="both"/>
        <w:rPr>
          <w:rFonts w:ascii="Times New Roman" w:hAnsi="Times New Roman" w:cs="Times New Roman"/>
          <w:sz w:val="24"/>
          <w:szCs w:val="24"/>
        </w:rPr>
      </w:pPr>
    </w:p>
    <w:p w14:paraId="4CE35ED2" w14:textId="77777777" w:rsidR="004F189C" w:rsidRDefault="004F189C" w:rsidP="004F189C">
      <w:pPr>
        <w:jc w:val="both"/>
        <w:rPr>
          <w:rFonts w:ascii="Times New Roman" w:hAnsi="Times New Roman" w:cs="Times New Roman"/>
          <w:sz w:val="24"/>
          <w:szCs w:val="24"/>
        </w:rPr>
      </w:pPr>
    </w:p>
    <w:p w14:paraId="49B96ED6" w14:textId="77777777" w:rsidR="004F189C" w:rsidRDefault="004F189C" w:rsidP="004F189C">
      <w:pPr>
        <w:jc w:val="both"/>
        <w:rPr>
          <w:rFonts w:ascii="Times New Roman" w:hAnsi="Times New Roman" w:cs="Times New Roman"/>
          <w:sz w:val="24"/>
          <w:szCs w:val="24"/>
        </w:rPr>
      </w:pPr>
    </w:p>
    <w:p w14:paraId="69DDEBB2" w14:textId="77777777" w:rsidR="004F189C" w:rsidRDefault="004F189C" w:rsidP="004F189C">
      <w:pPr>
        <w:jc w:val="both"/>
        <w:rPr>
          <w:rFonts w:ascii="Times New Roman" w:hAnsi="Times New Roman" w:cs="Times New Roman"/>
          <w:sz w:val="24"/>
          <w:szCs w:val="24"/>
        </w:rPr>
      </w:pPr>
    </w:p>
    <w:p w14:paraId="01A7F159" w14:textId="77777777" w:rsidR="004F189C" w:rsidRDefault="004F189C" w:rsidP="004F189C">
      <w:pPr>
        <w:jc w:val="both"/>
        <w:rPr>
          <w:rFonts w:ascii="Times New Roman" w:hAnsi="Times New Roman" w:cs="Times New Roman"/>
          <w:sz w:val="24"/>
          <w:szCs w:val="24"/>
        </w:rPr>
      </w:pPr>
    </w:p>
    <w:p w14:paraId="22E2831B" w14:textId="77777777" w:rsidR="004F189C" w:rsidRDefault="004F189C" w:rsidP="004F189C">
      <w:pPr>
        <w:jc w:val="both"/>
        <w:rPr>
          <w:rFonts w:ascii="Times New Roman" w:hAnsi="Times New Roman" w:cs="Times New Roman"/>
          <w:sz w:val="24"/>
          <w:szCs w:val="24"/>
        </w:rPr>
      </w:pPr>
    </w:p>
    <w:p w14:paraId="66CC56E2" w14:textId="77777777" w:rsidR="004F189C" w:rsidRDefault="004F189C" w:rsidP="004F189C">
      <w:pPr>
        <w:jc w:val="both"/>
        <w:rPr>
          <w:rFonts w:ascii="Times New Roman" w:hAnsi="Times New Roman" w:cs="Times New Roman"/>
          <w:sz w:val="24"/>
          <w:szCs w:val="24"/>
        </w:rPr>
      </w:pPr>
    </w:p>
    <w:p w14:paraId="482E0AA8" w14:textId="77777777" w:rsidR="004F189C" w:rsidRDefault="004F189C" w:rsidP="004F189C">
      <w:pPr>
        <w:jc w:val="both"/>
        <w:rPr>
          <w:rFonts w:ascii="Times New Roman" w:hAnsi="Times New Roman" w:cs="Times New Roman"/>
          <w:sz w:val="24"/>
          <w:szCs w:val="24"/>
        </w:rPr>
      </w:pPr>
    </w:p>
    <w:p w14:paraId="653F6669" w14:textId="77777777" w:rsidR="00247664" w:rsidRDefault="00247664" w:rsidP="004F189C">
      <w:pPr>
        <w:jc w:val="both"/>
        <w:rPr>
          <w:rFonts w:ascii="Times New Roman" w:hAnsi="Times New Roman" w:cs="Times New Roman"/>
          <w:sz w:val="24"/>
          <w:szCs w:val="24"/>
        </w:rPr>
      </w:pPr>
    </w:p>
    <w:p w14:paraId="1E28D9C9" w14:textId="77777777" w:rsidR="00247664" w:rsidRDefault="00247664" w:rsidP="004F189C">
      <w:pPr>
        <w:jc w:val="both"/>
        <w:rPr>
          <w:rFonts w:ascii="Times New Roman" w:hAnsi="Times New Roman" w:cs="Times New Roman"/>
          <w:sz w:val="24"/>
          <w:szCs w:val="24"/>
        </w:rPr>
      </w:pPr>
    </w:p>
    <w:p w14:paraId="12AB7E9B" w14:textId="77777777" w:rsidR="00247664" w:rsidRDefault="00247664" w:rsidP="004F189C">
      <w:pPr>
        <w:jc w:val="both"/>
        <w:rPr>
          <w:rFonts w:ascii="Times New Roman" w:hAnsi="Times New Roman" w:cs="Times New Roman"/>
          <w:sz w:val="24"/>
          <w:szCs w:val="24"/>
        </w:rPr>
      </w:pPr>
    </w:p>
    <w:p w14:paraId="121AC2D1" w14:textId="77777777" w:rsidR="00247664" w:rsidRDefault="00247664" w:rsidP="004F189C">
      <w:pPr>
        <w:jc w:val="both"/>
        <w:rPr>
          <w:rFonts w:ascii="Times New Roman" w:hAnsi="Times New Roman" w:cs="Times New Roman"/>
          <w:sz w:val="24"/>
          <w:szCs w:val="24"/>
        </w:rPr>
      </w:pPr>
    </w:p>
    <w:p w14:paraId="3A61D517" w14:textId="77777777" w:rsidR="00247664" w:rsidRDefault="00247664" w:rsidP="004F189C">
      <w:pPr>
        <w:jc w:val="both"/>
        <w:rPr>
          <w:rFonts w:ascii="Times New Roman" w:hAnsi="Times New Roman" w:cs="Times New Roman"/>
          <w:sz w:val="24"/>
          <w:szCs w:val="24"/>
        </w:rPr>
      </w:pPr>
    </w:p>
    <w:p w14:paraId="54A18822" w14:textId="77777777" w:rsidR="00247664" w:rsidRDefault="00247664" w:rsidP="004F189C">
      <w:pPr>
        <w:jc w:val="both"/>
        <w:rPr>
          <w:rFonts w:ascii="Times New Roman" w:hAnsi="Times New Roman" w:cs="Times New Roman"/>
          <w:sz w:val="24"/>
          <w:szCs w:val="24"/>
        </w:rPr>
      </w:pPr>
    </w:p>
    <w:p w14:paraId="41A3BC6D" w14:textId="77777777" w:rsidR="004F189C" w:rsidRPr="00510490" w:rsidRDefault="004F189C" w:rsidP="004F189C">
      <w:pPr>
        <w:jc w:val="both"/>
        <w:rPr>
          <w:rFonts w:ascii="Times New Roman" w:hAnsi="Times New Roman" w:cs="Times New Roman"/>
          <w:sz w:val="24"/>
          <w:szCs w:val="24"/>
        </w:rPr>
      </w:pPr>
    </w:p>
    <w:p w14:paraId="418084E1" w14:textId="77777777" w:rsidR="004F189C" w:rsidRPr="00510490" w:rsidRDefault="004F189C" w:rsidP="004F189C">
      <w:pPr>
        <w:pStyle w:val="Heading2"/>
      </w:pPr>
      <w:bookmarkStart w:id="604" w:name="_Toc211557205"/>
      <w:bookmarkStart w:id="605" w:name="_Toc211587322"/>
      <w:bookmarkStart w:id="606" w:name="_Toc211595338"/>
      <w:r w:rsidRPr="00510490">
        <w:t>Conclusion</w:t>
      </w:r>
      <w:bookmarkEnd w:id="604"/>
      <w:bookmarkEnd w:id="605"/>
      <w:bookmarkEnd w:id="606"/>
    </w:p>
    <w:p w14:paraId="7A767910" w14:textId="77777777" w:rsidR="004F189C" w:rsidRPr="006C4FAE" w:rsidRDefault="004F189C" w:rsidP="004F189C">
      <w:pPr>
        <w:jc w:val="both"/>
        <w:rPr>
          <w:rFonts w:ascii="Times New Roman" w:hAnsi="Times New Roman" w:cs="Times New Roman"/>
          <w:sz w:val="24"/>
          <w:szCs w:val="24"/>
        </w:rPr>
      </w:pPr>
      <w:r w:rsidRPr="006C4FAE">
        <w:rPr>
          <w:rFonts w:ascii="Times New Roman" w:hAnsi="Times New Roman" w:cs="Times New Roman"/>
          <w:sz w:val="24"/>
          <w:szCs w:val="24"/>
        </w:rPr>
        <w:t>The Random Forest model presented promising results on predicting the tourism accommodation variables. Its modular format and strong validation scores, together with its scalability.</w:t>
      </w:r>
    </w:p>
    <w:p w14:paraId="2E0F4609" w14:textId="77777777" w:rsidR="004F189C" w:rsidRPr="00F677BD" w:rsidRDefault="004F189C" w:rsidP="004F189C">
      <w:pPr>
        <w:jc w:val="both"/>
        <w:rPr>
          <w:rFonts w:ascii="Times New Roman" w:hAnsi="Times New Roman" w:cs="Times New Roman"/>
          <w:sz w:val="24"/>
          <w:szCs w:val="24"/>
        </w:rPr>
      </w:pPr>
      <w:r w:rsidRPr="006C4FAE">
        <w:rPr>
          <w:rFonts w:ascii="Times New Roman" w:hAnsi="Times New Roman" w:cs="Times New Roman"/>
          <w:sz w:val="24"/>
          <w:szCs w:val="24"/>
        </w:rPr>
        <w:t>It performs well in multi-series forecasts concerning tourism sectors. This model stands out compared to ARIMA in its ability to fitting non-linear patterns, which lead to better generalization when more data appear. The</w:t>
      </w:r>
      <w:r>
        <w:rPr>
          <w:rFonts w:ascii="Times New Roman" w:hAnsi="Times New Roman" w:cs="Times New Roman"/>
          <w:sz w:val="24"/>
          <w:szCs w:val="24"/>
        </w:rPr>
        <w:t xml:space="preserve"> </w:t>
      </w:r>
      <w:r w:rsidRPr="006C4FAE">
        <w:rPr>
          <w:rFonts w:ascii="Times New Roman" w:hAnsi="Times New Roman" w:cs="Times New Roman"/>
          <w:sz w:val="24"/>
          <w:szCs w:val="24"/>
        </w:rPr>
        <w:t>forecasting system can be retrained each month, enabling New Zealand's tourism industry to undertake long-term data-driven planning.</w:t>
      </w:r>
    </w:p>
    <w:p w14:paraId="1AFE9E6A" w14:textId="77777777" w:rsidR="004F189C" w:rsidRPr="00F677BD" w:rsidRDefault="004F189C" w:rsidP="004F189C">
      <w:pPr>
        <w:jc w:val="both"/>
        <w:rPr>
          <w:rFonts w:ascii="Times New Roman" w:hAnsi="Times New Roman" w:cs="Times New Roman"/>
          <w:sz w:val="24"/>
          <w:szCs w:val="24"/>
        </w:rPr>
      </w:pPr>
    </w:p>
    <w:p w14:paraId="35100580" w14:textId="77777777" w:rsidR="004F189C" w:rsidRPr="00F677BD" w:rsidRDefault="004F189C" w:rsidP="004F189C">
      <w:pPr>
        <w:jc w:val="both"/>
        <w:rPr>
          <w:rFonts w:ascii="Times New Roman" w:hAnsi="Times New Roman" w:cs="Times New Roman"/>
          <w:sz w:val="24"/>
          <w:szCs w:val="24"/>
        </w:rPr>
      </w:pPr>
    </w:p>
    <w:p w14:paraId="42AFD3CB" w14:textId="77777777" w:rsidR="004F189C" w:rsidRPr="00F677BD" w:rsidRDefault="004F189C" w:rsidP="004F189C">
      <w:pPr>
        <w:jc w:val="both"/>
        <w:rPr>
          <w:rFonts w:ascii="Times New Roman" w:hAnsi="Times New Roman" w:cs="Times New Roman"/>
          <w:sz w:val="24"/>
          <w:szCs w:val="24"/>
        </w:rPr>
      </w:pPr>
    </w:p>
    <w:p w14:paraId="6E5CF9D8" w14:textId="77777777" w:rsidR="004F189C" w:rsidRPr="00F677BD" w:rsidRDefault="004F189C" w:rsidP="004F189C">
      <w:pPr>
        <w:jc w:val="both"/>
        <w:rPr>
          <w:rFonts w:ascii="Times New Roman" w:hAnsi="Times New Roman" w:cs="Times New Roman"/>
          <w:sz w:val="24"/>
          <w:szCs w:val="24"/>
        </w:rPr>
      </w:pPr>
    </w:p>
    <w:p w14:paraId="7FE9D145" w14:textId="77777777" w:rsidR="004F189C" w:rsidRPr="00F677BD" w:rsidRDefault="004F189C" w:rsidP="004F189C">
      <w:pPr>
        <w:jc w:val="both"/>
        <w:rPr>
          <w:rFonts w:ascii="Times New Roman" w:hAnsi="Times New Roman" w:cs="Times New Roman"/>
          <w:sz w:val="24"/>
          <w:szCs w:val="24"/>
        </w:rPr>
      </w:pPr>
    </w:p>
    <w:p w14:paraId="480E435F" w14:textId="77777777" w:rsidR="004F189C" w:rsidRPr="00F677BD" w:rsidRDefault="004F189C" w:rsidP="004F189C">
      <w:pPr>
        <w:jc w:val="both"/>
        <w:rPr>
          <w:rFonts w:ascii="Times New Roman" w:hAnsi="Times New Roman" w:cs="Times New Roman"/>
          <w:sz w:val="24"/>
          <w:szCs w:val="24"/>
        </w:rPr>
      </w:pPr>
    </w:p>
    <w:p w14:paraId="663B5E5D" w14:textId="77777777" w:rsidR="004F189C" w:rsidRPr="00F677BD" w:rsidRDefault="004F189C" w:rsidP="004F189C">
      <w:pPr>
        <w:jc w:val="both"/>
        <w:rPr>
          <w:rFonts w:ascii="Times New Roman" w:hAnsi="Times New Roman" w:cs="Times New Roman"/>
          <w:sz w:val="24"/>
          <w:szCs w:val="24"/>
        </w:rPr>
      </w:pPr>
    </w:p>
    <w:p w14:paraId="0EA0013C" w14:textId="77777777" w:rsidR="004F189C" w:rsidRPr="00F677BD" w:rsidRDefault="004F189C" w:rsidP="004F189C">
      <w:pPr>
        <w:jc w:val="both"/>
        <w:rPr>
          <w:rFonts w:ascii="Times New Roman" w:hAnsi="Times New Roman" w:cs="Times New Roman"/>
          <w:sz w:val="24"/>
          <w:szCs w:val="24"/>
        </w:rPr>
      </w:pPr>
    </w:p>
    <w:p w14:paraId="2B5C2068" w14:textId="77777777" w:rsidR="004F189C" w:rsidRPr="00F677BD" w:rsidRDefault="004F189C" w:rsidP="004F189C">
      <w:pPr>
        <w:jc w:val="both"/>
        <w:rPr>
          <w:rFonts w:ascii="Times New Roman" w:hAnsi="Times New Roman" w:cs="Times New Roman"/>
          <w:sz w:val="24"/>
          <w:szCs w:val="24"/>
        </w:rPr>
      </w:pPr>
    </w:p>
    <w:p w14:paraId="085405CF" w14:textId="77777777" w:rsidR="004F189C" w:rsidRPr="00F677BD" w:rsidRDefault="004F189C" w:rsidP="004F189C">
      <w:pPr>
        <w:jc w:val="both"/>
        <w:rPr>
          <w:rFonts w:ascii="Times New Roman" w:hAnsi="Times New Roman" w:cs="Times New Roman"/>
          <w:sz w:val="24"/>
          <w:szCs w:val="24"/>
        </w:rPr>
      </w:pPr>
    </w:p>
    <w:p w14:paraId="1A6F8961" w14:textId="77777777" w:rsidR="004F189C" w:rsidRPr="00F677BD" w:rsidRDefault="004F189C" w:rsidP="004F189C">
      <w:pPr>
        <w:jc w:val="both"/>
        <w:rPr>
          <w:rFonts w:ascii="Times New Roman" w:hAnsi="Times New Roman" w:cs="Times New Roman"/>
          <w:sz w:val="24"/>
          <w:szCs w:val="24"/>
        </w:rPr>
      </w:pPr>
    </w:p>
    <w:p w14:paraId="43F60409" w14:textId="77777777" w:rsidR="004F189C" w:rsidRPr="00F677BD" w:rsidRDefault="004F189C" w:rsidP="004F189C">
      <w:pPr>
        <w:jc w:val="both"/>
        <w:rPr>
          <w:rFonts w:ascii="Times New Roman" w:hAnsi="Times New Roman" w:cs="Times New Roman"/>
          <w:sz w:val="24"/>
          <w:szCs w:val="24"/>
        </w:rPr>
      </w:pPr>
    </w:p>
    <w:p w14:paraId="5005B724" w14:textId="77777777" w:rsidR="004F189C" w:rsidRPr="00F677BD" w:rsidRDefault="004F189C" w:rsidP="004F189C">
      <w:pPr>
        <w:jc w:val="both"/>
        <w:rPr>
          <w:rFonts w:ascii="Times New Roman" w:hAnsi="Times New Roman" w:cs="Times New Roman"/>
          <w:sz w:val="24"/>
          <w:szCs w:val="24"/>
        </w:rPr>
      </w:pPr>
    </w:p>
    <w:p w14:paraId="064FD32C" w14:textId="77777777" w:rsidR="004F189C" w:rsidRPr="00F677BD" w:rsidRDefault="004F189C" w:rsidP="004F189C">
      <w:pPr>
        <w:jc w:val="both"/>
        <w:rPr>
          <w:rFonts w:ascii="Times New Roman" w:hAnsi="Times New Roman" w:cs="Times New Roman"/>
          <w:sz w:val="24"/>
          <w:szCs w:val="24"/>
        </w:rPr>
      </w:pPr>
    </w:p>
    <w:p w14:paraId="3F64F276" w14:textId="77777777" w:rsidR="004F189C" w:rsidRPr="00F677BD" w:rsidRDefault="004F189C" w:rsidP="004F189C">
      <w:pPr>
        <w:jc w:val="both"/>
        <w:rPr>
          <w:rFonts w:ascii="Times New Roman" w:hAnsi="Times New Roman" w:cs="Times New Roman"/>
          <w:sz w:val="24"/>
          <w:szCs w:val="24"/>
        </w:rPr>
      </w:pPr>
    </w:p>
    <w:p w14:paraId="1EB66A8B" w14:textId="77777777" w:rsidR="004F189C" w:rsidRPr="00F677BD" w:rsidRDefault="004F189C" w:rsidP="004F189C">
      <w:pPr>
        <w:jc w:val="both"/>
        <w:rPr>
          <w:rFonts w:ascii="Times New Roman" w:hAnsi="Times New Roman" w:cs="Times New Roman"/>
          <w:sz w:val="24"/>
          <w:szCs w:val="24"/>
        </w:rPr>
      </w:pPr>
    </w:p>
    <w:p w14:paraId="57220985" w14:textId="77777777" w:rsidR="004F189C" w:rsidRPr="00F677BD" w:rsidRDefault="004F189C" w:rsidP="004F189C">
      <w:pPr>
        <w:jc w:val="both"/>
        <w:rPr>
          <w:rFonts w:ascii="Times New Roman" w:hAnsi="Times New Roman" w:cs="Times New Roman"/>
          <w:sz w:val="24"/>
          <w:szCs w:val="24"/>
        </w:rPr>
      </w:pPr>
    </w:p>
    <w:p w14:paraId="4FD427E7" w14:textId="77777777" w:rsidR="004F189C" w:rsidRPr="00F677BD" w:rsidRDefault="004F189C" w:rsidP="004F189C">
      <w:pPr>
        <w:jc w:val="both"/>
        <w:rPr>
          <w:rFonts w:ascii="Times New Roman" w:hAnsi="Times New Roman" w:cs="Times New Roman"/>
          <w:sz w:val="24"/>
          <w:szCs w:val="24"/>
        </w:rPr>
      </w:pPr>
    </w:p>
    <w:p w14:paraId="190BBB09" w14:textId="77777777" w:rsidR="004F189C" w:rsidRPr="00F677BD" w:rsidRDefault="004F189C" w:rsidP="004F189C">
      <w:pPr>
        <w:jc w:val="both"/>
        <w:rPr>
          <w:rFonts w:ascii="Times New Roman" w:hAnsi="Times New Roman" w:cs="Times New Roman"/>
          <w:sz w:val="24"/>
          <w:szCs w:val="24"/>
        </w:rPr>
      </w:pPr>
    </w:p>
    <w:p w14:paraId="7213143E" w14:textId="77777777" w:rsidR="004F189C" w:rsidRPr="00F677BD" w:rsidRDefault="004F189C" w:rsidP="004F189C">
      <w:pPr>
        <w:jc w:val="both"/>
        <w:rPr>
          <w:rFonts w:ascii="Times New Roman" w:hAnsi="Times New Roman" w:cs="Times New Roman"/>
          <w:sz w:val="24"/>
          <w:szCs w:val="24"/>
        </w:rPr>
      </w:pPr>
    </w:p>
    <w:p w14:paraId="60FC95C4" w14:textId="77777777" w:rsidR="004F189C" w:rsidRPr="00F677BD" w:rsidRDefault="004F189C" w:rsidP="004F189C">
      <w:pPr>
        <w:jc w:val="both"/>
        <w:rPr>
          <w:rFonts w:ascii="Times New Roman" w:hAnsi="Times New Roman" w:cs="Times New Roman"/>
          <w:sz w:val="24"/>
          <w:szCs w:val="24"/>
        </w:rPr>
      </w:pPr>
    </w:p>
    <w:p w14:paraId="550A7B29" w14:textId="77777777" w:rsidR="004F189C" w:rsidRPr="00F677BD" w:rsidRDefault="004F189C" w:rsidP="004F189C">
      <w:pPr>
        <w:jc w:val="both"/>
        <w:rPr>
          <w:rFonts w:ascii="Times New Roman" w:hAnsi="Times New Roman" w:cs="Times New Roman"/>
          <w:sz w:val="24"/>
          <w:szCs w:val="24"/>
        </w:rPr>
      </w:pPr>
    </w:p>
    <w:p w14:paraId="0E23B082" w14:textId="77777777" w:rsidR="004F189C" w:rsidRPr="00F677BD" w:rsidRDefault="004F189C" w:rsidP="004F189C">
      <w:pPr>
        <w:jc w:val="both"/>
        <w:rPr>
          <w:rFonts w:ascii="Times New Roman" w:hAnsi="Times New Roman" w:cs="Times New Roman"/>
          <w:sz w:val="24"/>
          <w:szCs w:val="24"/>
        </w:rPr>
      </w:pPr>
    </w:p>
    <w:p w14:paraId="0A373230" w14:textId="77777777" w:rsidR="004F189C" w:rsidRPr="00F677BD" w:rsidRDefault="004F189C" w:rsidP="004F189C">
      <w:pPr>
        <w:jc w:val="both"/>
        <w:rPr>
          <w:rFonts w:ascii="Times New Roman" w:hAnsi="Times New Roman" w:cs="Times New Roman"/>
          <w:sz w:val="24"/>
          <w:szCs w:val="24"/>
        </w:rPr>
      </w:pPr>
    </w:p>
    <w:p w14:paraId="028D0F71" w14:textId="77777777" w:rsidR="004F189C" w:rsidRPr="00F677BD" w:rsidRDefault="004F189C" w:rsidP="004F189C">
      <w:pPr>
        <w:jc w:val="both"/>
        <w:rPr>
          <w:rFonts w:ascii="Times New Roman" w:hAnsi="Times New Roman" w:cs="Times New Roman"/>
          <w:sz w:val="24"/>
          <w:szCs w:val="24"/>
        </w:rPr>
      </w:pPr>
    </w:p>
    <w:p w14:paraId="789617C5" w14:textId="77777777" w:rsidR="004F189C" w:rsidRPr="00F677BD" w:rsidRDefault="004F189C" w:rsidP="004F189C">
      <w:pPr>
        <w:jc w:val="both"/>
        <w:rPr>
          <w:rFonts w:ascii="Times New Roman" w:hAnsi="Times New Roman" w:cs="Times New Roman"/>
          <w:sz w:val="24"/>
          <w:szCs w:val="24"/>
        </w:rPr>
      </w:pPr>
    </w:p>
    <w:p w14:paraId="311AE9D7" w14:textId="77777777" w:rsidR="004F189C" w:rsidRPr="00F677BD" w:rsidRDefault="004F189C" w:rsidP="004F189C">
      <w:pPr>
        <w:jc w:val="both"/>
        <w:rPr>
          <w:rFonts w:ascii="Times New Roman" w:hAnsi="Times New Roman" w:cs="Times New Roman"/>
          <w:sz w:val="24"/>
          <w:szCs w:val="24"/>
        </w:rPr>
      </w:pPr>
    </w:p>
    <w:p w14:paraId="70899EAA" w14:textId="77777777" w:rsidR="004F189C" w:rsidRPr="00F677BD" w:rsidRDefault="004F189C" w:rsidP="004F189C">
      <w:pPr>
        <w:jc w:val="both"/>
        <w:rPr>
          <w:rFonts w:ascii="Times New Roman" w:hAnsi="Times New Roman" w:cs="Times New Roman"/>
          <w:sz w:val="24"/>
          <w:szCs w:val="24"/>
        </w:rPr>
      </w:pPr>
    </w:p>
    <w:p w14:paraId="6A98DD7C" w14:textId="77777777" w:rsidR="004F189C" w:rsidRPr="00F677BD" w:rsidRDefault="004F189C" w:rsidP="004F189C">
      <w:pPr>
        <w:jc w:val="both"/>
        <w:rPr>
          <w:rFonts w:ascii="Times New Roman" w:hAnsi="Times New Roman" w:cs="Times New Roman"/>
          <w:sz w:val="24"/>
          <w:szCs w:val="24"/>
        </w:rPr>
      </w:pPr>
    </w:p>
    <w:p w14:paraId="0575D676" w14:textId="77777777" w:rsidR="004F189C" w:rsidRPr="00F677BD" w:rsidRDefault="004F189C" w:rsidP="004F189C">
      <w:pPr>
        <w:jc w:val="both"/>
        <w:rPr>
          <w:rFonts w:ascii="Times New Roman" w:hAnsi="Times New Roman" w:cs="Times New Roman"/>
          <w:sz w:val="24"/>
          <w:szCs w:val="24"/>
        </w:rPr>
      </w:pPr>
    </w:p>
    <w:p w14:paraId="14B11C60" w14:textId="77777777" w:rsidR="004F189C" w:rsidRPr="00F677BD" w:rsidRDefault="004F189C" w:rsidP="004F189C">
      <w:pPr>
        <w:jc w:val="both"/>
        <w:rPr>
          <w:rFonts w:ascii="Times New Roman" w:hAnsi="Times New Roman" w:cs="Times New Roman"/>
          <w:sz w:val="24"/>
          <w:szCs w:val="24"/>
        </w:rPr>
      </w:pPr>
    </w:p>
    <w:p w14:paraId="699A487E" w14:textId="77777777" w:rsidR="004F189C" w:rsidRPr="00F677BD" w:rsidRDefault="004F189C" w:rsidP="004F189C">
      <w:pPr>
        <w:jc w:val="both"/>
        <w:rPr>
          <w:rFonts w:ascii="Times New Roman" w:hAnsi="Times New Roman" w:cs="Times New Roman"/>
          <w:sz w:val="24"/>
          <w:szCs w:val="24"/>
        </w:rPr>
      </w:pPr>
    </w:p>
    <w:p w14:paraId="5EDBFDC3" w14:textId="77777777" w:rsidR="004F189C" w:rsidRPr="00F677BD" w:rsidRDefault="004F189C" w:rsidP="004F189C">
      <w:pPr>
        <w:jc w:val="both"/>
        <w:rPr>
          <w:rFonts w:ascii="Times New Roman" w:hAnsi="Times New Roman" w:cs="Times New Roman"/>
          <w:sz w:val="24"/>
          <w:szCs w:val="24"/>
        </w:rPr>
      </w:pPr>
    </w:p>
    <w:p w14:paraId="38A30293" w14:textId="77777777" w:rsidR="004F189C" w:rsidRPr="00F677BD" w:rsidRDefault="004F189C" w:rsidP="004F189C">
      <w:pPr>
        <w:jc w:val="both"/>
        <w:rPr>
          <w:rFonts w:ascii="Times New Roman" w:hAnsi="Times New Roman" w:cs="Times New Roman"/>
          <w:sz w:val="24"/>
          <w:szCs w:val="24"/>
        </w:rPr>
      </w:pPr>
    </w:p>
    <w:p w14:paraId="60A687FC" w14:textId="77777777" w:rsidR="004F189C" w:rsidRPr="00D635CA" w:rsidRDefault="004F189C" w:rsidP="004F189C"/>
    <w:p w14:paraId="6FBBAC6E" w14:textId="77777777" w:rsidR="004F189C" w:rsidRDefault="004F189C" w:rsidP="004F189C">
      <w:pPr>
        <w:pStyle w:val="Heading1"/>
        <w:jc w:val="center"/>
      </w:pPr>
      <w:bookmarkStart w:id="607" w:name="_Toc211587323"/>
      <w:bookmarkStart w:id="608" w:name="_Toc211595339"/>
      <w:r w:rsidRPr="00AC5F9C">
        <w:t>Appendix H</w:t>
      </w:r>
      <w:bookmarkEnd w:id="607"/>
      <w:bookmarkEnd w:id="608"/>
    </w:p>
    <w:p w14:paraId="0DD2E8A8" w14:textId="77777777" w:rsidR="004F189C" w:rsidRDefault="004F189C" w:rsidP="004F189C"/>
    <w:p w14:paraId="6F342FB3" w14:textId="77777777" w:rsidR="004F189C" w:rsidRDefault="004F189C" w:rsidP="004F189C"/>
    <w:p w14:paraId="4016C87C" w14:textId="77777777" w:rsidR="004F189C" w:rsidRDefault="004F189C" w:rsidP="004F189C"/>
    <w:p w14:paraId="45160A99" w14:textId="77777777" w:rsidR="004F189C" w:rsidRDefault="004F189C" w:rsidP="004F189C"/>
    <w:p w14:paraId="79A16958" w14:textId="77777777" w:rsidR="004F189C" w:rsidRDefault="004F189C" w:rsidP="004F189C"/>
    <w:p w14:paraId="40534609" w14:textId="77777777" w:rsidR="004F189C" w:rsidRDefault="004F189C" w:rsidP="004F189C"/>
    <w:p w14:paraId="55B2A4DB" w14:textId="77777777" w:rsidR="004F189C" w:rsidRDefault="004F189C" w:rsidP="004F189C"/>
    <w:p w14:paraId="416B3A61" w14:textId="77777777" w:rsidR="004F189C" w:rsidRDefault="004F189C" w:rsidP="004F189C"/>
    <w:p w14:paraId="49AB6664" w14:textId="77777777" w:rsidR="004F189C" w:rsidRDefault="004F189C" w:rsidP="004F189C"/>
    <w:p w14:paraId="4F83EB49" w14:textId="77777777" w:rsidR="004F189C" w:rsidRDefault="004F189C" w:rsidP="004F189C"/>
    <w:p w14:paraId="12E62B03" w14:textId="77777777" w:rsidR="004F189C" w:rsidRDefault="004F189C" w:rsidP="004F189C"/>
    <w:p w14:paraId="230CBD40" w14:textId="77777777" w:rsidR="004F189C" w:rsidRDefault="004F189C" w:rsidP="004F189C"/>
    <w:p w14:paraId="3AC50BB4" w14:textId="77777777" w:rsidR="004F189C" w:rsidRDefault="004F189C" w:rsidP="004F189C"/>
    <w:p w14:paraId="345ECEDC" w14:textId="77777777" w:rsidR="004F189C" w:rsidRDefault="004F189C" w:rsidP="004F189C"/>
    <w:p w14:paraId="343298ED" w14:textId="77777777" w:rsidR="004F189C" w:rsidRDefault="004F189C" w:rsidP="004F189C"/>
    <w:p w14:paraId="14218F1F" w14:textId="77777777" w:rsidR="004F189C" w:rsidRDefault="004F189C" w:rsidP="004F189C"/>
    <w:p w14:paraId="667C55A0" w14:textId="77777777" w:rsidR="004F189C" w:rsidRDefault="004F189C" w:rsidP="004F189C"/>
    <w:p w14:paraId="4AEDD243" w14:textId="77777777" w:rsidR="004F189C" w:rsidRDefault="004F189C" w:rsidP="004F189C"/>
    <w:p w14:paraId="20A826D7" w14:textId="77777777" w:rsidR="004F189C" w:rsidRDefault="004F189C" w:rsidP="004F189C"/>
    <w:p w14:paraId="6DE6B90E" w14:textId="77777777" w:rsidR="004F189C" w:rsidRDefault="004F189C" w:rsidP="004F189C"/>
    <w:p w14:paraId="47563BB5" w14:textId="77777777" w:rsidR="004F189C" w:rsidRDefault="004F189C" w:rsidP="004F189C"/>
    <w:p w14:paraId="523D5EB4" w14:textId="77777777" w:rsidR="004F189C" w:rsidRDefault="004F189C" w:rsidP="004F189C"/>
    <w:p w14:paraId="1766F1F7" w14:textId="77777777" w:rsidR="004F189C" w:rsidRDefault="004F189C" w:rsidP="004F189C"/>
    <w:p w14:paraId="635D4AA6" w14:textId="77777777" w:rsidR="004F189C" w:rsidRDefault="004F189C" w:rsidP="004F189C"/>
    <w:p w14:paraId="0D05ABCF" w14:textId="77777777" w:rsidR="004F189C" w:rsidRDefault="004F189C" w:rsidP="004F189C"/>
    <w:p w14:paraId="2D9CCE16" w14:textId="77777777" w:rsidR="004F189C" w:rsidRDefault="004F189C" w:rsidP="004F189C"/>
    <w:p w14:paraId="739AEA12" w14:textId="77777777" w:rsidR="004F189C" w:rsidRDefault="004F189C" w:rsidP="004F189C"/>
    <w:p w14:paraId="1912AAB4" w14:textId="77777777" w:rsidR="004F189C" w:rsidRDefault="004F189C" w:rsidP="004F189C"/>
    <w:p w14:paraId="7C2B8019" w14:textId="77777777" w:rsidR="004F189C" w:rsidRDefault="004F189C" w:rsidP="004F189C"/>
    <w:p w14:paraId="2BDE2E94" w14:textId="77777777" w:rsidR="004F189C" w:rsidRDefault="004F189C" w:rsidP="004F189C"/>
    <w:p w14:paraId="05ADA209" w14:textId="77777777" w:rsidR="004F189C" w:rsidRDefault="004F189C" w:rsidP="004F189C"/>
    <w:p w14:paraId="712DE492" w14:textId="77777777" w:rsidR="004F189C" w:rsidRDefault="004F189C" w:rsidP="004F189C"/>
    <w:p w14:paraId="08A6A2D0" w14:textId="77777777" w:rsidR="004F189C" w:rsidRDefault="004F189C" w:rsidP="004F189C"/>
    <w:p w14:paraId="7BC0BD15" w14:textId="77777777" w:rsidR="004F189C" w:rsidRDefault="004F189C" w:rsidP="004F189C"/>
    <w:p w14:paraId="2C22BF53" w14:textId="77777777" w:rsidR="004F189C" w:rsidRDefault="004F189C" w:rsidP="004F189C"/>
    <w:p w14:paraId="4C128DD2" w14:textId="77777777" w:rsidR="004F189C" w:rsidRDefault="004F189C" w:rsidP="004F189C"/>
    <w:p w14:paraId="7ED793BE" w14:textId="77777777" w:rsidR="004F189C" w:rsidRDefault="004F189C" w:rsidP="004F189C"/>
    <w:p w14:paraId="2F4BD3CA" w14:textId="77777777" w:rsidR="004F189C" w:rsidRDefault="004F189C" w:rsidP="004F189C"/>
    <w:p w14:paraId="0B08B84A" w14:textId="77777777" w:rsidR="004F189C" w:rsidRDefault="004F189C" w:rsidP="004F189C"/>
    <w:p w14:paraId="6892A26E" w14:textId="77777777" w:rsidR="004F189C" w:rsidRDefault="004F189C" w:rsidP="004F189C"/>
    <w:p w14:paraId="5C6E54F7" w14:textId="77777777" w:rsidR="004F189C" w:rsidRDefault="004F189C" w:rsidP="004F189C"/>
    <w:p w14:paraId="0FBE5D01" w14:textId="77777777" w:rsidR="004F189C" w:rsidRDefault="004F189C" w:rsidP="004F189C"/>
    <w:p w14:paraId="1502979A" w14:textId="77777777" w:rsidR="004F189C" w:rsidRDefault="004F189C" w:rsidP="004F189C"/>
    <w:p w14:paraId="1F7EB72E" w14:textId="77777777" w:rsidR="004F189C" w:rsidRDefault="004F189C" w:rsidP="004F189C"/>
    <w:p w14:paraId="5B461715" w14:textId="77777777" w:rsidR="004F189C" w:rsidRDefault="004F189C" w:rsidP="004F189C"/>
    <w:p w14:paraId="2AF06363" w14:textId="77777777" w:rsidR="004F189C" w:rsidRPr="00B01F56" w:rsidRDefault="004F189C" w:rsidP="004F189C">
      <w:pPr>
        <w:jc w:val="both"/>
        <w:rPr>
          <w:rFonts w:ascii="Times New Roman" w:hAnsi="Times New Roman" w:cs="Times New Roman"/>
          <w:sz w:val="24"/>
          <w:szCs w:val="24"/>
        </w:rPr>
      </w:pPr>
      <w:r w:rsidRPr="00B01F56">
        <w:rPr>
          <w:rFonts w:ascii="Times New Roman" w:hAnsi="Times New Roman" w:cs="Times New Roman"/>
          <w:noProof/>
          <w:sz w:val="24"/>
          <w:szCs w:val="24"/>
        </w:rPr>
        <w:drawing>
          <wp:anchor distT="0" distB="0" distL="114300" distR="114300" simplePos="0" relativeHeight="251649536" behindDoc="1" locked="0" layoutInCell="1" allowOverlap="1" wp14:anchorId="76A92CC7" wp14:editId="5327B817">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1694756236"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56236"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63218FE0" w14:textId="77777777" w:rsidR="004F189C" w:rsidRPr="00B01F56" w:rsidRDefault="004F189C" w:rsidP="004F189C">
      <w:pPr>
        <w:jc w:val="both"/>
        <w:rPr>
          <w:rFonts w:ascii="Times New Roman" w:hAnsi="Times New Roman" w:cs="Times New Roman"/>
          <w:sz w:val="24"/>
          <w:szCs w:val="24"/>
        </w:rPr>
      </w:pPr>
    </w:p>
    <w:p w14:paraId="19996616" w14:textId="77777777" w:rsidR="004F189C" w:rsidRPr="00B01F56" w:rsidRDefault="004F189C" w:rsidP="004F189C">
      <w:pPr>
        <w:jc w:val="both"/>
        <w:rPr>
          <w:rFonts w:ascii="Times New Roman" w:hAnsi="Times New Roman" w:cs="Times New Roman"/>
          <w:sz w:val="24"/>
          <w:szCs w:val="24"/>
        </w:rPr>
      </w:pPr>
    </w:p>
    <w:p w14:paraId="2CEE0813" w14:textId="77777777" w:rsidR="004F189C" w:rsidRPr="00B01F56" w:rsidRDefault="004F189C" w:rsidP="004F189C">
      <w:pPr>
        <w:jc w:val="both"/>
        <w:rPr>
          <w:rFonts w:ascii="Times New Roman" w:hAnsi="Times New Roman" w:cs="Times New Roman"/>
          <w:sz w:val="24"/>
          <w:szCs w:val="24"/>
        </w:rPr>
      </w:pPr>
    </w:p>
    <w:p w14:paraId="42B88F94" w14:textId="77777777" w:rsidR="004F189C" w:rsidRPr="00B01F56" w:rsidRDefault="004F189C" w:rsidP="004F189C">
      <w:pPr>
        <w:jc w:val="both"/>
        <w:rPr>
          <w:rFonts w:ascii="Times New Roman" w:hAnsi="Times New Roman" w:cs="Times New Roman"/>
          <w:sz w:val="24"/>
          <w:szCs w:val="24"/>
        </w:rPr>
      </w:pPr>
    </w:p>
    <w:p w14:paraId="3D68EFF7" w14:textId="77777777" w:rsidR="004F189C" w:rsidRPr="00B01F56" w:rsidRDefault="004F189C" w:rsidP="004F189C">
      <w:pPr>
        <w:jc w:val="both"/>
        <w:rPr>
          <w:rFonts w:ascii="Times New Roman" w:hAnsi="Times New Roman" w:cs="Times New Roman"/>
          <w:sz w:val="24"/>
          <w:szCs w:val="24"/>
        </w:rPr>
      </w:pPr>
    </w:p>
    <w:p w14:paraId="7DCAB057" w14:textId="77777777" w:rsidR="004F189C" w:rsidRPr="00B01F56" w:rsidRDefault="004F189C" w:rsidP="004F189C">
      <w:pPr>
        <w:jc w:val="both"/>
        <w:rPr>
          <w:rFonts w:ascii="Times New Roman" w:hAnsi="Times New Roman" w:cs="Times New Roman"/>
          <w:sz w:val="24"/>
          <w:szCs w:val="24"/>
        </w:rPr>
      </w:pPr>
    </w:p>
    <w:p w14:paraId="63DC0319" w14:textId="77777777" w:rsidR="004F189C" w:rsidRPr="00B01F56" w:rsidRDefault="004F189C" w:rsidP="004F189C">
      <w:pPr>
        <w:jc w:val="both"/>
        <w:rPr>
          <w:rFonts w:ascii="Times New Roman" w:hAnsi="Times New Roman" w:cs="Times New Roman"/>
          <w:sz w:val="24"/>
          <w:szCs w:val="24"/>
        </w:rPr>
      </w:pPr>
    </w:p>
    <w:p w14:paraId="0A6FBBEA" w14:textId="77777777" w:rsidR="004F189C" w:rsidRPr="00B01F56" w:rsidRDefault="004F189C" w:rsidP="004F189C">
      <w:pPr>
        <w:jc w:val="both"/>
        <w:rPr>
          <w:rFonts w:ascii="Times New Roman" w:hAnsi="Times New Roman" w:cs="Times New Roman"/>
          <w:sz w:val="24"/>
          <w:szCs w:val="24"/>
        </w:rPr>
      </w:pPr>
    </w:p>
    <w:p w14:paraId="7B88ADB6" w14:textId="77777777" w:rsidR="004F189C" w:rsidRPr="00B01F56" w:rsidRDefault="004F189C" w:rsidP="004F189C">
      <w:pPr>
        <w:jc w:val="both"/>
        <w:rPr>
          <w:rFonts w:ascii="Times New Roman" w:hAnsi="Times New Roman" w:cs="Times New Roman"/>
          <w:sz w:val="24"/>
          <w:szCs w:val="24"/>
        </w:rPr>
      </w:pPr>
    </w:p>
    <w:p w14:paraId="457D17AD" w14:textId="77777777" w:rsidR="004F189C" w:rsidRPr="00B01F56" w:rsidRDefault="004F189C" w:rsidP="004F189C">
      <w:pPr>
        <w:jc w:val="both"/>
        <w:rPr>
          <w:rFonts w:ascii="Times New Roman" w:hAnsi="Times New Roman" w:cs="Times New Roman"/>
          <w:sz w:val="24"/>
          <w:szCs w:val="24"/>
        </w:rPr>
      </w:pPr>
    </w:p>
    <w:p w14:paraId="6B022BBA" w14:textId="77777777" w:rsidR="004F189C" w:rsidRDefault="004F189C" w:rsidP="004F189C">
      <w:pPr>
        <w:jc w:val="both"/>
        <w:rPr>
          <w:rFonts w:ascii="Times New Roman" w:hAnsi="Times New Roman" w:cs="Times New Roman"/>
          <w:sz w:val="24"/>
          <w:szCs w:val="24"/>
        </w:rPr>
      </w:pPr>
    </w:p>
    <w:p w14:paraId="4D545D47" w14:textId="77777777" w:rsidR="004F189C" w:rsidRDefault="004F189C" w:rsidP="004F189C">
      <w:pPr>
        <w:jc w:val="both"/>
        <w:rPr>
          <w:rFonts w:ascii="Times New Roman" w:hAnsi="Times New Roman" w:cs="Times New Roman"/>
          <w:sz w:val="24"/>
          <w:szCs w:val="24"/>
        </w:rPr>
      </w:pPr>
    </w:p>
    <w:p w14:paraId="388B5D69" w14:textId="77777777" w:rsidR="004F189C" w:rsidRDefault="004F189C" w:rsidP="004F189C">
      <w:pPr>
        <w:jc w:val="both"/>
        <w:rPr>
          <w:rFonts w:ascii="Times New Roman" w:hAnsi="Times New Roman" w:cs="Times New Roman"/>
          <w:sz w:val="24"/>
          <w:szCs w:val="24"/>
        </w:rPr>
      </w:pPr>
    </w:p>
    <w:p w14:paraId="558B5F35" w14:textId="77777777" w:rsidR="004F189C" w:rsidRDefault="004F189C" w:rsidP="004F189C">
      <w:pPr>
        <w:jc w:val="both"/>
        <w:rPr>
          <w:rFonts w:ascii="Times New Roman" w:hAnsi="Times New Roman" w:cs="Times New Roman"/>
          <w:sz w:val="24"/>
          <w:szCs w:val="24"/>
        </w:rPr>
      </w:pPr>
    </w:p>
    <w:p w14:paraId="5ED05AD4" w14:textId="77777777" w:rsidR="004F189C" w:rsidRDefault="004F189C" w:rsidP="004F189C">
      <w:pPr>
        <w:jc w:val="both"/>
        <w:rPr>
          <w:rFonts w:ascii="Times New Roman" w:hAnsi="Times New Roman" w:cs="Times New Roman"/>
          <w:sz w:val="24"/>
          <w:szCs w:val="24"/>
        </w:rPr>
      </w:pPr>
    </w:p>
    <w:p w14:paraId="7A396A67" w14:textId="77777777" w:rsidR="004F189C" w:rsidRDefault="004F189C" w:rsidP="004F189C">
      <w:pPr>
        <w:jc w:val="both"/>
        <w:rPr>
          <w:rFonts w:ascii="Times New Roman" w:hAnsi="Times New Roman" w:cs="Times New Roman"/>
          <w:sz w:val="24"/>
          <w:szCs w:val="24"/>
        </w:rPr>
      </w:pPr>
    </w:p>
    <w:p w14:paraId="07B3E722" w14:textId="77777777" w:rsidR="004F189C" w:rsidRDefault="004F189C" w:rsidP="004F189C">
      <w:pPr>
        <w:jc w:val="both"/>
        <w:rPr>
          <w:rFonts w:ascii="Times New Roman" w:hAnsi="Times New Roman" w:cs="Times New Roman"/>
          <w:sz w:val="24"/>
          <w:szCs w:val="24"/>
        </w:rPr>
      </w:pPr>
    </w:p>
    <w:p w14:paraId="1BB6C49E" w14:textId="77777777" w:rsidR="004F189C" w:rsidRDefault="004F189C" w:rsidP="004F189C">
      <w:pPr>
        <w:jc w:val="both"/>
        <w:rPr>
          <w:rFonts w:ascii="Times New Roman" w:hAnsi="Times New Roman" w:cs="Times New Roman"/>
          <w:sz w:val="24"/>
          <w:szCs w:val="24"/>
        </w:rPr>
      </w:pPr>
    </w:p>
    <w:p w14:paraId="4DA19CE4" w14:textId="77777777" w:rsidR="004F189C" w:rsidRPr="00B01F56" w:rsidRDefault="004F189C" w:rsidP="004F189C">
      <w:pPr>
        <w:jc w:val="both"/>
        <w:rPr>
          <w:rFonts w:ascii="Times New Roman" w:hAnsi="Times New Roman" w:cs="Times New Roman"/>
          <w:sz w:val="24"/>
          <w:szCs w:val="24"/>
        </w:rPr>
      </w:pPr>
    </w:p>
    <w:p w14:paraId="4C0CB935" w14:textId="77777777" w:rsidR="004F189C" w:rsidRPr="003B7767" w:rsidRDefault="004F189C" w:rsidP="004F189C">
      <w:pPr>
        <w:jc w:val="center"/>
        <w:rPr>
          <w:rFonts w:ascii="Times New Roman" w:hAnsi="Times New Roman" w:cs="Times New Roman"/>
          <w:sz w:val="32"/>
          <w:szCs w:val="32"/>
        </w:rPr>
      </w:pPr>
      <w:r w:rsidRPr="003B7767">
        <w:rPr>
          <w:rFonts w:ascii="Times New Roman" w:hAnsi="Times New Roman" w:cs="Times New Roman"/>
          <w:sz w:val="32"/>
          <w:szCs w:val="32"/>
        </w:rPr>
        <w:t>New Zealand Tourism Forecasting</w:t>
      </w:r>
    </w:p>
    <w:p w14:paraId="1F2A130D" w14:textId="77777777" w:rsidR="004F189C" w:rsidRPr="003B7767" w:rsidRDefault="004F189C" w:rsidP="004F189C">
      <w:pPr>
        <w:jc w:val="center"/>
        <w:rPr>
          <w:rFonts w:ascii="Times New Roman" w:hAnsi="Times New Roman" w:cs="Times New Roman"/>
          <w:sz w:val="32"/>
          <w:szCs w:val="32"/>
        </w:rPr>
      </w:pPr>
      <w:r w:rsidRPr="003B7767">
        <w:rPr>
          <w:rFonts w:ascii="Times New Roman" w:hAnsi="Times New Roman" w:cs="Times New Roman"/>
          <w:sz w:val="32"/>
          <w:szCs w:val="32"/>
        </w:rPr>
        <w:t xml:space="preserve">Model </w:t>
      </w:r>
      <w:r>
        <w:rPr>
          <w:rFonts w:ascii="Times New Roman" w:hAnsi="Times New Roman" w:cs="Times New Roman"/>
          <w:sz w:val="32"/>
          <w:szCs w:val="32"/>
        </w:rPr>
        <w:t>ADP</w:t>
      </w:r>
      <w:r w:rsidRPr="003B7767">
        <w:rPr>
          <w:rFonts w:ascii="Times New Roman" w:hAnsi="Times New Roman" w:cs="Times New Roman"/>
          <w:sz w:val="32"/>
          <w:szCs w:val="32"/>
        </w:rPr>
        <w:t xml:space="preserve"> </w:t>
      </w:r>
      <w:proofErr w:type="spellStart"/>
      <w:r w:rsidRPr="003B7767">
        <w:rPr>
          <w:rFonts w:ascii="Times New Roman" w:hAnsi="Times New Roman" w:cs="Times New Roman"/>
          <w:sz w:val="32"/>
          <w:szCs w:val="32"/>
        </w:rPr>
        <w:t>SarimaX</w:t>
      </w:r>
      <w:proofErr w:type="spellEnd"/>
    </w:p>
    <w:p w14:paraId="2C29A9AC" w14:textId="77777777" w:rsidR="004F189C" w:rsidRPr="00B01F56" w:rsidRDefault="004F189C" w:rsidP="004F189C">
      <w:pPr>
        <w:jc w:val="both"/>
        <w:rPr>
          <w:rFonts w:ascii="Times New Roman" w:hAnsi="Times New Roman" w:cs="Times New Roman"/>
          <w:sz w:val="24"/>
          <w:szCs w:val="24"/>
        </w:rPr>
      </w:pPr>
    </w:p>
    <w:p w14:paraId="555EFE0E" w14:textId="77777777" w:rsidR="004F189C" w:rsidRPr="00B01F56" w:rsidRDefault="004F189C" w:rsidP="004F189C">
      <w:pPr>
        <w:jc w:val="both"/>
        <w:rPr>
          <w:rFonts w:ascii="Times New Roman" w:hAnsi="Times New Roman" w:cs="Times New Roman"/>
          <w:sz w:val="24"/>
          <w:szCs w:val="24"/>
        </w:rPr>
      </w:pPr>
    </w:p>
    <w:p w14:paraId="38453F5F" w14:textId="77777777" w:rsidR="004F189C" w:rsidRPr="00B01F56" w:rsidRDefault="004F189C" w:rsidP="004F189C">
      <w:pPr>
        <w:jc w:val="both"/>
        <w:rPr>
          <w:rFonts w:ascii="Times New Roman" w:hAnsi="Times New Roman" w:cs="Times New Roman"/>
          <w:sz w:val="24"/>
          <w:szCs w:val="24"/>
        </w:rPr>
      </w:pPr>
    </w:p>
    <w:p w14:paraId="539CE2A6" w14:textId="77777777" w:rsidR="004F189C" w:rsidRPr="00B01F56" w:rsidRDefault="004F189C" w:rsidP="004F189C">
      <w:pPr>
        <w:jc w:val="both"/>
        <w:rPr>
          <w:rFonts w:ascii="Times New Roman" w:hAnsi="Times New Roman" w:cs="Times New Roman"/>
          <w:sz w:val="24"/>
          <w:szCs w:val="24"/>
        </w:rPr>
      </w:pPr>
    </w:p>
    <w:p w14:paraId="44AFCA8E" w14:textId="77777777" w:rsidR="004F189C" w:rsidRPr="00B01F56" w:rsidRDefault="004F189C" w:rsidP="004F189C">
      <w:pPr>
        <w:jc w:val="both"/>
        <w:rPr>
          <w:rFonts w:ascii="Times New Roman" w:hAnsi="Times New Roman" w:cs="Times New Roman"/>
          <w:sz w:val="24"/>
          <w:szCs w:val="24"/>
        </w:rPr>
      </w:pPr>
    </w:p>
    <w:p w14:paraId="26FA71AB" w14:textId="77777777" w:rsidR="004F189C" w:rsidRPr="00B01F56" w:rsidRDefault="004F189C" w:rsidP="004F189C">
      <w:pPr>
        <w:jc w:val="both"/>
        <w:rPr>
          <w:rFonts w:ascii="Times New Roman" w:hAnsi="Times New Roman" w:cs="Times New Roman"/>
          <w:sz w:val="24"/>
          <w:szCs w:val="24"/>
        </w:rPr>
      </w:pPr>
    </w:p>
    <w:p w14:paraId="70E77CEB" w14:textId="77777777" w:rsidR="004F189C" w:rsidRPr="00B01F56" w:rsidRDefault="004F189C" w:rsidP="004F189C">
      <w:pPr>
        <w:jc w:val="both"/>
        <w:rPr>
          <w:rFonts w:ascii="Times New Roman" w:hAnsi="Times New Roman" w:cs="Times New Roman"/>
          <w:sz w:val="24"/>
          <w:szCs w:val="24"/>
        </w:rPr>
      </w:pPr>
    </w:p>
    <w:p w14:paraId="7BB02E5E" w14:textId="77777777" w:rsidR="004F189C" w:rsidRPr="00B01F56" w:rsidRDefault="004F189C" w:rsidP="004F189C">
      <w:pPr>
        <w:jc w:val="both"/>
        <w:rPr>
          <w:rFonts w:ascii="Times New Roman" w:hAnsi="Times New Roman" w:cs="Times New Roman"/>
          <w:sz w:val="24"/>
          <w:szCs w:val="24"/>
        </w:rPr>
      </w:pPr>
    </w:p>
    <w:p w14:paraId="30EFB4AD" w14:textId="77777777" w:rsidR="004F189C" w:rsidRPr="00B01F56" w:rsidRDefault="004F189C" w:rsidP="004F189C">
      <w:pPr>
        <w:jc w:val="both"/>
        <w:rPr>
          <w:rFonts w:ascii="Times New Roman" w:hAnsi="Times New Roman" w:cs="Times New Roman"/>
          <w:sz w:val="24"/>
          <w:szCs w:val="24"/>
        </w:rPr>
      </w:pPr>
    </w:p>
    <w:p w14:paraId="76F3134E" w14:textId="77777777" w:rsidR="004F189C" w:rsidRPr="00B01F56" w:rsidRDefault="004F189C" w:rsidP="004F189C">
      <w:pPr>
        <w:jc w:val="both"/>
        <w:rPr>
          <w:rFonts w:ascii="Times New Roman" w:hAnsi="Times New Roman" w:cs="Times New Roman"/>
          <w:sz w:val="24"/>
          <w:szCs w:val="24"/>
        </w:rPr>
      </w:pPr>
    </w:p>
    <w:p w14:paraId="66389BF5" w14:textId="77777777" w:rsidR="004F189C" w:rsidRPr="00B01F56" w:rsidRDefault="004F189C" w:rsidP="004F189C">
      <w:pPr>
        <w:jc w:val="both"/>
        <w:rPr>
          <w:rFonts w:ascii="Times New Roman" w:hAnsi="Times New Roman" w:cs="Times New Roman"/>
          <w:sz w:val="24"/>
          <w:szCs w:val="24"/>
        </w:rPr>
      </w:pPr>
    </w:p>
    <w:p w14:paraId="24C3F354" w14:textId="77777777" w:rsidR="004F189C" w:rsidRPr="00B01F56" w:rsidRDefault="004F189C" w:rsidP="004F189C">
      <w:pPr>
        <w:jc w:val="both"/>
        <w:rPr>
          <w:rFonts w:ascii="Times New Roman" w:hAnsi="Times New Roman" w:cs="Times New Roman"/>
          <w:sz w:val="24"/>
          <w:szCs w:val="24"/>
        </w:rPr>
      </w:pPr>
    </w:p>
    <w:p w14:paraId="0C5A9185" w14:textId="77777777" w:rsidR="004F189C" w:rsidRPr="00B01F56" w:rsidRDefault="004F189C" w:rsidP="004F189C">
      <w:pPr>
        <w:spacing w:after="160"/>
        <w:jc w:val="both"/>
        <w:rPr>
          <w:rFonts w:ascii="Times New Roman" w:hAnsi="Times New Roman" w:cs="Times New Roman"/>
          <w:sz w:val="24"/>
          <w:szCs w:val="24"/>
        </w:rPr>
      </w:pPr>
      <w:r w:rsidRPr="00B01F56">
        <w:rPr>
          <w:rFonts w:ascii="Times New Roman" w:hAnsi="Times New Roman" w:cs="Times New Roman"/>
          <w:sz w:val="24"/>
          <w:szCs w:val="24"/>
        </w:rPr>
        <w:t xml:space="preserve">IT7510 Capstone Semester Two 2025 </w:t>
      </w:r>
    </w:p>
    <w:p w14:paraId="098D510B" w14:textId="77777777" w:rsidR="004F189C" w:rsidRPr="00B01F56" w:rsidRDefault="004F189C" w:rsidP="004F189C">
      <w:pPr>
        <w:spacing w:after="158"/>
        <w:ind w:left="24"/>
        <w:jc w:val="both"/>
        <w:rPr>
          <w:rFonts w:ascii="Times New Roman" w:hAnsi="Times New Roman" w:cs="Times New Roman"/>
          <w:sz w:val="24"/>
          <w:szCs w:val="24"/>
        </w:rPr>
      </w:pPr>
      <w:r w:rsidRPr="00B01F56">
        <w:rPr>
          <w:rFonts w:ascii="Times New Roman" w:hAnsi="Times New Roman" w:cs="Times New Roman"/>
          <w:sz w:val="24"/>
          <w:szCs w:val="24"/>
        </w:rPr>
        <w:t xml:space="preserve">Project name: </w:t>
      </w:r>
      <w:proofErr w:type="spellStart"/>
      <w:r w:rsidRPr="00B01F56">
        <w:rPr>
          <w:rFonts w:ascii="Times New Roman" w:hAnsi="Times New Roman" w:cs="Times New Roman"/>
          <w:sz w:val="24"/>
          <w:szCs w:val="24"/>
        </w:rPr>
        <w:t>FutureTourism.LSG</w:t>
      </w:r>
      <w:proofErr w:type="spellEnd"/>
    </w:p>
    <w:p w14:paraId="0D6ACF8B" w14:textId="77777777" w:rsidR="004F189C" w:rsidRPr="00B01F56" w:rsidRDefault="004F189C" w:rsidP="004F189C">
      <w:pPr>
        <w:spacing w:after="203"/>
        <w:jc w:val="both"/>
        <w:rPr>
          <w:rFonts w:ascii="Times New Roman" w:hAnsi="Times New Roman" w:cs="Times New Roman"/>
          <w:sz w:val="24"/>
          <w:szCs w:val="24"/>
        </w:rPr>
      </w:pPr>
      <w:r w:rsidRPr="00B01F56">
        <w:rPr>
          <w:rFonts w:ascii="Times New Roman" w:hAnsi="Times New Roman" w:cs="Times New Roman"/>
          <w:sz w:val="24"/>
          <w:szCs w:val="24"/>
        </w:rPr>
        <w:t xml:space="preserve">Group name: LSG </w:t>
      </w:r>
    </w:p>
    <w:p w14:paraId="55A8B1FB" w14:textId="77777777" w:rsidR="004F189C" w:rsidRPr="00B01F56" w:rsidRDefault="004F189C" w:rsidP="004F189C">
      <w:pPr>
        <w:spacing w:after="201"/>
        <w:jc w:val="both"/>
        <w:rPr>
          <w:rFonts w:ascii="Times New Roman" w:hAnsi="Times New Roman" w:cs="Times New Roman"/>
          <w:sz w:val="24"/>
          <w:szCs w:val="24"/>
        </w:rPr>
      </w:pPr>
      <w:r w:rsidRPr="00B01F56">
        <w:rPr>
          <w:rFonts w:ascii="Times New Roman" w:hAnsi="Times New Roman" w:cs="Times New Roman"/>
          <w:sz w:val="24"/>
          <w:szCs w:val="24"/>
        </w:rPr>
        <w:t xml:space="preserve">Name: Lakshya Mann, Shivam Arora, Gowtham R Panicker  </w:t>
      </w:r>
    </w:p>
    <w:p w14:paraId="43C0C3A6" w14:textId="77777777" w:rsidR="004F189C" w:rsidRPr="00B01F56" w:rsidRDefault="004F189C" w:rsidP="004F189C">
      <w:pPr>
        <w:jc w:val="both"/>
        <w:rPr>
          <w:rFonts w:ascii="Times New Roman" w:hAnsi="Times New Roman" w:cs="Times New Roman"/>
          <w:sz w:val="24"/>
          <w:szCs w:val="24"/>
        </w:rPr>
      </w:pPr>
      <w:r w:rsidRPr="00B01F56">
        <w:rPr>
          <w:rFonts w:ascii="Times New Roman" w:hAnsi="Times New Roman" w:cs="Times New Roman"/>
          <w:sz w:val="24"/>
          <w:szCs w:val="24"/>
        </w:rPr>
        <w:t>Client Name: Dr. Trang Do</w:t>
      </w:r>
    </w:p>
    <w:p w14:paraId="551E8C7F" w14:textId="77777777" w:rsidR="004F189C" w:rsidRPr="00B01F56" w:rsidRDefault="004F189C" w:rsidP="004F189C">
      <w:pPr>
        <w:jc w:val="both"/>
        <w:rPr>
          <w:rFonts w:ascii="Times New Roman" w:hAnsi="Times New Roman" w:cs="Times New Roman"/>
          <w:sz w:val="24"/>
          <w:szCs w:val="24"/>
        </w:rPr>
      </w:pPr>
    </w:p>
    <w:sdt>
      <w:sdtPr>
        <w:rPr>
          <w:rFonts w:ascii="Times New Roman" w:eastAsia="Arial" w:hAnsi="Times New Roman" w:cs="Times New Roman"/>
          <w:color w:val="auto"/>
          <w:sz w:val="24"/>
          <w:szCs w:val="24"/>
          <w:lang w:val="en-NZ" w:eastAsia="en-NZ"/>
        </w:rPr>
        <w:id w:val="118188844"/>
        <w:docPartObj>
          <w:docPartGallery w:val="Table of Contents"/>
          <w:docPartUnique/>
        </w:docPartObj>
      </w:sdtPr>
      <w:sdtEndPr>
        <w:rPr>
          <w:b/>
          <w:bCs/>
          <w:noProof/>
        </w:rPr>
      </w:sdtEndPr>
      <w:sdtContent>
        <w:p w14:paraId="1000D222" w14:textId="77777777" w:rsidR="004F189C" w:rsidRPr="003B7767" w:rsidRDefault="004F189C" w:rsidP="004F189C">
          <w:pPr>
            <w:pStyle w:val="TOCHeading"/>
            <w:jc w:val="both"/>
            <w:rPr>
              <w:rFonts w:ascii="Times New Roman" w:hAnsi="Times New Roman" w:cs="Times New Roman"/>
              <w:sz w:val="28"/>
              <w:szCs w:val="28"/>
            </w:rPr>
          </w:pPr>
          <w:r w:rsidRPr="003B7767">
            <w:rPr>
              <w:rFonts w:ascii="Times New Roman" w:hAnsi="Times New Roman" w:cs="Times New Roman"/>
              <w:sz w:val="28"/>
              <w:szCs w:val="28"/>
            </w:rPr>
            <w:t>Contents</w:t>
          </w:r>
        </w:p>
        <w:p w14:paraId="0A8A2EB5" w14:textId="77777777" w:rsidR="004F189C" w:rsidRDefault="004F189C" w:rsidP="004F189C">
          <w:pPr>
            <w:pStyle w:val="TOC1"/>
            <w:tabs>
              <w:tab w:val="right" w:leader="dot" w:pos="9016"/>
            </w:tabs>
            <w:rPr>
              <w:noProof/>
            </w:rPr>
          </w:pPr>
          <w:r w:rsidRPr="00B01F56">
            <w:rPr>
              <w:rFonts w:ascii="Times New Roman" w:hAnsi="Times New Roman" w:cs="Times New Roman"/>
              <w:sz w:val="24"/>
              <w:szCs w:val="24"/>
            </w:rPr>
            <w:fldChar w:fldCharType="begin"/>
          </w:r>
          <w:r w:rsidRPr="00B01F56">
            <w:rPr>
              <w:rFonts w:ascii="Times New Roman" w:hAnsi="Times New Roman" w:cs="Times New Roman"/>
              <w:sz w:val="24"/>
              <w:szCs w:val="24"/>
            </w:rPr>
            <w:instrText xml:space="preserve"> TOC \o "1-3" \h \z \u </w:instrText>
          </w:r>
          <w:r w:rsidRPr="00B01F56">
            <w:rPr>
              <w:rFonts w:ascii="Times New Roman" w:hAnsi="Times New Roman" w:cs="Times New Roman"/>
              <w:sz w:val="24"/>
              <w:szCs w:val="24"/>
            </w:rPr>
            <w:fldChar w:fldCharType="separate"/>
          </w:r>
          <w:hyperlink w:anchor="_Toc211559192" w:history="1">
            <w:r w:rsidRPr="00873D4C">
              <w:rPr>
                <w:rStyle w:val="Hyperlink"/>
                <w:noProof/>
              </w:rPr>
              <w:t>Executive Summary</w:t>
            </w:r>
            <w:r>
              <w:rPr>
                <w:noProof/>
                <w:webHidden/>
              </w:rPr>
              <w:tab/>
            </w:r>
            <w:r>
              <w:rPr>
                <w:noProof/>
                <w:webHidden/>
              </w:rPr>
              <w:fldChar w:fldCharType="begin"/>
            </w:r>
            <w:r>
              <w:rPr>
                <w:noProof/>
                <w:webHidden/>
              </w:rPr>
              <w:instrText xml:space="preserve"> PAGEREF _Toc211559192 \h </w:instrText>
            </w:r>
            <w:r>
              <w:rPr>
                <w:noProof/>
                <w:webHidden/>
              </w:rPr>
            </w:r>
            <w:r>
              <w:rPr>
                <w:noProof/>
                <w:webHidden/>
              </w:rPr>
              <w:fldChar w:fldCharType="separate"/>
            </w:r>
            <w:r>
              <w:rPr>
                <w:noProof/>
                <w:webHidden/>
              </w:rPr>
              <w:t>3</w:t>
            </w:r>
            <w:r>
              <w:rPr>
                <w:noProof/>
                <w:webHidden/>
              </w:rPr>
              <w:fldChar w:fldCharType="end"/>
            </w:r>
          </w:hyperlink>
        </w:p>
        <w:p w14:paraId="722E8CC0" w14:textId="77777777" w:rsidR="004F189C" w:rsidRDefault="004F189C" w:rsidP="004F189C">
          <w:pPr>
            <w:pStyle w:val="TOC1"/>
            <w:tabs>
              <w:tab w:val="right" w:leader="dot" w:pos="9016"/>
            </w:tabs>
            <w:rPr>
              <w:noProof/>
            </w:rPr>
          </w:pPr>
          <w:hyperlink w:anchor="_Toc211559193" w:history="1">
            <w:r w:rsidRPr="00873D4C">
              <w:rPr>
                <w:rStyle w:val="Hyperlink"/>
                <w:noProof/>
              </w:rPr>
              <w:t>Project Overview</w:t>
            </w:r>
            <w:r>
              <w:rPr>
                <w:noProof/>
                <w:webHidden/>
              </w:rPr>
              <w:tab/>
            </w:r>
            <w:r>
              <w:rPr>
                <w:noProof/>
                <w:webHidden/>
              </w:rPr>
              <w:fldChar w:fldCharType="begin"/>
            </w:r>
            <w:r>
              <w:rPr>
                <w:noProof/>
                <w:webHidden/>
              </w:rPr>
              <w:instrText xml:space="preserve"> PAGEREF _Toc211559193 \h </w:instrText>
            </w:r>
            <w:r>
              <w:rPr>
                <w:noProof/>
                <w:webHidden/>
              </w:rPr>
            </w:r>
            <w:r>
              <w:rPr>
                <w:noProof/>
                <w:webHidden/>
              </w:rPr>
              <w:fldChar w:fldCharType="separate"/>
            </w:r>
            <w:r>
              <w:rPr>
                <w:noProof/>
                <w:webHidden/>
              </w:rPr>
              <w:t>4</w:t>
            </w:r>
            <w:r>
              <w:rPr>
                <w:noProof/>
                <w:webHidden/>
              </w:rPr>
              <w:fldChar w:fldCharType="end"/>
            </w:r>
          </w:hyperlink>
        </w:p>
        <w:p w14:paraId="7EDA8806" w14:textId="77777777" w:rsidR="004F189C" w:rsidRDefault="004F189C" w:rsidP="004F189C">
          <w:pPr>
            <w:pStyle w:val="TOC1"/>
            <w:tabs>
              <w:tab w:val="right" w:leader="dot" w:pos="9016"/>
            </w:tabs>
            <w:rPr>
              <w:noProof/>
            </w:rPr>
          </w:pPr>
          <w:hyperlink w:anchor="_Toc211559194" w:history="1">
            <w:r w:rsidRPr="00873D4C">
              <w:rPr>
                <w:rStyle w:val="Hyperlink"/>
                <w:noProof/>
              </w:rPr>
              <w:t>Methodology</w:t>
            </w:r>
            <w:r>
              <w:rPr>
                <w:noProof/>
                <w:webHidden/>
              </w:rPr>
              <w:tab/>
            </w:r>
            <w:r>
              <w:rPr>
                <w:noProof/>
                <w:webHidden/>
              </w:rPr>
              <w:fldChar w:fldCharType="begin"/>
            </w:r>
            <w:r>
              <w:rPr>
                <w:noProof/>
                <w:webHidden/>
              </w:rPr>
              <w:instrText xml:space="preserve"> PAGEREF _Toc211559194 \h </w:instrText>
            </w:r>
            <w:r>
              <w:rPr>
                <w:noProof/>
                <w:webHidden/>
              </w:rPr>
            </w:r>
            <w:r>
              <w:rPr>
                <w:noProof/>
                <w:webHidden/>
              </w:rPr>
              <w:fldChar w:fldCharType="separate"/>
            </w:r>
            <w:r>
              <w:rPr>
                <w:noProof/>
                <w:webHidden/>
              </w:rPr>
              <w:t>5</w:t>
            </w:r>
            <w:r>
              <w:rPr>
                <w:noProof/>
                <w:webHidden/>
              </w:rPr>
              <w:fldChar w:fldCharType="end"/>
            </w:r>
          </w:hyperlink>
        </w:p>
        <w:p w14:paraId="20A14C23" w14:textId="77777777" w:rsidR="004F189C" w:rsidRDefault="004F189C" w:rsidP="004F189C">
          <w:pPr>
            <w:pStyle w:val="TOC1"/>
            <w:tabs>
              <w:tab w:val="right" w:leader="dot" w:pos="9016"/>
            </w:tabs>
            <w:rPr>
              <w:noProof/>
            </w:rPr>
          </w:pPr>
          <w:hyperlink w:anchor="_Toc211559195" w:history="1">
            <w:r w:rsidRPr="00873D4C">
              <w:rPr>
                <w:rStyle w:val="Hyperlink"/>
                <w:noProof/>
              </w:rPr>
              <w:t>Recommendations</w:t>
            </w:r>
            <w:r>
              <w:rPr>
                <w:noProof/>
                <w:webHidden/>
              </w:rPr>
              <w:tab/>
            </w:r>
            <w:r>
              <w:rPr>
                <w:noProof/>
                <w:webHidden/>
              </w:rPr>
              <w:fldChar w:fldCharType="begin"/>
            </w:r>
            <w:r>
              <w:rPr>
                <w:noProof/>
                <w:webHidden/>
              </w:rPr>
              <w:instrText xml:space="preserve"> PAGEREF _Toc211559195 \h </w:instrText>
            </w:r>
            <w:r>
              <w:rPr>
                <w:noProof/>
                <w:webHidden/>
              </w:rPr>
            </w:r>
            <w:r>
              <w:rPr>
                <w:noProof/>
                <w:webHidden/>
              </w:rPr>
              <w:fldChar w:fldCharType="separate"/>
            </w:r>
            <w:r>
              <w:rPr>
                <w:noProof/>
                <w:webHidden/>
              </w:rPr>
              <w:t>7</w:t>
            </w:r>
            <w:r>
              <w:rPr>
                <w:noProof/>
                <w:webHidden/>
              </w:rPr>
              <w:fldChar w:fldCharType="end"/>
            </w:r>
          </w:hyperlink>
        </w:p>
        <w:p w14:paraId="66F29B3A" w14:textId="77777777" w:rsidR="004F189C" w:rsidRDefault="004F189C" w:rsidP="004F189C">
          <w:pPr>
            <w:pStyle w:val="TOC1"/>
            <w:tabs>
              <w:tab w:val="right" w:leader="dot" w:pos="9016"/>
            </w:tabs>
            <w:rPr>
              <w:noProof/>
            </w:rPr>
          </w:pPr>
          <w:hyperlink w:anchor="_Toc211559196" w:history="1">
            <w:r w:rsidRPr="00873D4C">
              <w:rPr>
                <w:rStyle w:val="Hyperlink"/>
                <w:noProof/>
              </w:rPr>
              <w:t>Conclusion</w:t>
            </w:r>
            <w:r>
              <w:rPr>
                <w:noProof/>
                <w:webHidden/>
              </w:rPr>
              <w:tab/>
            </w:r>
            <w:r>
              <w:rPr>
                <w:noProof/>
                <w:webHidden/>
              </w:rPr>
              <w:fldChar w:fldCharType="begin"/>
            </w:r>
            <w:r>
              <w:rPr>
                <w:noProof/>
                <w:webHidden/>
              </w:rPr>
              <w:instrText xml:space="preserve"> PAGEREF _Toc211559196 \h </w:instrText>
            </w:r>
            <w:r>
              <w:rPr>
                <w:noProof/>
                <w:webHidden/>
              </w:rPr>
            </w:r>
            <w:r>
              <w:rPr>
                <w:noProof/>
                <w:webHidden/>
              </w:rPr>
              <w:fldChar w:fldCharType="separate"/>
            </w:r>
            <w:r>
              <w:rPr>
                <w:noProof/>
                <w:webHidden/>
              </w:rPr>
              <w:t>8</w:t>
            </w:r>
            <w:r>
              <w:rPr>
                <w:noProof/>
                <w:webHidden/>
              </w:rPr>
              <w:fldChar w:fldCharType="end"/>
            </w:r>
          </w:hyperlink>
        </w:p>
        <w:p w14:paraId="0439E8F9" w14:textId="77777777" w:rsidR="004F189C" w:rsidRPr="00B01F56" w:rsidRDefault="004F189C" w:rsidP="004F189C">
          <w:pPr>
            <w:jc w:val="both"/>
            <w:rPr>
              <w:rFonts w:ascii="Times New Roman" w:hAnsi="Times New Roman" w:cs="Times New Roman"/>
              <w:sz w:val="24"/>
              <w:szCs w:val="24"/>
            </w:rPr>
          </w:pPr>
          <w:r w:rsidRPr="00B01F56">
            <w:rPr>
              <w:rFonts w:ascii="Times New Roman" w:hAnsi="Times New Roman" w:cs="Times New Roman"/>
              <w:b/>
              <w:bCs/>
              <w:noProof/>
              <w:sz w:val="24"/>
              <w:szCs w:val="24"/>
            </w:rPr>
            <w:fldChar w:fldCharType="end"/>
          </w:r>
        </w:p>
      </w:sdtContent>
    </w:sdt>
    <w:p w14:paraId="3CAB5753" w14:textId="77777777" w:rsidR="004F189C" w:rsidRPr="00B01F56" w:rsidRDefault="004F189C" w:rsidP="004F189C">
      <w:pPr>
        <w:jc w:val="both"/>
        <w:rPr>
          <w:rFonts w:ascii="Times New Roman" w:hAnsi="Times New Roman" w:cs="Times New Roman"/>
          <w:sz w:val="24"/>
          <w:szCs w:val="24"/>
        </w:rPr>
      </w:pPr>
    </w:p>
    <w:p w14:paraId="1441CDD7" w14:textId="77777777" w:rsidR="004F189C" w:rsidRPr="00B01F56" w:rsidRDefault="004F189C" w:rsidP="004F189C">
      <w:pPr>
        <w:jc w:val="both"/>
        <w:rPr>
          <w:rFonts w:ascii="Times New Roman" w:hAnsi="Times New Roman" w:cs="Times New Roman"/>
          <w:sz w:val="24"/>
          <w:szCs w:val="24"/>
        </w:rPr>
      </w:pPr>
    </w:p>
    <w:p w14:paraId="3B827DE8" w14:textId="77777777" w:rsidR="004F189C" w:rsidRPr="00B01F56" w:rsidRDefault="004F189C" w:rsidP="004F189C">
      <w:pPr>
        <w:jc w:val="both"/>
        <w:rPr>
          <w:rFonts w:ascii="Times New Roman" w:hAnsi="Times New Roman" w:cs="Times New Roman"/>
          <w:sz w:val="24"/>
          <w:szCs w:val="24"/>
        </w:rPr>
      </w:pPr>
    </w:p>
    <w:p w14:paraId="18250E17" w14:textId="77777777" w:rsidR="004F189C" w:rsidRPr="00B01F56" w:rsidRDefault="004F189C" w:rsidP="004F189C">
      <w:pPr>
        <w:jc w:val="both"/>
        <w:rPr>
          <w:rFonts w:ascii="Times New Roman" w:hAnsi="Times New Roman" w:cs="Times New Roman"/>
          <w:sz w:val="24"/>
          <w:szCs w:val="24"/>
        </w:rPr>
      </w:pPr>
    </w:p>
    <w:p w14:paraId="609A55E8" w14:textId="77777777" w:rsidR="004F189C" w:rsidRPr="00B01F56" w:rsidRDefault="004F189C" w:rsidP="004F189C">
      <w:pPr>
        <w:jc w:val="both"/>
        <w:rPr>
          <w:rFonts w:ascii="Times New Roman" w:hAnsi="Times New Roman" w:cs="Times New Roman"/>
          <w:sz w:val="24"/>
          <w:szCs w:val="24"/>
        </w:rPr>
      </w:pPr>
    </w:p>
    <w:p w14:paraId="1BDE7F0C" w14:textId="77777777" w:rsidR="004F189C" w:rsidRPr="00B01F56" w:rsidRDefault="004F189C" w:rsidP="004F189C">
      <w:pPr>
        <w:jc w:val="both"/>
        <w:rPr>
          <w:rFonts w:ascii="Times New Roman" w:hAnsi="Times New Roman" w:cs="Times New Roman"/>
          <w:sz w:val="24"/>
          <w:szCs w:val="24"/>
        </w:rPr>
      </w:pPr>
    </w:p>
    <w:p w14:paraId="41BCBA10" w14:textId="77777777" w:rsidR="004F189C" w:rsidRPr="00B01F56" w:rsidRDefault="004F189C" w:rsidP="004F189C">
      <w:pPr>
        <w:jc w:val="both"/>
        <w:rPr>
          <w:rFonts w:ascii="Times New Roman" w:hAnsi="Times New Roman" w:cs="Times New Roman"/>
          <w:sz w:val="24"/>
          <w:szCs w:val="24"/>
        </w:rPr>
      </w:pPr>
    </w:p>
    <w:p w14:paraId="003AD554" w14:textId="77777777" w:rsidR="004F189C" w:rsidRPr="00B01F56" w:rsidRDefault="004F189C" w:rsidP="004F189C">
      <w:pPr>
        <w:jc w:val="both"/>
        <w:rPr>
          <w:rFonts w:ascii="Times New Roman" w:hAnsi="Times New Roman" w:cs="Times New Roman"/>
          <w:sz w:val="24"/>
          <w:szCs w:val="24"/>
        </w:rPr>
      </w:pPr>
    </w:p>
    <w:p w14:paraId="6C169F00" w14:textId="77777777" w:rsidR="004F189C" w:rsidRPr="00B01F56" w:rsidRDefault="004F189C" w:rsidP="004F189C">
      <w:pPr>
        <w:jc w:val="both"/>
        <w:rPr>
          <w:rFonts w:ascii="Times New Roman" w:hAnsi="Times New Roman" w:cs="Times New Roman"/>
          <w:sz w:val="24"/>
          <w:szCs w:val="24"/>
        </w:rPr>
      </w:pPr>
    </w:p>
    <w:p w14:paraId="3ADEB8A4" w14:textId="77777777" w:rsidR="004F189C" w:rsidRPr="00B01F56" w:rsidRDefault="004F189C" w:rsidP="004F189C">
      <w:pPr>
        <w:jc w:val="both"/>
        <w:rPr>
          <w:rFonts w:ascii="Times New Roman" w:hAnsi="Times New Roman" w:cs="Times New Roman"/>
          <w:sz w:val="24"/>
          <w:szCs w:val="24"/>
        </w:rPr>
      </w:pPr>
    </w:p>
    <w:p w14:paraId="0D5E3430" w14:textId="77777777" w:rsidR="004F189C" w:rsidRPr="00B01F56" w:rsidRDefault="004F189C" w:rsidP="004F189C">
      <w:pPr>
        <w:jc w:val="both"/>
        <w:rPr>
          <w:rFonts w:ascii="Times New Roman" w:hAnsi="Times New Roman" w:cs="Times New Roman"/>
          <w:sz w:val="24"/>
          <w:szCs w:val="24"/>
        </w:rPr>
      </w:pPr>
    </w:p>
    <w:p w14:paraId="7204C949" w14:textId="77777777" w:rsidR="004F189C" w:rsidRPr="00B01F56" w:rsidRDefault="004F189C" w:rsidP="004F189C">
      <w:pPr>
        <w:jc w:val="both"/>
        <w:rPr>
          <w:rFonts w:ascii="Times New Roman" w:hAnsi="Times New Roman" w:cs="Times New Roman"/>
          <w:sz w:val="24"/>
          <w:szCs w:val="24"/>
        </w:rPr>
      </w:pPr>
    </w:p>
    <w:p w14:paraId="3CAAEA09" w14:textId="77777777" w:rsidR="004F189C" w:rsidRPr="00B01F56" w:rsidRDefault="004F189C" w:rsidP="004F189C">
      <w:pPr>
        <w:jc w:val="both"/>
        <w:rPr>
          <w:rFonts w:ascii="Times New Roman" w:hAnsi="Times New Roman" w:cs="Times New Roman"/>
          <w:sz w:val="24"/>
          <w:szCs w:val="24"/>
        </w:rPr>
      </w:pPr>
    </w:p>
    <w:p w14:paraId="03E12022" w14:textId="77777777" w:rsidR="004F189C" w:rsidRPr="00B01F56" w:rsidRDefault="004F189C" w:rsidP="004F189C">
      <w:pPr>
        <w:jc w:val="both"/>
        <w:rPr>
          <w:rFonts w:ascii="Times New Roman" w:hAnsi="Times New Roman" w:cs="Times New Roman"/>
          <w:sz w:val="24"/>
          <w:szCs w:val="24"/>
        </w:rPr>
      </w:pPr>
    </w:p>
    <w:p w14:paraId="6E9A690D" w14:textId="77777777" w:rsidR="004F189C" w:rsidRPr="00B01F56" w:rsidRDefault="004F189C" w:rsidP="004F189C">
      <w:pPr>
        <w:jc w:val="both"/>
        <w:rPr>
          <w:rFonts w:ascii="Times New Roman" w:hAnsi="Times New Roman" w:cs="Times New Roman"/>
          <w:sz w:val="24"/>
          <w:szCs w:val="24"/>
        </w:rPr>
      </w:pPr>
    </w:p>
    <w:p w14:paraId="34BD1A79" w14:textId="77777777" w:rsidR="004F189C" w:rsidRPr="00B01F56" w:rsidRDefault="004F189C" w:rsidP="004F189C">
      <w:pPr>
        <w:jc w:val="both"/>
        <w:rPr>
          <w:rFonts w:ascii="Times New Roman" w:hAnsi="Times New Roman" w:cs="Times New Roman"/>
          <w:sz w:val="24"/>
          <w:szCs w:val="24"/>
        </w:rPr>
      </w:pPr>
    </w:p>
    <w:p w14:paraId="55AD6C72" w14:textId="77777777" w:rsidR="004F189C" w:rsidRPr="00B01F56" w:rsidRDefault="004F189C" w:rsidP="004F189C">
      <w:pPr>
        <w:jc w:val="both"/>
        <w:rPr>
          <w:rFonts w:ascii="Times New Roman" w:hAnsi="Times New Roman" w:cs="Times New Roman"/>
          <w:sz w:val="24"/>
          <w:szCs w:val="24"/>
        </w:rPr>
      </w:pPr>
    </w:p>
    <w:p w14:paraId="79263F1B" w14:textId="77777777" w:rsidR="004F189C" w:rsidRPr="00B01F56" w:rsidRDefault="004F189C" w:rsidP="004F189C">
      <w:pPr>
        <w:jc w:val="both"/>
        <w:rPr>
          <w:rFonts w:ascii="Times New Roman" w:hAnsi="Times New Roman" w:cs="Times New Roman"/>
          <w:sz w:val="24"/>
          <w:szCs w:val="24"/>
        </w:rPr>
      </w:pPr>
    </w:p>
    <w:p w14:paraId="4B4FEC03" w14:textId="77777777" w:rsidR="004F189C" w:rsidRPr="00B01F56" w:rsidRDefault="004F189C" w:rsidP="004F189C">
      <w:pPr>
        <w:jc w:val="both"/>
        <w:rPr>
          <w:rFonts w:ascii="Times New Roman" w:hAnsi="Times New Roman" w:cs="Times New Roman"/>
          <w:sz w:val="24"/>
          <w:szCs w:val="24"/>
        </w:rPr>
      </w:pPr>
    </w:p>
    <w:p w14:paraId="541E1D02" w14:textId="77777777" w:rsidR="004F189C" w:rsidRPr="00B01F56" w:rsidRDefault="004F189C" w:rsidP="004F189C">
      <w:pPr>
        <w:jc w:val="both"/>
        <w:rPr>
          <w:rFonts w:ascii="Times New Roman" w:hAnsi="Times New Roman" w:cs="Times New Roman"/>
          <w:sz w:val="24"/>
          <w:szCs w:val="24"/>
        </w:rPr>
      </w:pPr>
    </w:p>
    <w:p w14:paraId="224BC17A" w14:textId="77777777" w:rsidR="004F189C" w:rsidRPr="00B01F56" w:rsidRDefault="004F189C" w:rsidP="004F189C">
      <w:pPr>
        <w:jc w:val="both"/>
        <w:rPr>
          <w:rFonts w:ascii="Times New Roman" w:hAnsi="Times New Roman" w:cs="Times New Roman"/>
          <w:sz w:val="24"/>
          <w:szCs w:val="24"/>
        </w:rPr>
      </w:pPr>
    </w:p>
    <w:p w14:paraId="4F4A2070" w14:textId="77777777" w:rsidR="004F189C" w:rsidRPr="00B01F56" w:rsidRDefault="004F189C" w:rsidP="004F189C">
      <w:pPr>
        <w:jc w:val="both"/>
        <w:rPr>
          <w:rFonts w:ascii="Times New Roman" w:hAnsi="Times New Roman" w:cs="Times New Roman"/>
          <w:sz w:val="24"/>
          <w:szCs w:val="24"/>
        </w:rPr>
      </w:pPr>
    </w:p>
    <w:p w14:paraId="69CB4E96" w14:textId="77777777" w:rsidR="004F189C" w:rsidRPr="00B01F56" w:rsidRDefault="004F189C" w:rsidP="004F189C">
      <w:pPr>
        <w:jc w:val="both"/>
        <w:rPr>
          <w:rFonts w:ascii="Times New Roman" w:hAnsi="Times New Roman" w:cs="Times New Roman"/>
          <w:sz w:val="24"/>
          <w:szCs w:val="24"/>
        </w:rPr>
      </w:pPr>
    </w:p>
    <w:p w14:paraId="3792D1E5" w14:textId="77777777" w:rsidR="004F189C" w:rsidRPr="00B01F56" w:rsidRDefault="004F189C" w:rsidP="004F189C">
      <w:pPr>
        <w:jc w:val="both"/>
        <w:rPr>
          <w:rFonts w:ascii="Times New Roman" w:hAnsi="Times New Roman" w:cs="Times New Roman"/>
          <w:sz w:val="24"/>
          <w:szCs w:val="24"/>
        </w:rPr>
      </w:pPr>
    </w:p>
    <w:p w14:paraId="168B0C45" w14:textId="77777777" w:rsidR="004F189C" w:rsidRPr="00B01F56" w:rsidRDefault="004F189C" w:rsidP="004F189C">
      <w:pPr>
        <w:jc w:val="both"/>
        <w:rPr>
          <w:rFonts w:ascii="Times New Roman" w:hAnsi="Times New Roman" w:cs="Times New Roman"/>
          <w:sz w:val="24"/>
          <w:szCs w:val="24"/>
        </w:rPr>
      </w:pPr>
    </w:p>
    <w:p w14:paraId="6F6270E1" w14:textId="77777777" w:rsidR="004F189C" w:rsidRPr="00B01F56" w:rsidRDefault="004F189C" w:rsidP="004F189C">
      <w:pPr>
        <w:jc w:val="both"/>
        <w:rPr>
          <w:rFonts w:ascii="Times New Roman" w:hAnsi="Times New Roman" w:cs="Times New Roman"/>
          <w:sz w:val="24"/>
          <w:szCs w:val="24"/>
        </w:rPr>
      </w:pPr>
    </w:p>
    <w:p w14:paraId="2E916253" w14:textId="77777777" w:rsidR="004F189C" w:rsidRPr="00B01F56" w:rsidRDefault="004F189C" w:rsidP="004F189C">
      <w:pPr>
        <w:jc w:val="both"/>
        <w:rPr>
          <w:rFonts w:ascii="Times New Roman" w:hAnsi="Times New Roman" w:cs="Times New Roman"/>
          <w:sz w:val="24"/>
          <w:szCs w:val="24"/>
        </w:rPr>
      </w:pPr>
    </w:p>
    <w:p w14:paraId="1A75C3ED" w14:textId="77777777" w:rsidR="004F189C" w:rsidRPr="00B01F56" w:rsidRDefault="004F189C" w:rsidP="004F189C">
      <w:pPr>
        <w:jc w:val="both"/>
        <w:rPr>
          <w:rFonts w:ascii="Times New Roman" w:hAnsi="Times New Roman" w:cs="Times New Roman"/>
          <w:sz w:val="24"/>
          <w:szCs w:val="24"/>
        </w:rPr>
      </w:pPr>
    </w:p>
    <w:p w14:paraId="32EA104C" w14:textId="77777777" w:rsidR="004F189C" w:rsidRPr="00B01F56" w:rsidRDefault="004F189C" w:rsidP="004F189C">
      <w:pPr>
        <w:jc w:val="both"/>
        <w:rPr>
          <w:rFonts w:ascii="Times New Roman" w:hAnsi="Times New Roman" w:cs="Times New Roman"/>
          <w:sz w:val="24"/>
          <w:szCs w:val="24"/>
        </w:rPr>
      </w:pPr>
    </w:p>
    <w:p w14:paraId="58800C19" w14:textId="77777777" w:rsidR="004F189C" w:rsidRPr="00B01F56" w:rsidRDefault="004F189C" w:rsidP="004F189C">
      <w:pPr>
        <w:jc w:val="both"/>
        <w:rPr>
          <w:rFonts w:ascii="Times New Roman" w:hAnsi="Times New Roman" w:cs="Times New Roman"/>
          <w:sz w:val="24"/>
          <w:szCs w:val="24"/>
        </w:rPr>
      </w:pPr>
    </w:p>
    <w:p w14:paraId="435D08C7" w14:textId="77777777" w:rsidR="004F189C" w:rsidRPr="00B01F56" w:rsidRDefault="004F189C" w:rsidP="004F189C">
      <w:pPr>
        <w:jc w:val="both"/>
        <w:rPr>
          <w:rFonts w:ascii="Times New Roman" w:hAnsi="Times New Roman" w:cs="Times New Roman"/>
          <w:sz w:val="24"/>
          <w:szCs w:val="24"/>
        </w:rPr>
      </w:pPr>
    </w:p>
    <w:p w14:paraId="63269122" w14:textId="77777777" w:rsidR="004F189C" w:rsidRPr="00B01F56" w:rsidRDefault="004F189C" w:rsidP="004F189C">
      <w:pPr>
        <w:jc w:val="both"/>
        <w:rPr>
          <w:rFonts w:ascii="Times New Roman" w:hAnsi="Times New Roman" w:cs="Times New Roman"/>
          <w:sz w:val="24"/>
          <w:szCs w:val="24"/>
        </w:rPr>
      </w:pPr>
    </w:p>
    <w:p w14:paraId="599AB332" w14:textId="77777777" w:rsidR="004F189C" w:rsidRPr="00B01F56" w:rsidRDefault="004F189C" w:rsidP="004F189C">
      <w:pPr>
        <w:jc w:val="both"/>
        <w:rPr>
          <w:rFonts w:ascii="Times New Roman" w:hAnsi="Times New Roman" w:cs="Times New Roman"/>
          <w:sz w:val="24"/>
          <w:szCs w:val="24"/>
        </w:rPr>
      </w:pPr>
    </w:p>
    <w:p w14:paraId="1ED969F2" w14:textId="77777777" w:rsidR="004F189C" w:rsidRPr="00B01F56" w:rsidRDefault="004F189C" w:rsidP="004F189C">
      <w:pPr>
        <w:jc w:val="both"/>
        <w:rPr>
          <w:rFonts w:ascii="Times New Roman" w:hAnsi="Times New Roman" w:cs="Times New Roman"/>
          <w:sz w:val="24"/>
          <w:szCs w:val="24"/>
        </w:rPr>
      </w:pPr>
    </w:p>
    <w:p w14:paraId="15C22828" w14:textId="77777777" w:rsidR="004F189C" w:rsidRPr="002A5B60" w:rsidRDefault="004F189C" w:rsidP="004F189C">
      <w:pPr>
        <w:pStyle w:val="Heading2"/>
      </w:pPr>
      <w:bookmarkStart w:id="609" w:name="_Toc211559192"/>
      <w:bookmarkStart w:id="610" w:name="_Toc211587324"/>
      <w:bookmarkStart w:id="611" w:name="_Toc211595340"/>
      <w:r w:rsidRPr="002A5B60">
        <w:t>Executive Summary</w:t>
      </w:r>
      <w:bookmarkEnd w:id="609"/>
      <w:bookmarkEnd w:id="610"/>
      <w:bookmarkEnd w:id="611"/>
    </w:p>
    <w:p w14:paraId="548B45B2" w14:textId="77777777" w:rsidR="004F189C" w:rsidRPr="00EA2C4E"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Th</w:t>
      </w:r>
      <w:r>
        <w:rPr>
          <w:rFonts w:ascii="Times New Roman" w:hAnsi="Times New Roman" w:cs="Times New Roman"/>
          <w:sz w:val="24"/>
          <w:szCs w:val="24"/>
        </w:rPr>
        <w:t xml:space="preserve">is document </w:t>
      </w:r>
      <w:r w:rsidRPr="00EA2C4E">
        <w:rPr>
          <w:rFonts w:ascii="Times New Roman" w:hAnsi="Times New Roman" w:cs="Times New Roman"/>
          <w:sz w:val="24"/>
          <w:szCs w:val="24"/>
        </w:rPr>
        <w:t>provides a</w:t>
      </w:r>
      <w:r>
        <w:rPr>
          <w:rFonts w:ascii="Times New Roman" w:hAnsi="Times New Roman" w:cs="Times New Roman"/>
          <w:sz w:val="24"/>
          <w:szCs w:val="24"/>
        </w:rPr>
        <w:t xml:space="preserve"> </w:t>
      </w:r>
      <w:r w:rsidRPr="00EA2C4E">
        <w:rPr>
          <w:rFonts w:ascii="Times New Roman" w:hAnsi="Times New Roman" w:cs="Times New Roman"/>
          <w:sz w:val="24"/>
          <w:szCs w:val="24"/>
        </w:rPr>
        <w:t xml:space="preserve">Seasonal Autoregressive Integrated Moving Average with </w:t>
      </w:r>
      <w:proofErr w:type="spellStart"/>
      <w:r w:rsidRPr="00EA2C4E">
        <w:rPr>
          <w:rFonts w:ascii="Times New Roman" w:hAnsi="Times New Roman" w:cs="Times New Roman"/>
          <w:sz w:val="24"/>
          <w:szCs w:val="24"/>
        </w:rPr>
        <w:t>eXogenous</w:t>
      </w:r>
      <w:proofErr w:type="spellEnd"/>
      <w:r w:rsidRPr="00EA2C4E">
        <w:rPr>
          <w:rFonts w:ascii="Times New Roman" w:hAnsi="Times New Roman" w:cs="Times New Roman"/>
          <w:sz w:val="24"/>
          <w:szCs w:val="24"/>
        </w:rPr>
        <w:t xml:space="preserve"> variables (SARIMAX) model for monthly guest night numbers in New Zealand’s tourism industry. This model was designed for appropriately learning temporal patterns, season peaks/troughs and also short-term volatility in guest night time series data (domestic, international and total).</w:t>
      </w:r>
    </w:p>
    <w:p w14:paraId="7DFD9C38" w14:textId="77777777" w:rsidR="004F189C" w:rsidRPr="00EA2C4E"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SARIMAX model improves forecast accuracy by integrating autoregressive, moving average and differencing methods to predict the trend along with explicit seasonal modelling. This allows for realistic short-term predictions while incorporating seasonality. The model is useful in making decisions by tourism policy planning and infrastructure with forecasting visitor demand trend, of an uncertainty value in 95% confidence interval.</w:t>
      </w:r>
    </w:p>
    <w:p w14:paraId="055F1964" w14:textId="77777777" w:rsidR="004F189C" w:rsidRDefault="004F189C" w:rsidP="004F189C">
      <w:pPr>
        <w:jc w:val="both"/>
        <w:rPr>
          <w:rFonts w:ascii="Times New Roman" w:hAnsi="Times New Roman" w:cs="Times New Roman"/>
          <w:sz w:val="24"/>
          <w:szCs w:val="24"/>
        </w:rPr>
      </w:pPr>
    </w:p>
    <w:p w14:paraId="2C5DCD59" w14:textId="77777777" w:rsidR="004F189C" w:rsidRDefault="004F189C" w:rsidP="004F189C">
      <w:pPr>
        <w:jc w:val="both"/>
        <w:rPr>
          <w:rFonts w:ascii="Times New Roman" w:hAnsi="Times New Roman" w:cs="Times New Roman"/>
          <w:sz w:val="24"/>
          <w:szCs w:val="24"/>
        </w:rPr>
      </w:pPr>
    </w:p>
    <w:p w14:paraId="259B95C4" w14:textId="77777777" w:rsidR="004F189C" w:rsidRDefault="004F189C" w:rsidP="004F189C">
      <w:pPr>
        <w:jc w:val="both"/>
        <w:rPr>
          <w:rFonts w:ascii="Times New Roman" w:hAnsi="Times New Roman" w:cs="Times New Roman"/>
          <w:sz w:val="24"/>
          <w:szCs w:val="24"/>
        </w:rPr>
      </w:pPr>
    </w:p>
    <w:p w14:paraId="5CCD5026" w14:textId="77777777" w:rsidR="004F189C" w:rsidRDefault="004F189C" w:rsidP="004F189C">
      <w:pPr>
        <w:jc w:val="both"/>
        <w:rPr>
          <w:rFonts w:ascii="Times New Roman" w:hAnsi="Times New Roman" w:cs="Times New Roman"/>
          <w:sz w:val="24"/>
          <w:szCs w:val="24"/>
        </w:rPr>
      </w:pPr>
    </w:p>
    <w:p w14:paraId="4B88BABD" w14:textId="77777777" w:rsidR="004F189C" w:rsidRDefault="004F189C" w:rsidP="004F189C">
      <w:pPr>
        <w:jc w:val="both"/>
        <w:rPr>
          <w:rFonts w:ascii="Times New Roman" w:hAnsi="Times New Roman" w:cs="Times New Roman"/>
          <w:sz w:val="24"/>
          <w:szCs w:val="24"/>
        </w:rPr>
      </w:pPr>
    </w:p>
    <w:p w14:paraId="5770C4F1" w14:textId="77777777" w:rsidR="004F189C" w:rsidRDefault="004F189C" w:rsidP="004F189C">
      <w:pPr>
        <w:jc w:val="both"/>
        <w:rPr>
          <w:rFonts w:ascii="Times New Roman" w:hAnsi="Times New Roman" w:cs="Times New Roman"/>
          <w:sz w:val="24"/>
          <w:szCs w:val="24"/>
        </w:rPr>
      </w:pPr>
    </w:p>
    <w:p w14:paraId="1C403B0D" w14:textId="77777777" w:rsidR="004F189C" w:rsidRDefault="004F189C" w:rsidP="004F189C">
      <w:pPr>
        <w:jc w:val="both"/>
        <w:rPr>
          <w:rFonts w:ascii="Times New Roman" w:hAnsi="Times New Roman" w:cs="Times New Roman"/>
          <w:sz w:val="24"/>
          <w:szCs w:val="24"/>
        </w:rPr>
      </w:pPr>
    </w:p>
    <w:p w14:paraId="672631F8" w14:textId="77777777" w:rsidR="004F189C" w:rsidRDefault="004F189C" w:rsidP="004F189C">
      <w:pPr>
        <w:jc w:val="both"/>
        <w:rPr>
          <w:rFonts w:ascii="Times New Roman" w:hAnsi="Times New Roman" w:cs="Times New Roman"/>
          <w:sz w:val="24"/>
          <w:szCs w:val="24"/>
        </w:rPr>
      </w:pPr>
    </w:p>
    <w:p w14:paraId="3F57E58A" w14:textId="77777777" w:rsidR="004F189C" w:rsidRDefault="004F189C" w:rsidP="004F189C">
      <w:pPr>
        <w:jc w:val="both"/>
        <w:rPr>
          <w:rFonts w:ascii="Times New Roman" w:hAnsi="Times New Roman" w:cs="Times New Roman"/>
          <w:sz w:val="24"/>
          <w:szCs w:val="24"/>
        </w:rPr>
      </w:pPr>
    </w:p>
    <w:p w14:paraId="2A0DAEEF" w14:textId="77777777" w:rsidR="004F189C" w:rsidRDefault="004F189C" w:rsidP="004F189C">
      <w:pPr>
        <w:jc w:val="both"/>
        <w:rPr>
          <w:rFonts w:ascii="Times New Roman" w:hAnsi="Times New Roman" w:cs="Times New Roman"/>
          <w:sz w:val="24"/>
          <w:szCs w:val="24"/>
        </w:rPr>
      </w:pPr>
    </w:p>
    <w:p w14:paraId="69FCCB75" w14:textId="77777777" w:rsidR="004F189C" w:rsidRDefault="004F189C" w:rsidP="004F189C">
      <w:pPr>
        <w:jc w:val="both"/>
        <w:rPr>
          <w:rFonts w:ascii="Times New Roman" w:hAnsi="Times New Roman" w:cs="Times New Roman"/>
          <w:sz w:val="24"/>
          <w:szCs w:val="24"/>
        </w:rPr>
      </w:pPr>
    </w:p>
    <w:p w14:paraId="22163008" w14:textId="77777777" w:rsidR="004F189C" w:rsidRDefault="004F189C" w:rsidP="004F189C">
      <w:pPr>
        <w:jc w:val="both"/>
        <w:rPr>
          <w:rFonts w:ascii="Times New Roman" w:hAnsi="Times New Roman" w:cs="Times New Roman"/>
          <w:sz w:val="24"/>
          <w:szCs w:val="24"/>
        </w:rPr>
      </w:pPr>
    </w:p>
    <w:p w14:paraId="483D654B" w14:textId="77777777" w:rsidR="004F189C" w:rsidRDefault="004F189C" w:rsidP="004F189C">
      <w:pPr>
        <w:jc w:val="both"/>
        <w:rPr>
          <w:rFonts w:ascii="Times New Roman" w:hAnsi="Times New Roman" w:cs="Times New Roman"/>
          <w:sz w:val="24"/>
          <w:szCs w:val="24"/>
        </w:rPr>
      </w:pPr>
    </w:p>
    <w:p w14:paraId="7663C589" w14:textId="77777777" w:rsidR="004F189C" w:rsidRDefault="004F189C" w:rsidP="004F189C">
      <w:pPr>
        <w:jc w:val="both"/>
        <w:rPr>
          <w:rFonts w:ascii="Times New Roman" w:hAnsi="Times New Roman" w:cs="Times New Roman"/>
          <w:sz w:val="24"/>
          <w:szCs w:val="24"/>
        </w:rPr>
      </w:pPr>
    </w:p>
    <w:p w14:paraId="6C9E0A0F" w14:textId="77777777" w:rsidR="004F189C" w:rsidRDefault="004F189C" w:rsidP="004F189C">
      <w:pPr>
        <w:jc w:val="both"/>
        <w:rPr>
          <w:rFonts w:ascii="Times New Roman" w:hAnsi="Times New Roman" w:cs="Times New Roman"/>
          <w:sz w:val="24"/>
          <w:szCs w:val="24"/>
        </w:rPr>
      </w:pPr>
    </w:p>
    <w:p w14:paraId="05F4D3DE" w14:textId="77777777" w:rsidR="004F189C" w:rsidRDefault="004F189C" w:rsidP="004F189C">
      <w:pPr>
        <w:jc w:val="both"/>
        <w:rPr>
          <w:rFonts w:ascii="Times New Roman" w:hAnsi="Times New Roman" w:cs="Times New Roman"/>
          <w:sz w:val="24"/>
          <w:szCs w:val="24"/>
        </w:rPr>
      </w:pPr>
    </w:p>
    <w:p w14:paraId="1C70AD37" w14:textId="77777777" w:rsidR="004F189C" w:rsidRDefault="004F189C" w:rsidP="004F189C">
      <w:pPr>
        <w:jc w:val="both"/>
        <w:rPr>
          <w:rFonts w:ascii="Times New Roman" w:hAnsi="Times New Roman" w:cs="Times New Roman"/>
          <w:sz w:val="24"/>
          <w:szCs w:val="24"/>
        </w:rPr>
      </w:pPr>
    </w:p>
    <w:p w14:paraId="29B1C7FC" w14:textId="77777777" w:rsidR="004F189C" w:rsidRDefault="004F189C" w:rsidP="004F189C">
      <w:pPr>
        <w:jc w:val="both"/>
        <w:rPr>
          <w:rFonts w:ascii="Times New Roman" w:hAnsi="Times New Roman" w:cs="Times New Roman"/>
          <w:sz w:val="24"/>
          <w:szCs w:val="24"/>
        </w:rPr>
      </w:pPr>
    </w:p>
    <w:p w14:paraId="2451E072" w14:textId="77777777" w:rsidR="004F189C" w:rsidRDefault="004F189C" w:rsidP="004F189C">
      <w:pPr>
        <w:jc w:val="both"/>
        <w:rPr>
          <w:rFonts w:ascii="Times New Roman" w:hAnsi="Times New Roman" w:cs="Times New Roman"/>
          <w:sz w:val="24"/>
          <w:szCs w:val="24"/>
        </w:rPr>
      </w:pPr>
    </w:p>
    <w:p w14:paraId="741C3D58" w14:textId="77777777" w:rsidR="004F189C" w:rsidRDefault="004F189C" w:rsidP="004F189C">
      <w:pPr>
        <w:jc w:val="both"/>
        <w:rPr>
          <w:rFonts w:ascii="Times New Roman" w:hAnsi="Times New Roman" w:cs="Times New Roman"/>
          <w:sz w:val="24"/>
          <w:szCs w:val="24"/>
        </w:rPr>
      </w:pPr>
    </w:p>
    <w:p w14:paraId="7A6A4131" w14:textId="77777777" w:rsidR="004F189C" w:rsidRDefault="004F189C" w:rsidP="004F189C">
      <w:pPr>
        <w:jc w:val="both"/>
        <w:rPr>
          <w:rFonts w:ascii="Times New Roman" w:hAnsi="Times New Roman" w:cs="Times New Roman"/>
          <w:sz w:val="24"/>
          <w:szCs w:val="24"/>
        </w:rPr>
      </w:pPr>
    </w:p>
    <w:p w14:paraId="5953E81D" w14:textId="77777777" w:rsidR="004F189C" w:rsidRDefault="004F189C" w:rsidP="004F189C">
      <w:pPr>
        <w:jc w:val="both"/>
        <w:rPr>
          <w:rFonts w:ascii="Times New Roman" w:hAnsi="Times New Roman" w:cs="Times New Roman"/>
          <w:sz w:val="24"/>
          <w:szCs w:val="24"/>
        </w:rPr>
      </w:pPr>
    </w:p>
    <w:p w14:paraId="02FC8F5C" w14:textId="77777777" w:rsidR="004F189C" w:rsidRDefault="004F189C" w:rsidP="004F189C">
      <w:pPr>
        <w:jc w:val="both"/>
        <w:rPr>
          <w:rFonts w:ascii="Times New Roman" w:hAnsi="Times New Roman" w:cs="Times New Roman"/>
          <w:sz w:val="24"/>
          <w:szCs w:val="24"/>
        </w:rPr>
      </w:pPr>
    </w:p>
    <w:p w14:paraId="2E146256" w14:textId="77777777" w:rsidR="004F189C" w:rsidRDefault="004F189C" w:rsidP="004F189C">
      <w:pPr>
        <w:jc w:val="both"/>
        <w:rPr>
          <w:rFonts w:ascii="Times New Roman" w:hAnsi="Times New Roman" w:cs="Times New Roman"/>
          <w:sz w:val="24"/>
          <w:szCs w:val="24"/>
        </w:rPr>
      </w:pPr>
    </w:p>
    <w:p w14:paraId="5F0D53A3" w14:textId="77777777" w:rsidR="004F189C" w:rsidRDefault="004F189C" w:rsidP="004F189C">
      <w:pPr>
        <w:jc w:val="both"/>
        <w:rPr>
          <w:rFonts w:ascii="Times New Roman" w:hAnsi="Times New Roman" w:cs="Times New Roman"/>
          <w:sz w:val="24"/>
          <w:szCs w:val="24"/>
        </w:rPr>
      </w:pPr>
    </w:p>
    <w:p w14:paraId="1D4E6F41" w14:textId="77777777" w:rsidR="004F189C" w:rsidRDefault="004F189C" w:rsidP="004F189C">
      <w:pPr>
        <w:jc w:val="both"/>
        <w:rPr>
          <w:rFonts w:ascii="Times New Roman" w:hAnsi="Times New Roman" w:cs="Times New Roman"/>
          <w:sz w:val="24"/>
          <w:szCs w:val="24"/>
        </w:rPr>
      </w:pPr>
    </w:p>
    <w:p w14:paraId="650EDEB0" w14:textId="77777777" w:rsidR="004F189C" w:rsidRDefault="004F189C" w:rsidP="004F189C">
      <w:pPr>
        <w:jc w:val="both"/>
        <w:rPr>
          <w:rFonts w:ascii="Times New Roman" w:hAnsi="Times New Roman" w:cs="Times New Roman"/>
          <w:sz w:val="24"/>
          <w:szCs w:val="24"/>
        </w:rPr>
      </w:pPr>
    </w:p>
    <w:p w14:paraId="0681EA1F" w14:textId="77777777" w:rsidR="004F189C" w:rsidRDefault="004F189C" w:rsidP="004F189C">
      <w:pPr>
        <w:jc w:val="both"/>
        <w:rPr>
          <w:rFonts w:ascii="Times New Roman" w:hAnsi="Times New Roman" w:cs="Times New Roman"/>
          <w:sz w:val="24"/>
          <w:szCs w:val="24"/>
        </w:rPr>
      </w:pPr>
    </w:p>
    <w:p w14:paraId="40FF551E" w14:textId="77777777" w:rsidR="004F189C" w:rsidRDefault="004F189C" w:rsidP="004F189C">
      <w:pPr>
        <w:jc w:val="both"/>
        <w:rPr>
          <w:rFonts w:ascii="Times New Roman" w:hAnsi="Times New Roman" w:cs="Times New Roman"/>
          <w:sz w:val="24"/>
          <w:szCs w:val="24"/>
        </w:rPr>
      </w:pPr>
    </w:p>
    <w:p w14:paraId="1E714009" w14:textId="77777777" w:rsidR="004F189C" w:rsidRDefault="004F189C" w:rsidP="004F189C">
      <w:pPr>
        <w:jc w:val="both"/>
        <w:rPr>
          <w:rFonts w:ascii="Times New Roman" w:hAnsi="Times New Roman" w:cs="Times New Roman"/>
          <w:sz w:val="24"/>
          <w:szCs w:val="24"/>
        </w:rPr>
      </w:pPr>
    </w:p>
    <w:p w14:paraId="79B24E77" w14:textId="77777777" w:rsidR="004F189C" w:rsidRPr="002A5B60" w:rsidRDefault="004F189C" w:rsidP="004F189C">
      <w:pPr>
        <w:jc w:val="both"/>
        <w:rPr>
          <w:rFonts w:ascii="Times New Roman" w:hAnsi="Times New Roman" w:cs="Times New Roman"/>
          <w:sz w:val="24"/>
          <w:szCs w:val="24"/>
        </w:rPr>
      </w:pPr>
    </w:p>
    <w:p w14:paraId="48792A15" w14:textId="77777777" w:rsidR="004F189C" w:rsidRPr="002A5B60" w:rsidRDefault="004F189C" w:rsidP="004F189C">
      <w:pPr>
        <w:pStyle w:val="Heading2"/>
      </w:pPr>
      <w:bookmarkStart w:id="612" w:name="_Toc211559193"/>
      <w:bookmarkStart w:id="613" w:name="_Toc211587325"/>
      <w:bookmarkStart w:id="614" w:name="_Toc211595341"/>
      <w:r w:rsidRPr="002A5B60">
        <w:t>Project Overview</w:t>
      </w:r>
      <w:bookmarkEnd w:id="612"/>
      <w:bookmarkEnd w:id="613"/>
      <w:bookmarkEnd w:id="614"/>
    </w:p>
    <w:p w14:paraId="6B505566" w14:textId="77777777" w:rsidR="004F189C" w:rsidRPr="002A5B60" w:rsidRDefault="004F189C" w:rsidP="004F189C">
      <w:pPr>
        <w:jc w:val="both"/>
        <w:rPr>
          <w:rFonts w:ascii="Times New Roman" w:hAnsi="Times New Roman" w:cs="Times New Roman"/>
          <w:sz w:val="24"/>
          <w:szCs w:val="24"/>
        </w:rPr>
      </w:pPr>
      <w:r w:rsidRPr="002A5B60">
        <w:rPr>
          <w:rFonts w:ascii="Times New Roman" w:hAnsi="Times New Roman" w:cs="Times New Roman"/>
          <w:b/>
          <w:bCs/>
          <w:sz w:val="24"/>
          <w:szCs w:val="24"/>
        </w:rPr>
        <w:t>Objective:</w:t>
      </w:r>
      <w:r w:rsidRPr="002A5B60">
        <w:rPr>
          <w:rFonts w:ascii="Times New Roman" w:hAnsi="Times New Roman" w:cs="Times New Roman"/>
          <w:sz w:val="24"/>
          <w:szCs w:val="24"/>
        </w:rPr>
        <w:br/>
        <w:t>To design and implement a SARIMAX-based forecasting system that predicts New Zealand’s total, domestic, and international guest nights using historical data from MBIE’s Accommodation Data Programme (ADP).</w:t>
      </w:r>
    </w:p>
    <w:p w14:paraId="03E907DE" w14:textId="77777777" w:rsidR="004F189C" w:rsidRDefault="004F189C" w:rsidP="004F189C">
      <w:pPr>
        <w:jc w:val="both"/>
        <w:rPr>
          <w:rFonts w:ascii="Times New Roman" w:hAnsi="Times New Roman" w:cs="Times New Roman"/>
          <w:b/>
          <w:bCs/>
          <w:sz w:val="24"/>
          <w:szCs w:val="24"/>
        </w:rPr>
      </w:pPr>
    </w:p>
    <w:p w14:paraId="1DDF9303" w14:textId="77777777" w:rsidR="004F189C" w:rsidRPr="002E70C9" w:rsidRDefault="004F189C" w:rsidP="004F189C">
      <w:pPr>
        <w:jc w:val="both"/>
        <w:rPr>
          <w:rFonts w:ascii="Times New Roman" w:hAnsi="Times New Roman" w:cs="Times New Roman"/>
          <w:b/>
          <w:bCs/>
          <w:sz w:val="24"/>
          <w:szCs w:val="24"/>
        </w:rPr>
      </w:pPr>
      <w:r>
        <w:rPr>
          <w:rFonts w:ascii="Times New Roman" w:hAnsi="Times New Roman" w:cs="Times New Roman"/>
          <w:b/>
          <w:bCs/>
          <w:sz w:val="24"/>
          <w:szCs w:val="24"/>
        </w:rPr>
        <w:t xml:space="preserve">Time Period: </w:t>
      </w:r>
      <w:r w:rsidRPr="002A5B60">
        <w:rPr>
          <w:rFonts w:ascii="Times New Roman" w:hAnsi="Times New Roman" w:cs="Times New Roman"/>
          <w:sz w:val="24"/>
          <w:szCs w:val="24"/>
        </w:rPr>
        <w:t>Monthly data from 2018–2025 with a 3-month forward forecast horizon.</w:t>
      </w:r>
    </w:p>
    <w:p w14:paraId="251798E2" w14:textId="77777777" w:rsidR="004F189C" w:rsidRPr="002A5B60" w:rsidRDefault="004F189C" w:rsidP="004F189C">
      <w:pPr>
        <w:jc w:val="both"/>
        <w:rPr>
          <w:rFonts w:ascii="Times New Roman" w:hAnsi="Times New Roman" w:cs="Times New Roman"/>
          <w:sz w:val="24"/>
          <w:szCs w:val="24"/>
        </w:rPr>
      </w:pPr>
    </w:p>
    <w:p w14:paraId="1550D1D3" w14:textId="77777777" w:rsidR="004F189C" w:rsidRPr="002A5B60" w:rsidRDefault="004F189C" w:rsidP="004F189C">
      <w:pPr>
        <w:jc w:val="both"/>
        <w:rPr>
          <w:rFonts w:ascii="Times New Roman" w:hAnsi="Times New Roman" w:cs="Times New Roman"/>
          <w:sz w:val="24"/>
          <w:szCs w:val="24"/>
        </w:rPr>
      </w:pPr>
      <w:r w:rsidRPr="002A5B60">
        <w:rPr>
          <w:rFonts w:ascii="Times New Roman" w:hAnsi="Times New Roman" w:cs="Times New Roman"/>
          <w:b/>
          <w:bCs/>
          <w:sz w:val="24"/>
          <w:szCs w:val="24"/>
        </w:rPr>
        <w:t>Target Variables:</w:t>
      </w:r>
    </w:p>
    <w:p w14:paraId="588E3636" w14:textId="77777777" w:rsidR="004F189C" w:rsidRPr="002A5B60" w:rsidRDefault="004F189C" w:rsidP="00414796">
      <w:pPr>
        <w:numPr>
          <w:ilvl w:val="0"/>
          <w:numId w:val="63"/>
        </w:numPr>
        <w:jc w:val="both"/>
        <w:rPr>
          <w:rFonts w:ascii="Times New Roman" w:hAnsi="Times New Roman" w:cs="Times New Roman"/>
          <w:sz w:val="24"/>
          <w:szCs w:val="24"/>
        </w:rPr>
      </w:pPr>
      <w:r w:rsidRPr="002A5B60">
        <w:rPr>
          <w:rFonts w:ascii="Times New Roman" w:hAnsi="Times New Roman" w:cs="Times New Roman"/>
          <w:sz w:val="24"/>
          <w:szCs w:val="24"/>
        </w:rPr>
        <w:t>Total guest nights</w:t>
      </w:r>
    </w:p>
    <w:p w14:paraId="62C2960C" w14:textId="77777777" w:rsidR="004F189C" w:rsidRPr="002A5B60" w:rsidRDefault="004F189C" w:rsidP="00414796">
      <w:pPr>
        <w:numPr>
          <w:ilvl w:val="0"/>
          <w:numId w:val="63"/>
        </w:numPr>
        <w:jc w:val="both"/>
        <w:rPr>
          <w:rFonts w:ascii="Times New Roman" w:hAnsi="Times New Roman" w:cs="Times New Roman"/>
          <w:sz w:val="24"/>
          <w:szCs w:val="24"/>
        </w:rPr>
      </w:pPr>
      <w:r w:rsidRPr="002A5B60">
        <w:rPr>
          <w:rFonts w:ascii="Times New Roman" w:hAnsi="Times New Roman" w:cs="Times New Roman"/>
          <w:sz w:val="24"/>
          <w:szCs w:val="24"/>
        </w:rPr>
        <w:t>Domestic guest nights</w:t>
      </w:r>
    </w:p>
    <w:p w14:paraId="5E0341CB" w14:textId="77777777" w:rsidR="004F189C" w:rsidRDefault="004F189C" w:rsidP="00414796">
      <w:pPr>
        <w:numPr>
          <w:ilvl w:val="0"/>
          <w:numId w:val="63"/>
        </w:numPr>
        <w:jc w:val="both"/>
        <w:rPr>
          <w:rFonts w:ascii="Times New Roman" w:hAnsi="Times New Roman" w:cs="Times New Roman"/>
          <w:sz w:val="24"/>
          <w:szCs w:val="24"/>
        </w:rPr>
      </w:pPr>
      <w:r w:rsidRPr="002A5B60">
        <w:rPr>
          <w:rFonts w:ascii="Times New Roman" w:hAnsi="Times New Roman" w:cs="Times New Roman"/>
          <w:sz w:val="24"/>
          <w:szCs w:val="24"/>
        </w:rPr>
        <w:t>International guest nights</w:t>
      </w:r>
    </w:p>
    <w:p w14:paraId="3DFFF71E" w14:textId="77777777" w:rsidR="004F189C" w:rsidRPr="002A5B60" w:rsidRDefault="004F189C" w:rsidP="004F189C">
      <w:pPr>
        <w:ind w:left="720"/>
        <w:jc w:val="both"/>
        <w:rPr>
          <w:rFonts w:ascii="Times New Roman" w:hAnsi="Times New Roman" w:cs="Times New Roman"/>
          <w:sz w:val="24"/>
          <w:szCs w:val="24"/>
        </w:rPr>
      </w:pPr>
    </w:p>
    <w:p w14:paraId="1FB802BB" w14:textId="77777777" w:rsidR="004F189C" w:rsidRDefault="004F189C" w:rsidP="004F189C">
      <w:pPr>
        <w:rPr>
          <w:rFonts w:ascii="Times New Roman" w:hAnsi="Times New Roman" w:cs="Times New Roman"/>
          <w:sz w:val="24"/>
          <w:szCs w:val="24"/>
        </w:rPr>
      </w:pPr>
      <w:r w:rsidRPr="002A5B60">
        <w:rPr>
          <w:rFonts w:ascii="Times New Roman" w:hAnsi="Times New Roman" w:cs="Times New Roman"/>
          <w:b/>
          <w:bCs/>
          <w:sz w:val="24"/>
          <w:szCs w:val="24"/>
        </w:rPr>
        <w:t>Forecast Output:</w:t>
      </w:r>
      <w:r w:rsidRPr="002A5B60">
        <w:rPr>
          <w:rFonts w:ascii="Times New Roman" w:hAnsi="Times New Roman" w:cs="Times New Roman"/>
          <w:sz w:val="24"/>
          <w:szCs w:val="24"/>
        </w:rPr>
        <w:br/>
        <w:t>Point forecasts and 95% confidence intervals for each series.</w:t>
      </w:r>
    </w:p>
    <w:p w14:paraId="714D88B0" w14:textId="77777777" w:rsidR="004F189C" w:rsidRPr="002A5B60" w:rsidRDefault="004F189C" w:rsidP="004F189C">
      <w:pPr>
        <w:rPr>
          <w:rFonts w:ascii="Times New Roman" w:hAnsi="Times New Roman" w:cs="Times New Roman"/>
          <w:b/>
          <w:bCs/>
          <w:sz w:val="24"/>
          <w:szCs w:val="24"/>
        </w:rPr>
      </w:pPr>
    </w:p>
    <w:p w14:paraId="4681B016" w14:textId="77777777" w:rsidR="004F189C" w:rsidRPr="002A5B60" w:rsidRDefault="004F189C" w:rsidP="004F189C">
      <w:pPr>
        <w:rPr>
          <w:rFonts w:ascii="Times New Roman" w:hAnsi="Times New Roman" w:cs="Times New Roman"/>
          <w:sz w:val="24"/>
          <w:szCs w:val="24"/>
        </w:rPr>
      </w:pPr>
      <w:r w:rsidRPr="002A5B60">
        <w:rPr>
          <w:rFonts w:ascii="Times New Roman" w:hAnsi="Times New Roman" w:cs="Times New Roman"/>
          <w:b/>
          <w:bCs/>
          <w:sz w:val="24"/>
          <w:szCs w:val="24"/>
        </w:rPr>
        <w:t>Data Source:</w:t>
      </w:r>
      <w:r w:rsidRPr="002A5B60">
        <w:rPr>
          <w:rFonts w:ascii="Times New Roman" w:hAnsi="Times New Roman" w:cs="Times New Roman"/>
          <w:sz w:val="24"/>
          <w:szCs w:val="24"/>
        </w:rPr>
        <w:br/>
        <w:t>Tourism Evidence and Insights Centre – Ministry of Business, Innovation and Employment (MBIE), New Zealand.</w:t>
      </w:r>
    </w:p>
    <w:p w14:paraId="784D2869" w14:textId="77777777" w:rsidR="004F189C" w:rsidRDefault="004F189C" w:rsidP="004F189C">
      <w:pPr>
        <w:jc w:val="both"/>
        <w:rPr>
          <w:rFonts w:ascii="Times New Roman" w:hAnsi="Times New Roman" w:cs="Times New Roman"/>
          <w:sz w:val="24"/>
          <w:szCs w:val="24"/>
        </w:rPr>
      </w:pPr>
    </w:p>
    <w:p w14:paraId="43143DFA" w14:textId="77777777" w:rsidR="004F189C" w:rsidRDefault="004F189C" w:rsidP="004F189C">
      <w:pPr>
        <w:jc w:val="both"/>
        <w:rPr>
          <w:rFonts w:ascii="Times New Roman" w:hAnsi="Times New Roman" w:cs="Times New Roman"/>
          <w:sz w:val="24"/>
          <w:szCs w:val="24"/>
        </w:rPr>
      </w:pPr>
    </w:p>
    <w:p w14:paraId="7A9A8725" w14:textId="77777777" w:rsidR="004F189C" w:rsidRDefault="004F189C" w:rsidP="004F189C">
      <w:pPr>
        <w:jc w:val="both"/>
        <w:rPr>
          <w:rFonts w:ascii="Times New Roman" w:hAnsi="Times New Roman" w:cs="Times New Roman"/>
          <w:sz w:val="24"/>
          <w:szCs w:val="24"/>
        </w:rPr>
      </w:pPr>
    </w:p>
    <w:p w14:paraId="153F82CA" w14:textId="77777777" w:rsidR="004F189C" w:rsidRDefault="004F189C" w:rsidP="004F189C">
      <w:pPr>
        <w:jc w:val="both"/>
        <w:rPr>
          <w:rFonts w:ascii="Times New Roman" w:hAnsi="Times New Roman" w:cs="Times New Roman"/>
          <w:sz w:val="24"/>
          <w:szCs w:val="24"/>
        </w:rPr>
      </w:pPr>
    </w:p>
    <w:p w14:paraId="40894C09" w14:textId="77777777" w:rsidR="004F189C" w:rsidRDefault="004F189C" w:rsidP="004F189C">
      <w:pPr>
        <w:jc w:val="both"/>
        <w:rPr>
          <w:rFonts w:ascii="Times New Roman" w:hAnsi="Times New Roman" w:cs="Times New Roman"/>
          <w:sz w:val="24"/>
          <w:szCs w:val="24"/>
        </w:rPr>
      </w:pPr>
    </w:p>
    <w:p w14:paraId="6E36C823" w14:textId="77777777" w:rsidR="004F189C" w:rsidRDefault="004F189C" w:rsidP="004F189C">
      <w:pPr>
        <w:jc w:val="both"/>
        <w:rPr>
          <w:rFonts w:ascii="Times New Roman" w:hAnsi="Times New Roman" w:cs="Times New Roman"/>
          <w:sz w:val="24"/>
          <w:szCs w:val="24"/>
        </w:rPr>
      </w:pPr>
    </w:p>
    <w:p w14:paraId="46A8E2DF" w14:textId="77777777" w:rsidR="004F189C" w:rsidRDefault="004F189C" w:rsidP="004F189C">
      <w:pPr>
        <w:jc w:val="both"/>
        <w:rPr>
          <w:rFonts w:ascii="Times New Roman" w:hAnsi="Times New Roman" w:cs="Times New Roman"/>
          <w:sz w:val="24"/>
          <w:szCs w:val="24"/>
        </w:rPr>
      </w:pPr>
    </w:p>
    <w:p w14:paraId="58145E1A" w14:textId="77777777" w:rsidR="004F189C" w:rsidRDefault="004F189C" w:rsidP="004F189C">
      <w:pPr>
        <w:jc w:val="both"/>
        <w:rPr>
          <w:rFonts w:ascii="Times New Roman" w:hAnsi="Times New Roman" w:cs="Times New Roman"/>
          <w:sz w:val="24"/>
          <w:szCs w:val="24"/>
        </w:rPr>
      </w:pPr>
    </w:p>
    <w:p w14:paraId="206AE42A" w14:textId="77777777" w:rsidR="004F189C" w:rsidRDefault="004F189C" w:rsidP="004F189C">
      <w:pPr>
        <w:jc w:val="both"/>
        <w:rPr>
          <w:rFonts w:ascii="Times New Roman" w:hAnsi="Times New Roman" w:cs="Times New Roman"/>
          <w:sz w:val="24"/>
          <w:szCs w:val="24"/>
        </w:rPr>
      </w:pPr>
    </w:p>
    <w:p w14:paraId="3FBFD522" w14:textId="77777777" w:rsidR="004F189C" w:rsidRDefault="004F189C" w:rsidP="004F189C">
      <w:pPr>
        <w:jc w:val="both"/>
        <w:rPr>
          <w:rFonts w:ascii="Times New Roman" w:hAnsi="Times New Roman" w:cs="Times New Roman"/>
          <w:sz w:val="24"/>
          <w:szCs w:val="24"/>
        </w:rPr>
      </w:pPr>
    </w:p>
    <w:p w14:paraId="3D6043D5" w14:textId="77777777" w:rsidR="004F189C" w:rsidRDefault="004F189C" w:rsidP="004F189C">
      <w:pPr>
        <w:jc w:val="both"/>
        <w:rPr>
          <w:rFonts w:ascii="Times New Roman" w:hAnsi="Times New Roman" w:cs="Times New Roman"/>
          <w:sz w:val="24"/>
          <w:szCs w:val="24"/>
        </w:rPr>
      </w:pPr>
    </w:p>
    <w:p w14:paraId="31170AFC" w14:textId="77777777" w:rsidR="004F189C" w:rsidRDefault="004F189C" w:rsidP="004F189C">
      <w:pPr>
        <w:jc w:val="both"/>
        <w:rPr>
          <w:rFonts w:ascii="Times New Roman" w:hAnsi="Times New Roman" w:cs="Times New Roman"/>
          <w:sz w:val="24"/>
          <w:szCs w:val="24"/>
        </w:rPr>
      </w:pPr>
    </w:p>
    <w:p w14:paraId="5C0D3FC2" w14:textId="77777777" w:rsidR="004F189C" w:rsidRDefault="004F189C" w:rsidP="004F189C">
      <w:pPr>
        <w:jc w:val="both"/>
        <w:rPr>
          <w:rFonts w:ascii="Times New Roman" w:hAnsi="Times New Roman" w:cs="Times New Roman"/>
          <w:sz w:val="24"/>
          <w:szCs w:val="24"/>
        </w:rPr>
      </w:pPr>
    </w:p>
    <w:p w14:paraId="0353E9FE" w14:textId="77777777" w:rsidR="004F189C" w:rsidRDefault="004F189C" w:rsidP="004F189C">
      <w:pPr>
        <w:jc w:val="both"/>
        <w:rPr>
          <w:rFonts w:ascii="Times New Roman" w:hAnsi="Times New Roman" w:cs="Times New Roman"/>
          <w:sz w:val="24"/>
          <w:szCs w:val="24"/>
        </w:rPr>
      </w:pPr>
    </w:p>
    <w:p w14:paraId="45447A0F" w14:textId="77777777" w:rsidR="004F189C" w:rsidRDefault="004F189C" w:rsidP="004F189C">
      <w:pPr>
        <w:jc w:val="both"/>
        <w:rPr>
          <w:rFonts w:ascii="Times New Roman" w:hAnsi="Times New Roman" w:cs="Times New Roman"/>
          <w:sz w:val="24"/>
          <w:szCs w:val="24"/>
        </w:rPr>
      </w:pPr>
    </w:p>
    <w:p w14:paraId="6F0B618C" w14:textId="77777777" w:rsidR="004F189C" w:rsidRDefault="004F189C" w:rsidP="004F189C">
      <w:pPr>
        <w:jc w:val="both"/>
        <w:rPr>
          <w:rFonts w:ascii="Times New Roman" w:hAnsi="Times New Roman" w:cs="Times New Roman"/>
          <w:sz w:val="24"/>
          <w:szCs w:val="24"/>
        </w:rPr>
      </w:pPr>
    </w:p>
    <w:p w14:paraId="22AA2F5F" w14:textId="77777777" w:rsidR="004F189C" w:rsidRDefault="004F189C" w:rsidP="004F189C">
      <w:pPr>
        <w:jc w:val="both"/>
        <w:rPr>
          <w:rFonts w:ascii="Times New Roman" w:hAnsi="Times New Roman" w:cs="Times New Roman"/>
          <w:sz w:val="24"/>
          <w:szCs w:val="24"/>
        </w:rPr>
      </w:pPr>
    </w:p>
    <w:p w14:paraId="75E81E8F" w14:textId="77777777" w:rsidR="004F189C" w:rsidRDefault="004F189C" w:rsidP="004F189C">
      <w:pPr>
        <w:jc w:val="both"/>
        <w:rPr>
          <w:rFonts w:ascii="Times New Roman" w:hAnsi="Times New Roman" w:cs="Times New Roman"/>
          <w:sz w:val="24"/>
          <w:szCs w:val="24"/>
        </w:rPr>
      </w:pPr>
    </w:p>
    <w:p w14:paraId="64E945FD" w14:textId="77777777" w:rsidR="004F189C" w:rsidRDefault="004F189C" w:rsidP="004F189C">
      <w:pPr>
        <w:jc w:val="both"/>
        <w:rPr>
          <w:rFonts w:ascii="Times New Roman" w:hAnsi="Times New Roman" w:cs="Times New Roman"/>
          <w:sz w:val="24"/>
          <w:szCs w:val="24"/>
        </w:rPr>
      </w:pPr>
    </w:p>
    <w:p w14:paraId="642EE66E" w14:textId="77777777" w:rsidR="004F189C" w:rsidRDefault="004F189C" w:rsidP="004F189C">
      <w:pPr>
        <w:jc w:val="both"/>
        <w:rPr>
          <w:rFonts w:ascii="Times New Roman" w:hAnsi="Times New Roman" w:cs="Times New Roman"/>
          <w:sz w:val="24"/>
          <w:szCs w:val="24"/>
        </w:rPr>
      </w:pPr>
    </w:p>
    <w:p w14:paraId="764AFCE6" w14:textId="77777777" w:rsidR="004F189C" w:rsidRDefault="004F189C" w:rsidP="004F189C">
      <w:pPr>
        <w:jc w:val="both"/>
        <w:rPr>
          <w:rFonts w:ascii="Times New Roman" w:hAnsi="Times New Roman" w:cs="Times New Roman"/>
          <w:sz w:val="24"/>
          <w:szCs w:val="24"/>
        </w:rPr>
      </w:pPr>
    </w:p>
    <w:p w14:paraId="35D4F5D2" w14:textId="77777777" w:rsidR="004F189C" w:rsidRDefault="004F189C" w:rsidP="004F189C">
      <w:pPr>
        <w:jc w:val="both"/>
        <w:rPr>
          <w:rFonts w:ascii="Times New Roman" w:hAnsi="Times New Roman" w:cs="Times New Roman"/>
          <w:sz w:val="24"/>
          <w:szCs w:val="24"/>
        </w:rPr>
      </w:pPr>
    </w:p>
    <w:p w14:paraId="45E75347" w14:textId="77777777" w:rsidR="004F189C" w:rsidRDefault="004F189C" w:rsidP="004F189C">
      <w:pPr>
        <w:jc w:val="both"/>
        <w:rPr>
          <w:rFonts w:ascii="Times New Roman" w:hAnsi="Times New Roman" w:cs="Times New Roman"/>
          <w:sz w:val="24"/>
          <w:szCs w:val="24"/>
        </w:rPr>
      </w:pPr>
    </w:p>
    <w:p w14:paraId="5672AA67" w14:textId="77777777" w:rsidR="004F189C" w:rsidRPr="002A5B60" w:rsidRDefault="004F189C" w:rsidP="004F189C">
      <w:pPr>
        <w:jc w:val="both"/>
        <w:rPr>
          <w:rFonts w:ascii="Times New Roman" w:hAnsi="Times New Roman" w:cs="Times New Roman"/>
          <w:sz w:val="24"/>
          <w:szCs w:val="24"/>
        </w:rPr>
      </w:pPr>
    </w:p>
    <w:p w14:paraId="08000292" w14:textId="77777777" w:rsidR="004F189C" w:rsidRPr="002A5B60" w:rsidRDefault="004F189C" w:rsidP="004F189C">
      <w:pPr>
        <w:pStyle w:val="Heading2"/>
      </w:pPr>
      <w:bookmarkStart w:id="615" w:name="_Toc211559194"/>
      <w:bookmarkStart w:id="616" w:name="_Toc211587326"/>
      <w:bookmarkStart w:id="617" w:name="_Toc211595342"/>
      <w:r w:rsidRPr="002A5B60">
        <w:t>Methodology</w:t>
      </w:r>
      <w:bookmarkEnd w:id="615"/>
      <w:bookmarkEnd w:id="616"/>
      <w:bookmarkEnd w:id="617"/>
    </w:p>
    <w:p w14:paraId="036F43A7" w14:textId="77777777" w:rsidR="004F189C" w:rsidRPr="002A5B60" w:rsidRDefault="004F189C" w:rsidP="004F189C">
      <w:pPr>
        <w:pStyle w:val="Heading3"/>
      </w:pPr>
      <w:bookmarkStart w:id="618" w:name="_Toc211587327"/>
      <w:bookmarkStart w:id="619" w:name="_Toc211595343"/>
      <w:r w:rsidRPr="002A5B60">
        <w:t>SARIMAX Model Architecture</w:t>
      </w:r>
      <w:bookmarkEnd w:id="618"/>
      <w:bookmarkEnd w:id="619"/>
    </w:p>
    <w:p w14:paraId="5E832260" w14:textId="77777777" w:rsidR="004F189C" w:rsidRPr="002A5B60" w:rsidRDefault="004F189C" w:rsidP="004F189C">
      <w:pPr>
        <w:jc w:val="both"/>
        <w:rPr>
          <w:rFonts w:ascii="Times New Roman" w:hAnsi="Times New Roman" w:cs="Times New Roman"/>
          <w:sz w:val="24"/>
          <w:szCs w:val="24"/>
        </w:rPr>
      </w:pPr>
      <w:r w:rsidRPr="002A5B60">
        <w:rPr>
          <w:rFonts w:ascii="Times New Roman" w:hAnsi="Times New Roman" w:cs="Times New Roman"/>
          <w:sz w:val="24"/>
          <w:szCs w:val="24"/>
        </w:rPr>
        <w:t>SARIMAX combines traditional ARIMA components with a seasonal layer:</w:t>
      </w:r>
    </w:p>
    <w:p w14:paraId="67CAAC5E" w14:textId="77777777" w:rsidR="004F189C" w:rsidRPr="002A5B60" w:rsidRDefault="004F189C"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AR (Autoregressive): Captures dependencies between current and previous values.</w:t>
      </w:r>
    </w:p>
    <w:p w14:paraId="654376C6" w14:textId="77777777" w:rsidR="004F189C" w:rsidRPr="002A5B60" w:rsidRDefault="004F189C"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I (Integrated): Handles non-stationary data via differencing.</w:t>
      </w:r>
    </w:p>
    <w:p w14:paraId="683087F5" w14:textId="77777777" w:rsidR="004F189C" w:rsidRPr="002A5B60" w:rsidRDefault="004F189C"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MA (Moving Average): Models relationships between errors and lagged residuals.</w:t>
      </w:r>
    </w:p>
    <w:p w14:paraId="28DCAFC7" w14:textId="77777777" w:rsidR="004F189C" w:rsidRPr="002A5B60" w:rsidRDefault="004F189C"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Seasonal Component: Captures repeating annual cycles (period = 12).</w:t>
      </w:r>
    </w:p>
    <w:p w14:paraId="35501CBE" w14:textId="77777777" w:rsidR="004F189C" w:rsidRDefault="004F189C"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Exogenous Variables: None used in this version (pure SARIMAX).</w:t>
      </w:r>
    </w:p>
    <w:p w14:paraId="5D6B6862" w14:textId="77777777" w:rsidR="004F189C" w:rsidRPr="002A5B60" w:rsidRDefault="004F189C" w:rsidP="004F189C">
      <w:pPr>
        <w:ind w:left="720"/>
        <w:jc w:val="both"/>
        <w:rPr>
          <w:rFonts w:ascii="Times New Roman" w:hAnsi="Times New Roman" w:cs="Times New Roman"/>
          <w:sz w:val="24"/>
          <w:szCs w:val="24"/>
        </w:rPr>
      </w:pPr>
    </w:p>
    <w:p w14:paraId="7C905CC0" w14:textId="77777777" w:rsidR="004F189C" w:rsidRPr="002A5B60" w:rsidRDefault="004F189C" w:rsidP="004F189C">
      <w:pPr>
        <w:jc w:val="both"/>
        <w:rPr>
          <w:rFonts w:ascii="Times New Roman" w:hAnsi="Times New Roman" w:cs="Times New Roman"/>
          <w:b/>
          <w:bCs/>
          <w:sz w:val="24"/>
          <w:szCs w:val="24"/>
        </w:rPr>
      </w:pPr>
      <w:r w:rsidRPr="002A5B60">
        <w:rPr>
          <w:rFonts w:ascii="Times New Roman" w:hAnsi="Times New Roman" w:cs="Times New Roman"/>
          <w:b/>
          <w:bCs/>
          <w:sz w:val="24"/>
          <w:szCs w:val="24"/>
        </w:rPr>
        <w:t>Model Equations</w:t>
      </w:r>
    </w:p>
    <w:p w14:paraId="49433A32" w14:textId="77777777" w:rsidR="004F189C" w:rsidRDefault="004F189C" w:rsidP="004F189C">
      <w:pPr>
        <w:jc w:val="both"/>
        <w:rPr>
          <w:rFonts w:ascii="Times New Roman" w:hAnsi="Times New Roman" w:cs="Times New Roman"/>
          <w:sz w:val="24"/>
          <w:szCs w:val="24"/>
        </w:rPr>
      </w:pPr>
      <w:r w:rsidRPr="002A5B60">
        <w:rPr>
          <w:rFonts w:ascii="Times New Roman" w:hAnsi="Times New Roman" w:cs="Times New Roman"/>
          <w:sz w:val="24"/>
          <w:szCs w:val="24"/>
        </w:rPr>
        <w:t xml:space="preserve">For each series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Pr="002A5B60">
        <w:rPr>
          <w:rFonts w:ascii="Times New Roman" w:hAnsi="Times New Roman" w:cs="Times New Roman"/>
          <w:sz w:val="24"/>
          <w:szCs w:val="24"/>
        </w:rPr>
        <w:t>, the SARIMAX model follows:</w:t>
      </w:r>
    </w:p>
    <w:p w14:paraId="331C612A" w14:textId="77777777" w:rsidR="004F189C" w:rsidRPr="002A5B60" w:rsidRDefault="004F189C" w:rsidP="004F189C">
      <w:pPr>
        <w:jc w:val="both"/>
        <w:rPr>
          <w:rFonts w:ascii="Times New Roman" w:hAnsi="Times New Roman" w:cs="Times New Roman"/>
          <w:sz w:val="24"/>
          <w:szCs w:val="24"/>
        </w:rPr>
      </w:pPr>
    </w:p>
    <w:p w14:paraId="62C8494B" w14:textId="77777777" w:rsidR="004F189C" w:rsidRPr="002A5B60" w:rsidRDefault="00000000" w:rsidP="004F189C">
      <w:pPr>
        <w:jc w:val="both"/>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Φ</m:t>
              </m:r>
            </m:e>
            <m:sub>
              <m:r>
                <w:rPr>
                  <w:rFonts w:ascii="Cambria Math" w:hAnsi="Cambria Math" w:cs="Times New Roman"/>
                  <w:sz w:val="24"/>
                  <w:szCs w:val="24"/>
                </w:rPr>
                <m:t>p</m:t>
              </m:r>
            </m:sub>
          </m:sSub>
          <m:r>
            <w:rPr>
              <w:rFonts w:ascii="Cambria Math" w:hAnsi="Cambria Math" w:cs="Times New Roman"/>
              <w:sz w:val="24"/>
              <w:szCs w:val="24"/>
            </w:rPr>
            <m:t>(</m:t>
          </m:r>
          <m: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Φ</m:t>
              </m:r>
            </m:e>
            <m:sub>
              <m:r>
                <w:rPr>
                  <w:rFonts w:ascii="Cambria Math" w:hAnsi="Cambria Math" w:cs="Times New Roman"/>
                  <w:sz w:val="24"/>
                  <w:szCs w:val="24"/>
                </w:rPr>
                <m:t>P</m:t>
              </m:r>
            </m:sub>
          </m:sSub>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B</m:t>
              </m:r>
            </m:e>
            <m:sup>
              <m:r>
                <w:rPr>
                  <w:rFonts w:ascii="Cambria Math" w:hAnsi="Cambria Math" w:cs="Times New Roman"/>
                  <w:sz w:val="24"/>
                  <w:szCs w:val="24"/>
                </w:rPr>
                <m:t>s</m:t>
              </m:r>
            </m:sup>
          </m:sSup>
          <m:r>
            <w:rPr>
              <w:rFonts w:ascii="Cambria Math" w:hAnsi="Cambria Math" w:cs="Times New Roman"/>
              <w:sz w:val="24"/>
              <w:szCs w:val="24"/>
            </w:rPr>
            <m:t>)(1-</m:t>
          </m:r>
          <m:r>
            <w:rPr>
              <w:rFonts w:ascii="Cambria Math" w:hAnsi="Cambria Math" w:cs="Times New Roman"/>
              <w:sz w:val="24"/>
              <w:szCs w:val="24"/>
            </w:rPr>
            <m:t>B</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d</m:t>
              </m:r>
            </m:sup>
          </m:sSup>
          <m: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B</m:t>
              </m:r>
            </m:e>
            <m:sup>
              <m:r>
                <w:rPr>
                  <w:rFonts w:ascii="Cambria Math" w:hAnsi="Cambria Math" w:cs="Times New Roman"/>
                  <w:sz w:val="24"/>
                  <w:szCs w:val="24"/>
                </w:rPr>
                <m:t>s</m:t>
              </m:r>
            </m:sup>
          </m:sSup>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D</m:t>
              </m:r>
            </m:sup>
          </m:sSup>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q</m:t>
              </m:r>
            </m:sub>
          </m:sSub>
          <m:r>
            <w:rPr>
              <w:rFonts w:ascii="Cambria Math" w:hAnsi="Cambria Math" w:cs="Times New Roman"/>
              <w:sz w:val="24"/>
              <w:szCs w:val="24"/>
            </w:rPr>
            <m:t>(</m:t>
          </m:r>
          <m: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Q</m:t>
              </m:r>
            </m:sub>
          </m:sSub>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B</m:t>
              </m:r>
            </m:e>
            <m:sup>
              <m:r>
                <w:rPr>
                  <w:rFonts w:ascii="Cambria Math" w:hAnsi="Cambria Math" w:cs="Times New Roman"/>
                  <w:sz w:val="24"/>
                  <w:szCs w:val="24"/>
                </w:rPr>
                <m:t>s</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m:rPr>
              <m:sty m:val="p"/>
            </m:rPr>
            <w:rPr>
              <w:rFonts w:ascii="Cambria Math" w:hAnsi="Cambria Math" w:cs="Times New Roman"/>
              <w:sz w:val="24"/>
              <w:szCs w:val="24"/>
            </w:rPr>
            <w:br/>
          </m:r>
        </m:oMath>
      </m:oMathPara>
    </w:p>
    <w:p w14:paraId="38B0B590" w14:textId="77777777" w:rsidR="004F189C" w:rsidRPr="002A5B60" w:rsidRDefault="004F189C" w:rsidP="004F189C">
      <w:pPr>
        <w:jc w:val="both"/>
        <w:rPr>
          <w:rFonts w:ascii="Times New Roman" w:hAnsi="Times New Roman" w:cs="Times New Roman"/>
          <w:sz w:val="24"/>
          <w:szCs w:val="24"/>
        </w:rPr>
      </w:pPr>
      <w:r w:rsidRPr="002A5B60">
        <w:rPr>
          <w:rFonts w:ascii="Times New Roman" w:hAnsi="Times New Roman" w:cs="Times New Roman"/>
          <w:sz w:val="24"/>
          <w:szCs w:val="24"/>
        </w:rPr>
        <w:t xml:space="preserve">Where </w:t>
      </w:r>
      <m:oMath>
        <m:r>
          <w:rPr>
            <w:rFonts w:ascii="Cambria Math" w:hAnsi="Cambria Math" w:cs="Times New Roman"/>
            <w:sz w:val="24"/>
            <w:szCs w:val="24"/>
          </w:rPr>
          <m:t>B</m:t>
        </m:r>
      </m:oMath>
      <w:r w:rsidRPr="002A5B60">
        <w:rPr>
          <w:rFonts w:ascii="Times New Roman" w:hAnsi="Times New Roman" w:cs="Times New Roman"/>
          <w:sz w:val="24"/>
          <w:szCs w:val="24"/>
        </w:rPr>
        <w:t xml:space="preserve">is the backshift operator and </w:t>
      </w:r>
      <m:oMath>
        <m:r>
          <w:rPr>
            <w:rFonts w:ascii="Cambria Math" w:hAnsi="Cambria Math" w:cs="Times New Roman"/>
            <w:sz w:val="24"/>
            <w:szCs w:val="24"/>
          </w:rPr>
          <m:t>s=12</m:t>
        </m:r>
      </m:oMath>
      <w:r w:rsidRPr="002A5B60">
        <w:rPr>
          <w:rFonts w:ascii="Times New Roman" w:hAnsi="Times New Roman" w:cs="Times New Roman"/>
          <w:sz w:val="24"/>
          <w:szCs w:val="24"/>
        </w:rPr>
        <w:t>(monthly seasonality).</w:t>
      </w:r>
    </w:p>
    <w:p w14:paraId="6E321DB1" w14:textId="77777777" w:rsidR="004F189C" w:rsidRDefault="004F189C" w:rsidP="004F189C">
      <w:pPr>
        <w:jc w:val="both"/>
        <w:rPr>
          <w:rFonts w:ascii="Times New Roman" w:hAnsi="Times New Roman" w:cs="Times New Roman"/>
          <w:sz w:val="24"/>
          <w:szCs w:val="24"/>
        </w:rPr>
      </w:pPr>
    </w:p>
    <w:p w14:paraId="13A9FAFA" w14:textId="77777777" w:rsidR="004F189C" w:rsidRDefault="004F189C" w:rsidP="004F189C">
      <w:pPr>
        <w:jc w:val="both"/>
        <w:rPr>
          <w:rFonts w:ascii="Times New Roman" w:hAnsi="Times New Roman" w:cs="Times New Roman"/>
          <w:sz w:val="24"/>
          <w:szCs w:val="24"/>
        </w:rPr>
      </w:pPr>
    </w:p>
    <w:p w14:paraId="7B0DFD0B" w14:textId="77777777" w:rsidR="004F189C" w:rsidRDefault="004F189C" w:rsidP="004F189C">
      <w:pPr>
        <w:jc w:val="both"/>
        <w:rPr>
          <w:rFonts w:ascii="Times New Roman" w:hAnsi="Times New Roman" w:cs="Times New Roman"/>
          <w:sz w:val="24"/>
          <w:szCs w:val="24"/>
        </w:rPr>
      </w:pPr>
    </w:p>
    <w:p w14:paraId="62B17FFC" w14:textId="77777777" w:rsidR="004F189C" w:rsidRDefault="004F189C" w:rsidP="004F189C">
      <w:pPr>
        <w:jc w:val="both"/>
        <w:rPr>
          <w:rFonts w:ascii="Times New Roman" w:hAnsi="Times New Roman" w:cs="Times New Roman"/>
          <w:sz w:val="24"/>
          <w:szCs w:val="24"/>
        </w:rPr>
      </w:pPr>
    </w:p>
    <w:p w14:paraId="4E87E374" w14:textId="77777777" w:rsidR="004F189C" w:rsidRDefault="004F189C" w:rsidP="004F189C">
      <w:pPr>
        <w:jc w:val="both"/>
        <w:rPr>
          <w:rFonts w:ascii="Times New Roman" w:hAnsi="Times New Roman" w:cs="Times New Roman"/>
          <w:sz w:val="24"/>
          <w:szCs w:val="24"/>
        </w:rPr>
      </w:pPr>
    </w:p>
    <w:p w14:paraId="4E2DAB1D" w14:textId="77777777" w:rsidR="004F189C" w:rsidRDefault="004F189C" w:rsidP="004F189C">
      <w:pPr>
        <w:jc w:val="both"/>
        <w:rPr>
          <w:rFonts w:ascii="Times New Roman" w:hAnsi="Times New Roman" w:cs="Times New Roman"/>
          <w:sz w:val="24"/>
          <w:szCs w:val="24"/>
        </w:rPr>
      </w:pPr>
    </w:p>
    <w:p w14:paraId="490A466F" w14:textId="77777777" w:rsidR="004F189C" w:rsidRDefault="004F189C" w:rsidP="004F189C">
      <w:pPr>
        <w:jc w:val="both"/>
        <w:rPr>
          <w:rFonts w:ascii="Times New Roman" w:hAnsi="Times New Roman" w:cs="Times New Roman"/>
          <w:sz w:val="24"/>
          <w:szCs w:val="24"/>
        </w:rPr>
      </w:pPr>
    </w:p>
    <w:p w14:paraId="2A3CF46E" w14:textId="77777777" w:rsidR="004F189C" w:rsidRDefault="004F189C" w:rsidP="004F189C">
      <w:pPr>
        <w:jc w:val="both"/>
        <w:rPr>
          <w:rFonts w:ascii="Times New Roman" w:hAnsi="Times New Roman" w:cs="Times New Roman"/>
          <w:sz w:val="24"/>
          <w:szCs w:val="24"/>
        </w:rPr>
      </w:pPr>
    </w:p>
    <w:p w14:paraId="7F79ED35" w14:textId="77777777" w:rsidR="004F189C" w:rsidRDefault="004F189C" w:rsidP="004F189C">
      <w:pPr>
        <w:jc w:val="both"/>
        <w:rPr>
          <w:rFonts w:ascii="Times New Roman" w:hAnsi="Times New Roman" w:cs="Times New Roman"/>
          <w:sz w:val="24"/>
          <w:szCs w:val="24"/>
        </w:rPr>
      </w:pPr>
    </w:p>
    <w:p w14:paraId="038E14E0" w14:textId="77777777" w:rsidR="004F189C" w:rsidRDefault="004F189C" w:rsidP="004F189C">
      <w:pPr>
        <w:jc w:val="both"/>
        <w:rPr>
          <w:rFonts w:ascii="Times New Roman" w:hAnsi="Times New Roman" w:cs="Times New Roman"/>
          <w:sz w:val="24"/>
          <w:szCs w:val="24"/>
        </w:rPr>
      </w:pPr>
    </w:p>
    <w:p w14:paraId="7CC38A59" w14:textId="77777777" w:rsidR="004F189C" w:rsidRDefault="004F189C" w:rsidP="004F189C">
      <w:pPr>
        <w:jc w:val="both"/>
        <w:rPr>
          <w:rFonts w:ascii="Times New Roman" w:hAnsi="Times New Roman" w:cs="Times New Roman"/>
          <w:sz w:val="24"/>
          <w:szCs w:val="24"/>
        </w:rPr>
      </w:pPr>
    </w:p>
    <w:p w14:paraId="749F6247" w14:textId="77777777" w:rsidR="004F189C" w:rsidRDefault="004F189C" w:rsidP="004F189C">
      <w:pPr>
        <w:jc w:val="both"/>
        <w:rPr>
          <w:rFonts w:ascii="Times New Roman" w:hAnsi="Times New Roman" w:cs="Times New Roman"/>
          <w:sz w:val="24"/>
          <w:szCs w:val="24"/>
        </w:rPr>
      </w:pPr>
    </w:p>
    <w:p w14:paraId="218A3801" w14:textId="77777777" w:rsidR="004F189C" w:rsidRDefault="004F189C" w:rsidP="004F189C">
      <w:pPr>
        <w:jc w:val="both"/>
        <w:rPr>
          <w:rFonts w:ascii="Times New Roman" w:hAnsi="Times New Roman" w:cs="Times New Roman"/>
          <w:sz w:val="24"/>
          <w:szCs w:val="24"/>
        </w:rPr>
      </w:pPr>
    </w:p>
    <w:p w14:paraId="4E933BBB" w14:textId="77777777" w:rsidR="004F189C" w:rsidRDefault="004F189C" w:rsidP="004F189C">
      <w:pPr>
        <w:jc w:val="both"/>
        <w:rPr>
          <w:rFonts w:ascii="Times New Roman" w:hAnsi="Times New Roman" w:cs="Times New Roman"/>
          <w:sz w:val="24"/>
          <w:szCs w:val="24"/>
        </w:rPr>
      </w:pPr>
    </w:p>
    <w:p w14:paraId="016745B6" w14:textId="77777777" w:rsidR="004F189C" w:rsidRDefault="004F189C" w:rsidP="004F189C">
      <w:pPr>
        <w:jc w:val="both"/>
        <w:rPr>
          <w:rFonts w:ascii="Times New Roman" w:hAnsi="Times New Roman" w:cs="Times New Roman"/>
          <w:sz w:val="24"/>
          <w:szCs w:val="24"/>
        </w:rPr>
      </w:pPr>
    </w:p>
    <w:p w14:paraId="71EA033F" w14:textId="77777777" w:rsidR="004F189C" w:rsidRDefault="004F189C" w:rsidP="004F189C">
      <w:pPr>
        <w:jc w:val="both"/>
        <w:rPr>
          <w:rFonts w:ascii="Times New Roman" w:hAnsi="Times New Roman" w:cs="Times New Roman"/>
          <w:sz w:val="24"/>
          <w:szCs w:val="24"/>
        </w:rPr>
      </w:pPr>
    </w:p>
    <w:p w14:paraId="398B8791" w14:textId="77777777" w:rsidR="004F189C" w:rsidRDefault="004F189C" w:rsidP="004F189C">
      <w:pPr>
        <w:jc w:val="both"/>
        <w:rPr>
          <w:rFonts w:ascii="Times New Roman" w:hAnsi="Times New Roman" w:cs="Times New Roman"/>
          <w:sz w:val="24"/>
          <w:szCs w:val="24"/>
        </w:rPr>
      </w:pPr>
    </w:p>
    <w:p w14:paraId="38DC9879" w14:textId="77777777" w:rsidR="004F189C" w:rsidRDefault="004F189C" w:rsidP="004F189C">
      <w:pPr>
        <w:jc w:val="both"/>
        <w:rPr>
          <w:rFonts w:ascii="Times New Roman" w:hAnsi="Times New Roman" w:cs="Times New Roman"/>
          <w:sz w:val="24"/>
          <w:szCs w:val="24"/>
        </w:rPr>
      </w:pPr>
    </w:p>
    <w:p w14:paraId="01D228C9" w14:textId="77777777" w:rsidR="004F189C" w:rsidRDefault="004F189C" w:rsidP="004F189C">
      <w:pPr>
        <w:jc w:val="both"/>
        <w:rPr>
          <w:rFonts w:ascii="Times New Roman" w:hAnsi="Times New Roman" w:cs="Times New Roman"/>
          <w:sz w:val="24"/>
          <w:szCs w:val="24"/>
        </w:rPr>
      </w:pPr>
    </w:p>
    <w:p w14:paraId="76735DCA" w14:textId="77777777" w:rsidR="004F189C" w:rsidRDefault="004F189C" w:rsidP="004F189C">
      <w:pPr>
        <w:jc w:val="both"/>
        <w:rPr>
          <w:rFonts w:ascii="Times New Roman" w:hAnsi="Times New Roman" w:cs="Times New Roman"/>
          <w:sz w:val="24"/>
          <w:szCs w:val="24"/>
        </w:rPr>
      </w:pPr>
    </w:p>
    <w:p w14:paraId="42E2061F" w14:textId="77777777" w:rsidR="004F189C" w:rsidRDefault="004F189C" w:rsidP="004F189C">
      <w:pPr>
        <w:jc w:val="both"/>
        <w:rPr>
          <w:rFonts w:ascii="Times New Roman" w:hAnsi="Times New Roman" w:cs="Times New Roman"/>
          <w:sz w:val="24"/>
          <w:szCs w:val="24"/>
        </w:rPr>
      </w:pPr>
    </w:p>
    <w:p w14:paraId="7411A7DA" w14:textId="77777777" w:rsidR="004F189C" w:rsidRDefault="004F189C" w:rsidP="004F189C">
      <w:pPr>
        <w:jc w:val="both"/>
        <w:rPr>
          <w:rFonts w:ascii="Times New Roman" w:hAnsi="Times New Roman" w:cs="Times New Roman"/>
          <w:sz w:val="24"/>
          <w:szCs w:val="24"/>
        </w:rPr>
      </w:pPr>
    </w:p>
    <w:p w14:paraId="6461592B" w14:textId="77777777" w:rsidR="004F189C" w:rsidRDefault="004F189C" w:rsidP="004F189C">
      <w:pPr>
        <w:jc w:val="both"/>
        <w:rPr>
          <w:rFonts w:ascii="Times New Roman" w:hAnsi="Times New Roman" w:cs="Times New Roman"/>
          <w:sz w:val="24"/>
          <w:szCs w:val="24"/>
        </w:rPr>
      </w:pPr>
    </w:p>
    <w:p w14:paraId="05A6B3F2" w14:textId="77777777" w:rsidR="004F189C" w:rsidRDefault="004F189C" w:rsidP="004F189C">
      <w:pPr>
        <w:jc w:val="both"/>
        <w:rPr>
          <w:rFonts w:ascii="Times New Roman" w:hAnsi="Times New Roman" w:cs="Times New Roman"/>
          <w:sz w:val="24"/>
          <w:szCs w:val="24"/>
        </w:rPr>
      </w:pPr>
    </w:p>
    <w:p w14:paraId="6751FEEA" w14:textId="77777777" w:rsidR="004F189C" w:rsidRDefault="004F189C" w:rsidP="004F189C">
      <w:pPr>
        <w:jc w:val="both"/>
        <w:rPr>
          <w:rFonts w:ascii="Times New Roman" w:hAnsi="Times New Roman" w:cs="Times New Roman"/>
          <w:sz w:val="24"/>
          <w:szCs w:val="24"/>
        </w:rPr>
      </w:pPr>
    </w:p>
    <w:p w14:paraId="4FAD3318" w14:textId="77777777" w:rsidR="004F189C" w:rsidRDefault="004F189C" w:rsidP="004F189C">
      <w:pPr>
        <w:jc w:val="both"/>
        <w:rPr>
          <w:rFonts w:ascii="Times New Roman" w:hAnsi="Times New Roman" w:cs="Times New Roman"/>
          <w:sz w:val="24"/>
          <w:szCs w:val="24"/>
        </w:rPr>
      </w:pPr>
    </w:p>
    <w:p w14:paraId="428E02A0" w14:textId="77777777" w:rsidR="004F189C" w:rsidRPr="002A5B60" w:rsidRDefault="004F189C" w:rsidP="004F189C">
      <w:pPr>
        <w:jc w:val="both"/>
        <w:rPr>
          <w:rFonts w:ascii="Times New Roman" w:hAnsi="Times New Roman" w:cs="Times New Roman"/>
          <w:sz w:val="24"/>
          <w:szCs w:val="24"/>
        </w:rPr>
      </w:pPr>
    </w:p>
    <w:p w14:paraId="5D0784F9" w14:textId="77777777" w:rsidR="004F189C" w:rsidRPr="00A040C9" w:rsidRDefault="004F189C" w:rsidP="004F189C">
      <w:pPr>
        <w:pStyle w:val="Heading2"/>
      </w:pPr>
      <w:bookmarkStart w:id="620" w:name="_Toc211587328"/>
      <w:bookmarkStart w:id="621" w:name="_Toc211595344"/>
      <w:r w:rsidRPr="00A040C9">
        <w:t>Model Configuration</w:t>
      </w:r>
      <w:bookmarkEnd w:id="620"/>
      <w:bookmarkEnd w:id="621"/>
    </w:p>
    <w:p w14:paraId="04851DED" w14:textId="77777777" w:rsidR="004F189C" w:rsidRDefault="004F189C" w:rsidP="004F189C">
      <w:pPr>
        <w:jc w:val="both"/>
        <w:rPr>
          <w:rFonts w:ascii="Times New Roman" w:hAnsi="Times New Roman" w:cs="Times New Roman"/>
          <w:sz w:val="24"/>
          <w:szCs w:val="24"/>
        </w:rPr>
      </w:pPr>
      <w:r w:rsidRPr="00AD4A9C">
        <w:rPr>
          <w:rFonts w:ascii="Times New Roman" w:hAnsi="Times New Roman" w:cs="Times New Roman"/>
          <w:sz w:val="24"/>
          <w:szCs w:val="24"/>
        </w:rPr>
        <w:t>The SARIMAX model was configured with key parameters to ensure robust and interpretable results.</w:t>
      </w:r>
      <w:r>
        <w:rPr>
          <w:rFonts w:ascii="Times New Roman" w:hAnsi="Times New Roman" w:cs="Times New Roman"/>
          <w:sz w:val="24"/>
          <w:szCs w:val="24"/>
        </w:rPr>
        <w:t xml:space="preserve"> </w:t>
      </w:r>
    </w:p>
    <w:p w14:paraId="01D9BBEF" w14:textId="77777777" w:rsidR="004F189C" w:rsidRDefault="004F189C" w:rsidP="004F189C">
      <w:pPr>
        <w:jc w:val="both"/>
        <w:rPr>
          <w:rFonts w:ascii="Times New Roman" w:hAnsi="Times New Roman" w:cs="Times New Roman"/>
          <w:sz w:val="24"/>
          <w:szCs w:val="24"/>
        </w:rPr>
      </w:pPr>
    </w:p>
    <w:p w14:paraId="190B6118" w14:textId="77777777" w:rsidR="004F189C" w:rsidRPr="00AD4A9C" w:rsidRDefault="004F189C" w:rsidP="004F189C">
      <w:pPr>
        <w:jc w:val="both"/>
        <w:rPr>
          <w:rFonts w:ascii="Times New Roman" w:hAnsi="Times New Roman" w:cs="Times New Roman"/>
          <w:sz w:val="24"/>
          <w:szCs w:val="24"/>
        </w:rPr>
      </w:pPr>
      <w:r w:rsidRPr="00AD4A9C">
        <w:rPr>
          <w:rFonts w:ascii="Times New Roman" w:hAnsi="Times New Roman" w:cs="Times New Roman"/>
          <w:sz w:val="24"/>
          <w:szCs w:val="24"/>
        </w:rPr>
        <w:t xml:space="preserve">The settings included </w:t>
      </w:r>
      <w:proofErr w:type="spellStart"/>
      <w:r w:rsidRPr="00AD4A9C">
        <w:rPr>
          <w:rFonts w:ascii="Times New Roman" w:hAnsi="Times New Roman" w:cs="Times New Roman"/>
          <w:sz w:val="24"/>
          <w:szCs w:val="24"/>
        </w:rPr>
        <w:t>enforce_stationarity</w:t>
      </w:r>
      <w:proofErr w:type="spellEnd"/>
      <w:r w:rsidRPr="00AD4A9C">
        <w:rPr>
          <w:rFonts w:ascii="Times New Roman" w:hAnsi="Times New Roman" w:cs="Times New Roman"/>
          <w:sz w:val="24"/>
          <w:szCs w:val="24"/>
        </w:rPr>
        <w:t xml:space="preserve">=True and </w:t>
      </w:r>
      <w:proofErr w:type="spellStart"/>
      <w:r w:rsidRPr="00AD4A9C">
        <w:rPr>
          <w:rFonts w:ascii="Times New Roman" w:hAnsi="Times New Roman" w:cs="Times New Roman"/>
          <w:sz w:val="24"/>
          <w:szCs w:val="24"/>
        </w:rPr>
        <w:t>enforce_invertibility</w:t>
      </w:r>
      <w:proofErr w:type="spellEnd"/>
      <w:r w:rsidRPr="00AD4A9C">
        <w:rPr>
          <w:rFonts w:ascii="Times New Roman" w:hAnsi="Times New Roman" w:cs="Times New Roman"/>
          <w:sz w:val="24"/>
          <w:szCs w:val="24"/>
        </w:rPr>
        <w:t>=True to maintain model consistency and convergence stability.</w:t>
      </w:r>
    </w:p>
    <w:p w14:paraId="6498A212" w14:textId="77777777" w:rsidR="004F189C" w:rsidRPr="00AD4A9C" w:rsidRDefault="004F189C" w:rsidP="004F189C">
      <w:pPr>
        <w:jc w:val="both"/>
        <w:rPr>
          <w:rFonts w:ascii="Times New Roman" w:hAnsi="Times New Roman" w:cs="Times New Roman"/>
          <w:sz w:val="24"/>
          <w:szCs w:val="24"/>
        </w:rPr>
      </w:pPr>
      <w:r w:rsidRPr="00AD4A9C">
        <w:rPr>
          <w:rFonts w:ascii="Times New Roman" w:hAnsi="Times New Roman" w:cs="Times New Roman"/>
          <w:sz w:val="24"/>
          <w:szCs w:val="24"/>
        </w:rPr>
        <w:t>Parameter estimation was done through maximum likelihood estimation (MLE), which ensures optimal fit for complex time-series data.</w:t>
      </w:r>
    </w:p>
    <w:p w14:paraId="4E8E80E7" w14:textId="77777777" w:rsidR="004F189C" w:rsidRPr="00AD4A9C" w:rsidRDefault="004F189C" w:rsidP="004F189C">
      <w:pPr>
        <w:jc w:val="both"/>
        <w:rPr>
          <w:rFonts w:ascii="Times New Roman" w:hAnsi="Times New Roman" w:cs="Times New Roman"/>
          <w:sz w:val="24"/>
          <w:szCs w:val="24"/>
        </w:rPr>
      </w:pPr>
    </w:p>
    <w:p w14:paraId="4BF3FB21" w14:textId="77777777" w:rsidR="004F189C" w:rsidRPr="00AD4A9C" w:rsidRDefault="004F189C" w:rsidP="004F189C">
      <w:pPr>
        <w:pStyle w:val="Heading2"/>
      </w:pPr>
      <w:bookmarkStart w:id="622" w:name="_Toc211587329"/>
      <w:bookmarkStart w:id="623" w:name="_Toc211595345"/>
      <w:r w:rsidRPr="00AD4A9C">
        <w:t>Technologies and Libraries</w:t>
      </w:r>
      <w:bookmarkEnd w:id="622"/>
      <w:bookmarkEnd w:id="623"/>
    </w:p>
    <w:p w14:paraId="69F5F954" w14:textId="77777777" w:rsidR="004F189C" w:rsidRPr="00AD4A9C" w:rsidRDefault="004F189C" w:rsidP="004F189C">
      <w:pPr>
        <w:jc w:val="both"/>
        <w:rPr>
          <w:rFonts w:ascii="Times New Roman" w:hAnsi="Times New Roman" w:cs="Times New Roman"/>
          <w:sz w:val="24"/>
          <w:szCs w:val="24"/>
        </w:rPr>
      </w:pPr>
    </w:p>
    <w:p w14:paraId="1C6AEB47" w14:textId="77777777" w:rsidR="004F189C" w:rsidRPr="00AD4A9C" w:rsidRDefault="004F189C" w:rsidP="004F189C">
      <w:pPr>
        <w:jc w:val="both"/>
        <w:rPr>
          <w:rFonts w:ascii="Times New Roman" w:hAnsi="Times New Roman" w:cs="Times New Roman"/>
          <w:sz w:val="24"/>
          <w:szCs w:val="24"/>
        </w:rPr>
      </w:pPr>
      <w:r w:rsidRPr="00AD4A9C">
        <w:rPr>
          <w:rFonts w:ascii="Times New Roman" w:hAnsi="Times New Roman" w:cs="Times New Roman"/>
          <w:sz w:val="24"/>
          <w:szCs w:val="24"/>
        </w:rPr>
        <w:t>The model was implemented in Python (v3.10) using:</w:t>
      </w:r>
    </w:p>
    <w:p w14:paraId="4CD0BB83" w14:textId="77777777" w:rsidR="004F189C" w:rsidRPr="00AD4A9C" w:rsidRDefault="004F189C" w:rsidP="004F189C">
      <w:pPr>
        <w:jc w:val="both"/>
        <w:rPr>
          <w:rFonts w:ascii="Times New Roman" w:hAnsi="Times New Roman" w:cs="Times New Roman"/>
          <w:sz w:val="24"/>
          <w:szCs w:val="24"/>
        </w:rPr>
      </w:pPr>
    </w:p>
    <w:p w14:paraId="7EB67DAF" w14:textId="77777777" w:rsidR="004F189C" w:rsidRDefault="004F189C" w:rsidP="00414796">
      <w:pPr>
        <w:pStyle w:val="ListParagraph"/>
        <w:numPr>
          <w:ilvl w:val="0"/>
          <w:numId w:val="64"/>
        </w:numPr>
        <w:spacing w:after="0" w:line="276" w:lineRule="auto"/>
        <w:jc w:val="both"/>
        <w:rPr>
          <w:rFonts w:ascii="Times New Roman" w:hAnsi="Times New Roman" w:cs="Times New Roman"/>
          <w:sz w:val="24"/>
          <w:szCs w:val="24"/>
        </w:rPr>
      </w:pPr>
      <w:proofErr w:type="spellStart"/>
      <w:r w:rsidRPr="00AD4A9C">
        <w:rPr>
          <w:rFonts w:ascii="Times New Roman" w:hAnsi="Times New Roman" w:cs="Times New Roman"/>
          <w:sz w:val="24"/>
          <w:szCs w:val="24"/>
        </w:rPr>
        <w:t>Statsmodels</w:t>
      </w:r>
      <w:proofErr w:type="spellEnd"/>
      <w:r w:rsidRPr="00AD4A9C">
        <w:rPr>
          <w:rFonts w:ascii="Times New Roman" w:hAnsi="Times New Roman" w:cs="Times New Roman"/>
          <w:sz w:val="24"/>
          <w:szCs w:val="24"/>
        </w:rPr>
        <w:t xml:space="preserve"> for SARIMAX </w:t>
      </w:r>
      <w:proofErr w:type="spellStart"/>
      <w:r w:rsidRPr="00AD4A9C">
        <w:rPr>
          <w:rFonts w:ascii="Times New Roman" w:hAnsi="Times New Roman" w:cs="Times New Roman"/>
          <w:sz w:val="24"/>
          <w:szCs w:val="24"/>
        </w:rPr>
        <w:t>modeling</w:t>
      </w:r>
      <w:proofErr w:type="spellEnd"/>
      <w:r w:rsidRPr="00AD4A9C">
        <w:rPr>
          <w:rFonts w:ascii="Times New Roman" w:hAnsi="Times New Roman" w:cs="Times New Roman"/>
          <w:sz w:val="24"/>
          <w:szCs w:val="24"/>
        </w:rPr>
        <w:t xml:space="preserve"> and statistical computation</w:t>
      </w:r>
    </w:p>
    <w:p w14:paraId="3A008E66" w14:textId="77777777" w:rsidR="004F189C" w:rsidRDefault="004F189C" w:rsidP="00414796">
      <w:pPr>
        <w:pStyle w:val="ListParagraph"/>
        <w:numPr>
          <w:ilvl w:val="0"/>
          <w:numId w:val="64"/>
        </w:numPr>
        <w:spacing w:after="0" w:line="276" w:lineRule="auto"/>
        <w:jc w:val="both"/>
        <w:rPr>
          <w:rFonts w:ascii="Times New Roman" w:hAnsi="Times New Roman" w:cs="Times New Roman"/>
          <w:sz w:val="24"/>
          <w:szCs w:val="24"/>
        </w:rPr>
      </w:pPr>
      <w:r w:rsidRPr="00AD4A9C">
        <w:rPr>
          <w:rFonts w:ascii="Times New Roman" w:hAnsi="Times New Roman" w:cs="Times New Roman"/>
          <w:sz w:val="24"/>
          <w:szCs w:val="24"/>
        </w:rPr>
        <w:t>Pandas for data manipulation and transformation</w:t>
      </w:r>
    </w:p>
    <w:p w14:paraId="4263A137" w14:textId="77777777" w:rsidR="004F189C" w:rsidRPr="00AD4A9C" w:rsidRDefault="004F189C" w:rsidP="00414796">
      <w:pPr>
        <w:pStyle w:val="ListParagraph"/>
        <w:numPr>
          <w:ilvl w:val="0"/>
          <w:numId w:val="64"/>
        </w:numPr>
        <w:spacing w:after="0" w:line="276" w:lineRule="auto"/>
        <w:jc w:val="both"/>
        <w:rPr>
          <w:rFonts w:ascii="Times New Roman" w:hAnsi="Times New Roman" w:cs="Times New Roman"/>
          <w:sz w:val="24"/>
          <w:szCs w:val="24"/>
        </w:rPr>
      </w:pPr>
      <w:r w:rsidRPr="00AD4A9C">
        <w:rPr>
          <w:rFonts w:ascii="Times New Roman" w:hAnsi="Times New Roman" w:cs="Times New Roman"/>
          <w:sz w:val="24"/>
          <w:szCs w:val="24"/>
        </w:rPr>
        <w:t>Matplotlib for visualization of forecast trends</w:t>
      </w:r>
    </w:p>
    <w:p w14:paraId="032CA3BC" w14:textId="77777777" w:rsidR="004F189C" w:rsidRPr="00AD4A9C" w:rsidRDefault="004F189C" w:rsidP="004F189C">
      <w:pPr>
        <w:jc w:val="both"/>
        <w:rPr>
          <w:rFonts w:ascii="Times New Roman" w:hAnsi="Times New Roman" w:cs="Times New Roman"/>
          <w:sz w:val="24"/>
          <w:szCs w:val="24"/>
        </w:rPr>
      </w:pPr>
    </w:p>
    <w:p w14:paraId="62921439" w14:textId="77777777" w:rsidR="004F189C" w:rsidRPr="00AD4A9C" w:rsidRDefault="004F189C" w:rsidP="004F189C">
      <w:pPr>
        <w:jc w:val="both"/>
        <w:rPr>
          <w:rFonts w:ascii="Times New Roman" w:hAnsi="Times New Roman" w:cs="Times New Roman"/>
          <w:sz w:val="24"/>
          <w:szCs w:val="24"/>
        </w:rPr>
      </w:pPr>
      <w:r w:rsidRPr="00AD4A9C">
        <w:rPr>
          <w:rFonts w:ascii="Times New Roman" w:hAnsi="Times New Roman" w:cs="Times New Roman"/>
          <w:sz w:val="24"/>
          <w:szCs w:val="24"/>
        </w:rPr>
        <w:t>These technologies enabled efficient data processing, reproducible results, and high-quality visual outputs.</w:t>
      </w:r>
    </w:p>
    <w:p w14:paraId="191EC001" w14:textId="77777777" w:rsidR="004F189C" w:rsidRPr="00AD4A9C" w:rsidRDefault="004F189C" w:rsidP="004F189C">
      <w:pPr>
        <w:jc w:val="both"/>
        <w:rPr>
          <w:rFonts w:ascii="Times New Roman" w:hAnsi="Times New Roman" w:cs="Times New Roman"/>
          <w:sz w:val="24"/>
          <w:szCs w:val="24"/>
        </w:rPr>
      </w:pPr>
    </w:p>
    <w:p w14:paraId="4BB8A30E" w14:textId="77777777" w:rsidR="004F189C" w:rsidRPr="00FA6CD2" w:rsidRDefault="004F189C" w:rsidP="004F189C">
      <w:pPr>
        <w:jc w:val="both"/>
        <w:rPr>
          <w:rFonts w:ascii="Times New Roman" w:hAnsi="Times New Roman" w:cs="Times New Roman"/>
          <w:sz w:val="24"/>
          <w:szCs w:val="24"/>
        </w:rPr>
      </w:pPr>
      <w:r w:rsidRPr="00FA6CD2">
        <w:rPr>
          <w:rFonts w:ascii="Times New Roman" w:hAnsi="Times New Roman" w:cs="Times New Roman"/>
          <w:noProof/>
          <w:sz w:val="24"/>
          <w:szCs w:val="24"/>
        </w:rPr>
        <w:drawing>
          <wp:inline distT="0" distB="0" distL="0" distR="0" wp14:anchorId="35CE367A" wp14:editId="6FDEF943">
            <wp:extent cx="3861707" cy="3169030"/>
            <wp:effectExtent l="0" t="0" r="5715" b="0"/>
            <wp:docPr id="309890413"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0413" name="Picture 2" descr="A screen shot of a computer program&#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68265" cy="3174412"/>
                    </a:xfrm>
                    <a:prstGeom prst="rect">
                      <a:avLst/>
                    </a:prstGeom>
                    <a:noFill/>
                    <a:ln>
                      <a:noFill/>
                    </a:ln>
                  </pic:spPr>
                </pic:pic>
              </a:graphicData>
            </a:graphic>
          </wp:inline>
        </w:drawing>
      </w:r>
    </w:p>
    <w:p w14:paraId="05542EE0" w14:textId="77777777" w:rsidR="004F189C" w:rsidRPr="00FA6CD2" w:rsidRDefault="004F189C" w:rsidP="004F189C">
      <w:pPr>
        <w:jc w:val="both"/>
        <w:rPr>
          <w:rFonts w:ascii="Times New Roman" w:hAnsi="Times New Roman" w:cs="Times New Roman"/>
          <w:sz w:val="24"/>
          <w:szCs w:val="24"/>
        </w:rPr>
      </w:pPr>
      <w:r w:rsidRPr="00FA6CD2">
        <w:rPr>
          <w:rFonts w:ascii="Times New Roman" w:hAnsi="Times New Roman" w:cs="Times New Roman"/>
          <w:noProof/>
          <w:sz w:val="24"/>
          <w:szCs w:val="24"/>
        </w:rPr>
        <w:drawing>
          <wp:inline distT="0" distB="0" distL="0" distR="0" wp14:anchorId="5BD2CF74" wp14:editId="136A4B7F">
            <wp:extent cx="4041321" cy="3234490"/>
            <wp:effectExtent l="0" t="0" r="0" b="4445"/>
            <wp:docPr id="600932764" name="Picture 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2764" name="Picture 4" descr="A computer screen shot of a program&#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51169" cy="3242372"/>
                    </a:xfrm>
                    <a:prstGeom prst="rect">
                      <a:avLst/>
                    </a:prstGeom>
                    <a:noFill/>
                    <a:ln>
                      <a:noFill/>
                    </a:ln>
                  </pic:spPr>
                </pic:pic>
              </a:graphicData>
            </a:graphic>
          </wp:inline>
        </w:drawing>
      </w:r>
    </w:p>
    <w:p w14:paraId="0996F23D" w14:textId="77777777" w:rsidR="004F189C" w:rsidRDefault="004F189C" w:rsidP="004F189C">
      <w:pPr>
        <w:pStyle w:val="Heading2"/>
      </w:pPr>
    </w:p>
    <w:p w14:paraId="7ED7BDBC" w14:textId="77777777" w:rsidR="004F189C" w:rsidRDefault="004F189C" w:rsidP="004F189C"/>
    <w:p w14:paraId="7E76EDB0" w14:textId="77777777" w:rsidR="004F189C" w:rsidRDefault="004F189C" w:rsidP="004F189C"/>
    <w:p w14:paraId="33896A74" w14:textId="77777777" w:rsidR="004F189C" w:rsidRPr="00FA6CD2" w:rsidRDefault="004F189C" w:rsidP="004F189C"/>
    <w:p w14:paraId="39C5C52C" w14:textId="77777777" w:rsidR="004F189C" w:rsidRPr="00AD4A9C" w:rsidRDefault="004F189C" w:rsidP="004F189C">
      <w:pPr>
        <w:pStyle w:val="Heading2"/>
      </w:pPr>
      <w:bookmarkStart w:id="624" w:name="_Toc211587330"/>
      <w:bookmarkStart w:id="625" w:name="_Toc211595346"/>
      <w:r w:rsidRPr="00AD4A9C">
        <w:t>Data Processing Pipeline</w:t>
      </w:r>
      <w:bookmarkEnd w:id="624"/>
      <w:bookmarkEnd w:id="625"/>
    </w:p>
    <w:p w14:paraId="732A0B70" w14:textId="77777777" w:rsidR="004F189C" w:rsidRPr="00AD4A9C" w:rsidRDefault="004F189C" w:rsidP="004F189C">
      <w:pPr>
        <w:pStyle w:val="Heading3"/>
      </w:pPr>
      <w:bookmarkStart w:id="626" w:name="_Toc211587331"/>
      <w:bookmarkStart w:id="627" w:name="_Toc211595347"/>
      <w:r w:rsidRPr="00AD4A9C">
        <w:t>Import and Preparation</w:t>
      </w:r>
      <w:bookmarkEnd w:id="626"/>
      <w:bookmarkEnd w:id="627"/>
    </w:p>
    <w:p w14:paraId="2F05BB74" w14:textId="77777777" w:rsidR="004F189C" w:rsidRPr="00AD4A9C" w:rsidRDefault="004F189C" w:rsidP="004F189C">
      <w:pPr>
        <w:jc w:val="both"/>
        <w:rPr>
          <w:rFonts w:ascii="Times New Roman" w:hAnsi="Times New Roman" w:cs="Times New Roman"/>
          <w:sz w:val="24"/>
          <w:szCs w:val="24"/>
        </w:rPr>
      </w:pPr>
    </w:p>
    <w:p w14:paraId="09F51D0C" w14:textId="77777777" w:rsidR="004F189C" w:rsidRPr="00EA2C4E"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The imported dataset, "ADP_All_Measures.csv," included monthly total, domestic, and international guest night records.</w:t>
      </w:r>
    </w:p>
    <w:p w14:paraId="1B6808EA" w14:textId="77777777" w:rsidR="004F189C" w:rsidRPr="00EA2C4E" w:rsidRDefault="004F189C" w:rsidP="004F189C">
      <w:pPr>
        <w:jc w:val="both"/>
        <w:rPr>
          <w:rFonts w:ascii="Times New Roman" w:hAnsi="Times New Roman" w:cs="Times New Roman"/>
          <w:sz w:val="24"/>
          <w:szCs w:val="24"/>
        </w:rPr>
      </w:pPr>
    </w:p>
    <w:p w14:paraId="012AAB4A" w14:textId="77777777" w:rsidR="004F189C"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 xml:space="preserve"> In order to maintain time continuity, missing values were handled using forward and backward fill techniques, and data were aggregated at the monthly level.  By taking this step, the model was guaranteed a complete time series with gaps and missing intervals that were evenly spaced.</w:t>
      </w:r>
    </w:p>
    <w:p w14:paraId="5CF9E4C9" w14:textId="77777777" w:rsidR="004F189C" w:rsidRPr="00AD4A9C" w:rsidRDefault="004F189C" w:rsidP="004F189C">
      <w:pPr>
        <w:jc w:val="both"/>
        <w:rPr>
          <w:rFonts w:ascii="Times New Roman" w:hAnsi="Times New Roman" w:cs="Times New Roman"/>
          <w:sz w:val="24"/>
          <w:szCs w:val="24"/>
        </w:rPr>
      </w:pPr>
    </w:p>
    <w:p w14:paraId="79CAE7FB" w14:textId="77777777" w:rsidR="004F189C" w:rsidRPr="00604283" w:rsidRDefault="004F189C" w:rsidP="004F189C">
      <w:pPr>
        <w:jc w:val="both"/>
        <w:rPr>
          <w:rFonts w:ascii="Times New Roman" w:hAnsi="Times New Roman" w:cs="Times New Roman"/>
          <w:sz w:val="24"/>
          <w:szCs w:val="24"/>
        </w:rPr>
      </w:pPr>
      <w:r w:rsidRPr="00604283">
        <w:rPr>
          <w:rFonts w:ascii="Times New Roman" w:hAnsi="Times New Roman" w:cs="Times New Roman"/>
          <w:noProof/>
          <w:sz w:val="24"/>
          <w:szCs w:val="24"/>
        </w:rPr>
        <w:drawing>
          <wp:inline distT="0" distB="0" distL="0" distR="0" wp14:anchorId="1EBD3F8E" wp14:editId="5D3BF477">
            <wp:extent cx="5731510" cy="3693160"/>
            <wp:effectExtent l="0" t="0" r="2540" b="2540"/>
            <wp:docPr id="1217572601" name="Picture 6"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2601" name="Picture 6" descr="A computer screen shot of text&#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693160"/>
                    </a:xfrm>
                    <a:prstGeom prst="rect">
                      <a:avLst/>
                    </a:prstGeom>
                    <a:noFill/>
                    <a:ln>
                      <a:noFill/>
                    </a:ln>
                  </pic:spPr>
                </pic:pic>
              </a:graphicData>
            </a:graphic>
          </wp:inline>
        </w:drawing>
      </w:r>
    </w:p>
    <w:p w14:paraId="7832823D" w14:textId="77777777" w:rsidR="004F189C" w:rsidRPr="00AD4A9C" w:rsidRDefault="004F189C" w:rsidP="004F189C">
      <w:pPr>
        <w:jc w:val="both"/>
        <w:rPr>
          <w:rFonts w:ascii="Times New Roman" w:hAnsi="Times New Roman" w:cs="Times New Roman"/>
          <w:sz w:val="24"/>
          <w:szCs w:val="24"/>
        </w:rPr>
      </w:pPr>
    </w:p>
    <w:p w14:paraId="44BB5A51" w14:textId="77777777" w:rsidR="004F189C" w:rsidRDefault="004F189C" w:rsidP="004F189C">
      <w:pPr>
        <w:pStyle w:val="Heading2"/>
      </w:pPr>
    </w:p>
    <w:p w14:paraId="6284AE84" w14:textId="77777777" w:rsidR="004F189C" w:rsidRDefault="004F189C" w:rsidP="004F189C">
      <w:pPr>
        <w:pStyle w:val="Heading2"/>
      </w:pPr>
    </w:p>
    <w:p w14:paraId="2D49771C" w14:textId="77777777" w:rsidR="00247664" w:rsidRDefault="00247664" w:rsidP="00247664">
      <w:pPr>
        <w:rPr>
          <w:lang w:eastAsia="en-US"/>
        </w:rPr>
      </w:pPr>
    </w:p>
    <w:p w14:paraId="0BFA967D" w14:textId="77777777" w:rsidR="00247664" w:rsidRDefault="00247664" w:rsidP="00247664">
      <w:pPr>
        <w:rPr>
          <w:lang w:eastAsia="en-US"/>
        </w:rPr>
      </w:pPr>
    </w:p>
    <w:p w14:paraId="75BE6BDA" w14:textId="77777777" w:rsidR="00247664" w:rsidRDefault="00247664" w:rsidP="00247664">
      <w:pPr>
        <w:rPr>
          <w:lang w:eastAsia="en-US"/>
        </w:rPr>
      </w:pPr>
    </w:p>
    <w:p w14:paraId="1FAFF021" w14:textId="77777777" w:rsidR="00247664" w:rsidRDefault="00247664" w:rsidP="00247664">
      <w:pPr>
        <w:rPr>
          <w:lang w:eastAsia="en-US"/>
        </w:rPr>
      </w:pPr>
    </w:p>
    <w:p w14:paraId="680ABD5A" w14:textId="77777777" w:rsidR="00247664" w:rsidRDefault="00247664" w:rsidP="00247664">
      <w:pPr>
        <w:rPr>
          <w:lang w:eastAsia="en-US"/>
        </w:rPr>
      </w:pPr>
    </w:p>
    <w:p w14:paraId="012571A4" w14:textId="77777777" w:rsidR="00247664" w:rsidRDefault="00247664" w:rsidP="00247664">
      <w:pPr>
        <w:rPr>
          <w:lang w:eastAsia="en-US"/>
        </w:rPr>
      </w:pPr>
    </w:p>
    <w:p w14:paraId="56B4D443" w14:textId="77777777" w:rsidR="00247664" w:rsidRDefault="00247664" w:rsidP="00247664">
      <w:pPr>
        <w:rPr>
          <w:lang w:eastAsia="en-US"/>
        </w:rPr>
      </w:pPr>
    </w:p>
    <w:p w14:paraId="1B433143" w14:textId="77777777" w:rsidR="00247664" w:rsidRDefault="00247664" w:rsidP="00247664">
      <w:pPr>
        <w:rPr>
          <w:lang w:eastAsia="en-US"/>
        </w:rPr>
      </w:pPr>
    </w:p>
    <w:p w14:paraId="639C4EE8" w14:textId="77777777" w:rsidR="00247664" w:rsidRDefault="00247664" w:rsidP="00247664">
      <w:pPr>
        <w:rPr>
          <w:lang w:eastAsia="en-US"/>
        </w:rPr>
      </w:pPr>
    </w:p>
    <w:p w14:paraId="5E4E6AD3" w14:textId="77777777" w:rsidR="00247664" w:rsidRDefault="00247664" w:rsidP="00247664">
      <w:pPr>
        <w:rPr>
          <w:lang w:eastAsia="en-US"/>
        </w:rPr>
      </w:pPr>
    </w:p>
    <w:p w14:paraId="1A188361" w14:textId="77777777" w:rsidR="00247664" w:rsidRDefault="00247664" w:rsidP="00247664">
      <w:pPr>
        <w:rPr>
          <w:lang w:eastAsia="en-US"/>
        </w:rPr>
      </w:pPr>
    </w:p>
    <w:p w14:paraId="53779ECE" w14:textId="77777777" w:rsidR="00247664" w:rsidRDefault="00247664" w:rsidP="00247664">
      <w:pPr>
        <w:rPr>
          <w:lang w:eastAsia="en-US"/>
        </w:rPr>
      </w:pPr>
    </w:p>
    <w:p w14:paraId="350BA070" w14:textId="77777777" w:rsidR="00247664" w:rsidRPr="00247664" w:rsidRDefault="00247664" w:rsidP="00247664">
      <w:pPr>
        <w:rPr>
          <w:lang w:eastAsia="en-US"/>
        </w:rPr>
      </w:pPr>
    </w:p>
    <w:p w14:paraId="1727D6AC" w14:textId="77777777" w:rsidR="004F189C" w:rsidRDefault="004F189C" w:rsidP="004F189C">
      <w:pPr>
        <w:pStyle w:val="Heading2"/>
      </w:pPr>
    </w:p>
    <w:p w14:paraId="6E633A5B" w14:textId="77777777" w:rsidR="004F189C" w:rsidRDefault="004F189C" w:rsidP="004F189C">
      <w:pPr>
        <w:pStyle w:val="Heading2"/>
      </w:pPr>
    </w:p>
    <w:p w14:paraId="6FC2A5E6" w14:textId="77777777" w:rsidR="004F189C" w:rsidRDefault="004F189C" w:rsidP="004F189C">
      <w:pPr>
        <w:pStyle w:val="Heading2"/>
      </w:pPr>
    </w:p>
    <w:p w14:paraId="196357AD" w14:textId="77777777" w:rsidR="004F189C" w:rsidRPr="00405824" w:rsidRDefault="004F189C" w:rsidP="004F189C"/>
    <w:p w14:paraId="132749B6" w14:textId="77777777" w:rsidR="004F189C" w:rsidRPr="00AD4A9C" w:rsidRDefault="004F189C" w:rsidP="004F189C">
      <w:pPr>
        <w:pStyle w:val="Heading2"/>
      </w:pPr>
      <w:bookmarkStart w:id="628" w:name="_Toc211587332"/>
      <w:bookmarkStart w:id="629" w:name="_Toc211595348"/>
      <w:r w:rsidRPr="00AD4A9C">
        <w:t>Transformation</w:t>
      </w:r>
      <w:bookmarkEnd w:id="628"/>
      <w:bookmarkEnd w:id="629"/>
    </w:p>
    <w:p w14:paraId="654397FE" w14:textId="77777777" w:rsidR="004F189C" w:rsidRPr="00AD4A9C" w:rsidRDefault="004F189C" w:rsidP="004F189C">
      <w:pPr>
        <w:jc w:val="both"/>
        <w:rPr>
          <w:rFonts w:ascii="Times New Roman" w:hAnsi="Times New Roman" w:cs="Times New Roman"/>
          <w:sz w:val="24"/>
          <w:szCs w:val="24"/>
        </w:rPr>
      </w:pPr>
    </w:p>
    <w:p w14:paraId="6D2AD30C" w14:textId="77777777" w:rsidR="004F189C" w:rsidRPr="00EA2C4E"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High-value fluctuations were smoothed out using a logarithmic transformation (np.log1p) in order to stabilise variance and guarantee stationarity.</w:t>
      </w:r>
    </w:p>
    <w:p w14:paraId="1EEF6328" w14:textId="77777777" w:rsidR="004F189C" w:rsidRPr="00EA2C4E"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The data was then subjected to z-score standardisation, which enabled the model to function reliably throughout a range of values.</w:t>
      </w:r>
    </w:p>
    <w:p w14:paraId="60BBA94E" w14:textId="77777777" w:rsidR="004F189C" w:rsidRPr="00AD4A9C"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For interpretability, all projections were converted back to their original scale using an exponential inverse transformation prior to the final forecasts being visualised.</w:t>
      </w:r>
    </w:p>
    <w:p w14:paraId="1A5B02E2" w14:textId="77777777" w:rsidR="004F189C" w:rsidRDefault="004F189C" w:rsidP="004F189C">
      <w:pPr>
        <w:jc w:val="both"/>
        <w:rPr>
          <w:rFonts w:ascii="Segoe UI Emoji" w:hAnsi="Segoe UI Emoji" w:cs="Segoe UI Emoji"/>
          <w:sz w:val="24"/>
          <w:szCs w:val="24"/>
        </w:rPr>
      </w:pPr>
    </w:p>
    <w:p w14:paraId="308A6102" w14:textId="77777777" w:rsidR="004F189C" w:rsidRPr="00E31EF0" w:rsidRDefault="004F189C" w:rsidP="004F189C">
      <w:pPr>
        <w:jc w:val="both"/>
        <w:rPr>
          <w:rFonts w:ascii="Times New Roman" w:hAnsi="Times New Roman" w:cs="Times New Roman"/>
          <w:sz w:val="24"/>
          <w:szCs w:val="24"/>
        </w:rPr>
      </w:pPr>
      <w:r w:rsidRPr="00E31EF0">
        <w:rPr>
          <w:rFonts w:ascii="Times New Roman" w:hAnsi="Times New Roman" w:cs="Times New Roman"/>
          <w:noProof/>
          <w:sz w:val="24"/>
          <w:szCs w:val="24"/>
        </w:rPr>
        <w:drawing>
          <wp:inline distT="0" distB="0" distL="0" distR="0" wp14:anchorId="601E56D0" wp14:editId="06F564C0">
            <wp:extent cx="5731510" cy="4451350"/>
            <wp:effectExtent l="0" t="0" r="2540" b="6350"/>
            <wp:docPr id="1604978465"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8465" name="Picture 8" descr="A screen shot of a computer program&#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451350"/>
                    </a:xfrm>
                    <a:prstGeom prst="rect">
                      <a:avLst/>
                    </a:prstGeom>
                    <a:noFill/>
                    <a:ln>
                      <a:noFill/>
                    </a:ln>
                  </pic:spPr>
                </pic:pic>
              </a:graphicData>
            </a:graphic>
          </wp:inline>
        </w:drawing>
      </w:r>
    </w:p>
    <w:p w14:paraId="47B85973" w14:textId="77777777" w:rsidR="004F189C" w:rsidRDefault="004F189C" w:rsidP="004F189C">
      <w:pPr>
        <w:pStyle w:val="Heading2"/>
      </w:pPr>
      <w:bookmarkStart w:id="630" w:name="_Toc211587333"/>
      <w:bookmarkStart w:id="631" w:name="_Toc211595349"/>
      <w:r w:rsidRPr="00AD4A9C">
        <w:t>Forecasting and Evaluation</w:t>
      </w:r>
      <w:bookmarkEnd w:id="630"/>
      <w:bookmarkEnd w:id="631"/>
    </w:p>
    <w:p w14:paraId="064C74CF" w14:textId="77777777" w:rsidR="004F189C" w:rsidRDefault="004F189C" w:rsidP="004F189C">
      <w:r w:rsidRPr="00393ECF">
        <w:rPr>
          <w:noProof/>
        </w:rPr>
        <w:drawing>
          <wp:inline distT="0" distB="0" distL="0" distR="0" wp14:anchorId="0F26BE8B" wp14:editId="5C689517">
            <wp:extent cx="5445579" cy="4313747"/>
            <wp:effectExtent l="0" t="0" r="3175" b="0"/>
            <wp:docPr id="850164858" name="Picture 1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64858" name="Picture 10" descr="A computer screen shot of a program code&#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64119" cy="4328433"/>
                    </a:xfrm>
                    <a:prstGeom prst="rect">
                      <a:avLst/>
                    </a:prstGeom>
                    <a:noFill/>
                    <a:ln>
                      <a:noFill/>
                    </a:ln>
                  </pic:spPr>
                </pic:pic>
              </a:graphicData>
            </a:graphic>
          </wp:inline>
        </w:drawing>
      </w:r>
      <w:r>
        <w:t xml:space="preserve"> </w:t>
      </w:r>
      <w:r w:rsidRPr="003E4261">
        <w:rPr>
          <w:noProof/>
        </w:rPr>
        <w:drawing>
          <wp:inline distT="0" distB="0" distL="0" distR="0" wp14:anchorId="332C6ED8" wp14:editId="4AA525FE">
            <wp:extent cx="5486400" cy="3825770"/>
            <wp:effectExtent l="0" t="0" r="0" b="3810"/>
            <wp:docPr id="1858265077" name="Picture 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5077" name="Picture 12" descr="A screen shot of a computer program&#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11220" cy="3843077"/>
                    </a:xfrm>
                    <a:prstGeom prst="rect">
                      <a:avLst/>
                    </a:prstGeom>
                    <a:noFill/>
                    <a:ln>
                      <a:noFill/>
                    </a:ln>
                  </pic:spPr>
                </pic:pic>
              </a:graphicData>
            </a:graphic>
          </wp:inline>
        </w:drawing>
      </w:r>
    </w:p>
    <w:p w14:paraId="3E29EF7B" w14:textId="77777777" w:rsidR="004F189C" w:rsidRDefault="004F189C" w:rsidP="004F189C"/>
    <w:p w14:paraId="69D52A0E" w14:textId="77777777" w:rsidR="004F189C" w:rsidRDefault="004F189C" w:rsidP="004F189C"/>
    <w:p w14:paraId="31BB5C43" w14:textId="77777777" w:rsidR="004F189C" w:rsidRPr="00EE2AF3" w:rsidRDefault="004F189C" w:rsidP="004F189C">
      <w:r w:rsidRPr="00EE2AF3">
        <w:rPr>
          <w:noProof/>
        </w:rPr>
        <w:drawing>
          <wp:inline distT="0" distB="0" distL="0" distR="0" wp14:anchorId="3CAF4CBA" wp14:editId="2C1F520A">
            <wp:extent cx="5731510" cy="4375785"/>
            <wp:effectExtent l="0" t="0" r="2540" b="5715"/>
            <wp:docPr id="302567379" name="Picture 1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7379" name="Picture 14" descr="A computer screen shot of a program code&#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375785"/>
                    </a:xfrm>
                    <a:prstGeom prst="rect">
                      <a:avLst/>
                    </a:prstGeom>
                    <a:noFill/>
                    <a:ln>
                      <a:noFill/>
                    </a:ln>
                  </pic:spPr>
                </pic:pic>
              </a:graphicData>
            </a:graphic>
          </wp:inline>
        </w:drawing>
      </w:r>
    </w:p>
    <w:p w14:paraId="7BCF55DF" w14:textId="77777777" w:rsidR="004F189C" w:rsidRPr="00393ECF" w:rsidRDefault="004F189C" w:rsidP="004F189C"/>
    <w:p w14:paraId="5C1E3C8D" w14:textId="77777777" w:rsidR="004F189C" w:rsidRPr="00AD4A9C" w:rsidRDefault="004F189C" w:rsidP="004F189C">
      <w:pPr>
        <w:pStyle w:val="Heading3"/>
      </w:pPr>
      <w:bookmarkStart w:id="632" w:name="_Toc211587334"/>
      <w:bookmarkStart w:id="633" w:name="_Toc211595350"/>
      <w:r w:rsidRPr="00AD4A9C">
        <w:t>Forecast Horizon</w:t>
      </w:r>
      <w:bookmarkEnd w:id="632"/>
      <w:bookmarkEnd w:id="633"/>
    </w:p>
    <w:p w14:paraId="0F05E6D6" w14:textId="77777777" w:rsidR="004F189C" w:rsidRPr="00AD4A9C" w:rsidRDefault="004F189C" w:rsidP="004F189C">
      <w:pPr>
        <w:jc w:val="both"/>
        <w:rPr>
          <w:rFonts w:ascii="Times New Roman" w:hAnsi="Times New Roman" w:cs="Times New Roman"/>
          <w:sz w:val="24"/>
          <w:szCs w:val="24"/>
        </w:rPr>
      </w:pPr>
    </w:p>
    <w:p w14:paraId="70754BA6" w14:textId="77777777" w:rsidR="004F189C" w:rsidRPr="00EA2C4E"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The SARIMAX model was created with a recursive prediction approach to forecast three months in advance.</w:t>
      </w:r>
    </w:p>
    <w:p w14:paraId="5EE40A13" w14:textId="77777777" w:rsidR="004F189C" w:rsidRPr="00AD4A9C"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Realistic continuity between time steps was maintained by iteratively using each new prediction as an input for later forecasts.</w:t>
      </w:r>
    </w:p>
    <w:p w14:paraId="6D6374F5" w14:textId="77777777" w:rsidR="004F189C" w:rsidRPr="00AD4A9C" w:rsidRDefault="004F189C" w:rsidP="004F189C">
      <w:pPr>
        <w:pStyle w:val="Heading3"/>
      </w:pPr>
      <w:bookmarkStart w:id="634" w:name="_Toc211587335"/>
      <w:bookmarkStart w:id="635" w:name="_Toc211595351"/>
      <w:r w:rsidRPr="00AD4A9C">
        <w:t>Prediction Outputs</w:t>
      </w:r>
      <w:bookmarkEnd w:id="634"/>
      <w:bookmarkEnd w:id="635"/>
    </w:p>
    <w:p w14:paraId="1B8AD716" w14:textId="77777777" w:rsidR="004F189C" w:rsidRPr="00AD4A9C" w:rsidRDefault="004F189C" w:rsidP="004F189C">
      <w:pPr>
        <w:jc w:val="both"/>
        <w:rPr>
          <w:rFonts w:ascii="Times New Roman" w:hAnsi="Times New Roman" w:cs="Times New Roman"/>
          <w:sz w:val="24"/>
          <w:szCs w:val="24"/>
        </w:rPr>
      </w:pPr>
    </w:p>
    <w:p w14:paraId="386A390A" w14:textId="77777777" w:rsidR="004F189C" w:rsidRPr="00AD4A9C" w:rsidRDefault="004F189C" w:rsidP="004F189C">
      <w:pPr>
        <w:jc w:val="both"/>
        <w:rPr>
          <w:rFonts w:ascii="Times New Roman" w:hAnsi="Times New Roman" w:cs="Times New Roman"/>
          <w:sz w:val="24"/>
          <w:szCs w:val="24"/>
        </w:rPr>
      </w:pPr>
      <w:r w:rsidRPr="00AD4A9C">
        <w:rPr>
          <w:rFonts w:ascii="Times New Roman" w:hAnsi="Times New Roman" w:cs="Times New Roman"/>
          <w:sz w:val="24"/>
          <w:szCs w:val="24"/>
        </w:rPr>
        <w:t>The model generated both point forecasts and 95% confidence intervals, offering a clear understanding of potential variation around each prediction.</w:t>
      </w:r>
    </w:p>
    <w:p w14:paraId="5E1B0A80" w14:textId="77777777" w:rsidR="004F189C" w:rsidRPr="00AD4A9C" w:rsidRDefault="004F189C" w:rsidP="004F189C">
      <w:pPr>
        <w:jc w:val="both"/>
        <w:rPr>
          <w:rFonts w:ascii="Times New Roman" w:hAnsi="Times New Roman" w:cs="Times New Roman"/>
          <w:sz w:val="24"/>
          <w:szCs w:val="24"/>
        </w:rPr>
      </w:pPr>
      <w:r w:rsidRPr="00AD4A9C">
        <w:rPr>
          <w:rFonts w:ascii="Times New Roman" w:hAnsi="Times New Roman" w:cs="Times New Roman"/>
          <w:sz w:val="24"/>
          <w:szCs w:val="24"/>
        </w:rPr>
        <w:t>This dual output allows decision-makers to assess central trends and associated uncertainty for informed planning.</w:t>
      </w:r>
    </w:p>
    <w:p w14:paraId="4E6EB07C" w14:textId="77777777" w:rsidR="004F189C" w:rsidRDefault="004F189C" w:rsidP="004F189C">
      <w:pPr>
        <w:jc w:val="both"/>
        <w:rPr>
          <w:rFonts w:ascii="Times New Roman" w:hAnsi="Times New Roman" w:cs="Times New Roman"/>
          <w:sz w:val="24"/>
          <w:szCs w:val="24"/>
        </w:rPr>
      </w:pPr>
    </w:p>
    <w:p w14:paraId="077552AD" w14:textId="77777777" w:rsidR="004F189C" w:rsidRDefault="004F189C" w:rsidP="004F189C">
      <w:pPr>
        <w:jc w:val="both"/>
        <w:rPr>
          <w:rFonts w:ascii="Times New Roman" w:hAnsi="Times New Roman" w:cs="Times New Roman"/>
          <w:sz w:val="24"/>
          <w:szCs w:val="24"/>
        </w:rPr>
      </w:pPr>
    </w:p>
    <w:p w14:paraId="3AF17138" w14:textId="77777777" w:rsidR="004F189C" w:rsidRDefault="004F189C" w:rsidP="004F189C">
      <w:pPr>
        <w:jc w:val="both"/>
        <w:rPr>
          <w:rFonts w:ascii="Times New Roman" w:hAnsi="Times New Roman" w:cs="Times New Roman"/>
          <w:sz w:val="24"/>
          <w:szCs w:val="24"/>
        </w:rPr>
      </w:pPr>
    </w:p>
    <w:p w14:paraId="5B9137ED" w14:textId="77777777" w:rsidR="004F189C" w:rsidRPr="00AD4A9C" w:rsidRDefault="004F189C" w:rsidP="004F189C">
      <w:pPr>
        <w:jc w:val="both"/>
        <w:rPr>
          <w:rFonts w:ascii="Times New Roman" w:hAnsi="Times New Roman" w:cs="Times New Roman"/>
          <w:sz w:val="24"/>
          <w:szCs w:val="24"/>
        </w:rPr>
      </w:pPr>
    </w:p>
    <w:p w14:paraId="6D1B5CFB" w14:textId="77777777" w:rsidR="004F189C" w:rsidRDefault="004F189C" w:rsidP="004F189C">
      <w:pPr>
        <w:pStyle w:val="Heading2"/>
      </w:pPr>
    </w:p>
    <w:p w14:paraId="4DCAF9E0" w14:textId="77777777" w:rsidR="004F189C" w:rsidRPr="00AD4A9C" w:rsidRDefault="004F189C" w:rsidP="004F189C">
      <w:pPr>
        <w:pStyle w:val="Heading3"/>
      </w:pPr>
      <w:bookmarkStart w:id="636" w:name="_Toc211587336"/>
      <w:bookmarkStart w:id="637" w:name="_Toc211595352"/>
      <w:r w:rsidRPr="00AD4A9C">
        <w:t>Performance Metrics</w:t>
      </w:r>
      <w:bookmarkEnd w:id="636"/>
      <w:bookmarkEnd w:id="637"/>
    </w:p>
    <w:p w14:paraId="7EE0E767" w14:textId="77777777" w:rsidR="004F189C" w:rsidRPr="00AD4A9C" w:rsidRDefault="004F189C" w:rsidP="004F189C">
      <w:pPr>
        <w:jc w:val="both"/>
        <w:rPr>
          <w:rFonts w:ascii="Times New Roman" w:hAnsi="Times New Roman" w:cs="Times New Roman"/>
          <w:sz w:val="24"/>
          <w:szCs w:val="24"/>
        </w:rPr>
      </w:pPr>
    </w:p>
    <w:p w14:paraId="151A633D" w14:textId="77777777" w:rsidR="004F189C" w:rsidRPr="00EE2AF3" w:rsidRDefault="004F189C" w:rsidP="004F189C">
      <w:pPr>
        <w:jc w:val="both"/>
        <w:rPr>
          <w:rFonts w:ascii="Times New Roman" w:hAnsi="Times New Roman" w:cs="Times New Roman"/>
          <w:sz w:val="24"/>
          <w:szCs w:val="24"/>
        </w:rPr>
      </w:pPr>
      <w:r w:rsidRPr="00EE2AF3">
        <w:rPr>
          <w:rFonts w:ascii="Times New Roman" w:hAnsi="Times New Roman" w:cs="Times New Roman"/>
          <w:sz w:val="24"/>
          <w:szCs w:val="24"/>
        </w:rPr>
        <w:t>Model performance was evaluated using four accuracy measures:</w:t>
      </w:r>
    </w:p>
    <w:p w14:paraId="305DE8B6" w14:textId="77777777" w:rsidR="004F189C" w:rsidRDefault="004F189C" w:rsidP="00414796">
      <w:pPr>
        <w:pStyle w:val="ListParagraph"/>
        <w:numPr>
          <w:ilvl w:val="0"/>
          <w:numId w:val="64"/>
        </w:numPr>
        <w:spacing w:after="0" w:line="276" w:lineRule="auto"/>
        <w:jc w:val="both"/>
        <w:rPr>
          <w:rFonts w:ascii="Times New Roman" w:hAnsi="Times New Roman" w:cs="Times New Roman"/>
          <w:sz w:val="24"/>
          <w:szCs w:val="24"/>
        </w:rPr>
      </w:pPr>
      <w:r w:rsidRPr="00EE2AF3">
        <w:rPr>
          <w:rFonts w:ascii="Times New Roman" w:hAnsi="Times New Roman" w:cs="Times New Roman"/>
          <w:sz w:val="24"/>
          <w:szCs w:val="24"/>
        </w:rPr>
        <w:t>RMSE (Root Mean Squared Error): Measures the average magnitude of forecast errors.</w:t>
      </w:r>
    </w:p>
    <w:p w14:paraId="1DB567E2" w14:textId="77777777" w:rsidR="004F189C" w:rsidRDefault="004F189C" w:rsidP="00414796">
      <w:pPr>
        <w:pStyle w:val="ListParagraph"/>
        <w:numPr>
          <w:ilvl w:val="0"/>
          <w:numId w:val="64"/>
        </w:numPr>
        <w:spacing w:after="0" w:line="276" w:lineRule="auto"/>
        <w:jc w:val="both"/>
        <w:rPr>
          <w:rFonts w:ascii="Times New Roman" w:hAnsi="Times New Roman" w:cs="Times New Roman"/>
          <w:sz w:val="24"/>
          <w:szCs w:val="24"/>
        </w:rPr>
      </w:pPr>
      <w:r w:rsidRPr="00EE2AF3">
        <w:rPr>
          <w:rFonts w:ascii="Times New Roman" w:hAnsi="Times New Roman" w:cs="Times New Roman"/>
          <w:sz w:val="24"/>
          <w:szCs w:val="24"/>
        </w:rPr>
        <w:t>MAE (Mean Absolute Error): Evaluates average absolute deviations.</w:t>
      </w:r>
    </w:p>
    <w:p w14:paraId="535F13CE" w14:textId="77777777" w:rsidR="004F189C" w:rsidRDefault="004F189C" w:rsidP="00414796">
      <w:pPr>
        <w:pStyle w:val="ListParagraph"/>
        <w:numPr>
          <w:ilvl w:val="0"/>
          <w:numId w:val="64"/>
        </w:numPr>
        <w:spacing w:after="0" w:line="276" w:lineRule="auto"/>
        <w:jc w:val="both"/>
        <w:rPr>
          <w:rFonts w:ascii="Times New Roman" w:hAnsi="Times New Roman" w:cs="Times New Roman"/>
          <w:sz w:val="24"/>
          <w:szCs w:val="24"/>
        </w:rPr>
      </w:pPr>
      <w:r w:rsidRPr="00EE2AF3">
        <w:rPr>
          <w:rFonts w:ascii="Times New Roman" w:hAnsi="Times New Roman" w:cs="Times New Roman"/>
          <w:sz w:val="24"/>
          <w:szCs w:val="24"/>
        </w:rPr>
        <w:t>MAPE (Mean Absolute Percentage Error): Assesses proportional forecast accuracy.</w:t>
      </w:r>
    </w:p>
    <w:p w14:paraId="0187A35A" w14:textId="77777777" w:rsidR="004F189C" w:rsidRPr="00EE2AF3" w:rsidRDefault="004F189C" w:rsidP="00414796">
      <w:pPr>
        <w:pStyle w:val="ListParagraph"/>
        <w:numPr>
          <w:ilvl w:val="0"/>
          <w:numId w:val="64"/>
        </w:numPr>
        <w:spacing w:after="0" w:line="276" w:lineRule="auto"/>
        <w:jc w:val="both"/>
        <w:rPr>
          <w:rFonts w:ascii="Times New Roman" w:hAnsi="Times New Roman" w:cs="Times New Roman"/>
          <w:sz w:val="24"/>
          <w:szCs w:val="24"/>
        </w:rPr>
      </w:pPr>
      <w:proofErr w:type="spellStart"/>
      <w:r w:rsidRPr="00EE2AF3">
        <w:rPr>
          <w:rFonts w:ascii="Times New Roman" w:hAnsi="Times New Roman" w:cs="Times New Roman"/>
          <w:sz w:val="24"/>
          <w:szCs w:val="24"/>
        </w:rPr>
        <w:t>sMAPE</w:t>
      </w:r>
      <w:proofErr w:type="spellEnd"/>
      <w:r w:rsidRPr="00EE2AF3">
        <w:rPr>
          <w:rFonts w:ascii="Times New Roman" w:hAnsi="Times New Roman" w:cs="Times New Roman"/>
          <w:sz w:val="24"/>
          <w:szCs w:val="24"/>
        </w:rPr>
        <w:t xml:space="preserve"> (Symmetric Mean Absolute Percentage Error): Provides balanced error measurement relative to magnitude.</w:t>
      </w:r>
    </w:p>
    <w:p w14:paraId="4B925B2F" w14:textId="77777777" w:rsidR="004F189C" w:rsidRDefault="004F189C" w:rsidP="004F189C">
      <w:pPr>
        <w:jc w:val="both"/>
        <w:rPr>
          <w:rFonts w:ascii="Times New Roman" w:hAnsi="Times New Roman" w:cs="Times New Roman"/>
          <w:sz w:val="24"/>
          <w:szCs w:val="24"/>
        </w:rPr>
      </w:pPr>
    </w:p>
    <w:p w14:paraId="48C0E959" w14:textId="77777777" w:rsidR="004F189C" w:rsidRDefault="004F189C" w:rsidP="004F189C">
      <w:pPr>
        <w:jc w:val="both"/>
        <w:rPr>
          <w:rFonts w:ascii="Times New Roman" w:hAnsi="Times New Roman" w:cs="Times New Roman"/>
          <w:sz w:val="24"/>
          <w:szCs w:val="24"/>
        </w:rPr>
      </w:pPr>
    </w:p>
    <w:p w14:paraId="2BC4E761" w14:textId="77777777" w:rsidR="004F189C" w:rsidRPr="00810283" w:rsidRDefault="004F189C" w:rsidP="004F189C">
      <w:pPr>
        <w:jc w:val="both"/>
        <w:rPr>
          <w:rFonts w:ascii="Times New Roman" w:hAnsi="Times New Roman" w:cs="Times New Roman"/>
          <w:sz w:val="24"/>
          <w:szCs w:val="24"/>
        </w:rPr>
      </w:pPr>
      <w:r w:rsidRPr="00810283">
        <w:rPr>
          <w:rFonts w:ascii="Times New Roman" w:hAnsi="Times New Roman" w:cs="Times New Roman"/>
          <w:noProof/>
          <w:sz w:val="24"/>
          <w:szCs w:val="24"/>
        </w:rPr>
        <w:drawing>
          <wp:inline distT="0" distB="0" distL="0" distR="0" wp14:anchorId="489B14A3" wp14:editId="0073843D">
            <wp:extent cx="2800350" cy="5234745"/>
            <wp:effectExtent l="0" t="0" r="0" b="4445"/>
            <wp:docPr id="147176560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65607" name="Picture 18"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9770" cy="5252353"/>
                    </a:xfrm>
                    <a:prstGeom prst="rect">
                      <a:avLst/>
                    </a:prstGeom>
                    <a:noFill/>
                    <a:ln>
                      <a:noFill/>
                    </a:ln>
                  </pic:spPr>
                </pic:pic>
              </a:graphicData>
            </a:graphic>
          </wp:inline>
        </w:drawing>
      </w:r>
    </w:p>
    <w:p w14:paraId="3BED4B3B" w14:textId="77777777" w:rsidR="004F189C" w:rsidRDefault="004F189C" w:rsidP="004F189C">
      <w:pPr>
        <w:jc w:val="both"/>
        <w:rPr>
          <w:rFonts w:ascii="Times New Roman" w:hAnsi="Times New Roman" w:cs="Times New Roman"/>
          <w:sz w:val="24"/>
          <w:szCs w:val="24"/>
        </w:rPr>
      </w:pPr>
    </w:p>
    <w:p w14:paraId="196BEBDB" w14:textId="77777777" w:rsidR="004F189C" w:rsidRDefault="004F189C" w:rsidP="004F189C">
      <w:pPr>
        <w:jc w:val="both"/>
        <w:rPr>
          <w:rFonts w:ascii="Times New Roman" w:hAnsi="Times New Roman" w:cs="Times New Roman"/>
          <w:sz w:val="24"/>
          <w:szCs w:val="24"/>
        </w:rPr>
      </w:pPr>
    </w:p>
    <w:p w14:paraId="5C43E6BB" w14:textId="77777777" w:rsidR="004F189C" w:rsidRDefault="004F189C" w:rsidP="004F189C">
      <w:pPr>
        <w:jc w:val="both"/>
        <w:rPr>
          <w:rFonts w:ascii="Times New Roman" w:hAnsi="Times New Roman" w:cs="Times New Roman"/>
          <w:sz w:val="24"/>
          <w:szCs w:val="24"/>
        </w:rPr>
      </w:pPr>
    </w:p>
    <w:p w14:paraId="33F77A49" w14:textId="77777777" w:rsidR="004F189C" w:rsidRDefault="004F189C" w:rsidP="004F189C">
      <w:pPr>
        <w:jc w:val="both"/>
        <w:rPr>
          <w:rFonts w:ascii="Times New Roman" w:hAnsi="Times New Roman" w:cs="Times New Roman"/>
          <w:sz w:val="24"/>
          <w:szCs w:val="24"/>
        </w:rPr>
      </w:pPr>
    </w:p>
    <w:p w14:paraId="381B2101" w14:textId="77777777" w:rsidR="004F189C" w:rsidRDefault="004F189C" w:rsidP="004F189C">
      <w:pPr>
        <w:jc w:val="both"/>
        <w:rPr>
          <w:rFonts w:ascii="Times New Roman" w:hAnsi="Times New Roman" w:cs="Times New Roman"/>
          <w:sz w:val="24"/>
          <w:szCs w:val="24"/>
        </w:rPr>
      </w:pPr>
    </w:p>
    <w:p w14:paraId="03CDFF14" w14:textId="77777777" w:rsidR="004F189C" w:rsidRPr="00AD4A9C" w:rsidRDefault="004F189C" w:rsidP="004F189C">
      <w:pPr>
        <w:jc w:val="both"/>
        <w:rPr>
          <w:rFonts w:ascii="Times New Roman" w:hAnsi="Times New Roman" w:cs="Times New Roman"/>
          <w:sz w:val="24"/>
          <w:szCs w:val="24"/>
        </w:rPr>
      </w:pPr>
    </w:p>
    <w:p w14:paraId="10BF6255" w14:textId="77777777" w:rsidR="004F189C" w:rsidRDefault="004F189C" w:rsidP="004F189C">
      <w:pPr>
        <w:pStyle w:val="Heading2"/>
      </w:pPr>
      <w:bookmarkStart w:id="638" w:name="_Toc211587337"/>
      <w:bookmarkStart w:id="639" w:name="_Toc211595353"/>
      <w:r w:rsidRPr="00AD4A9C">
        <w:t>Results and Analysis</w:t>
      </w:r>
      <w:bookmarkEnd w:id="638"/>
      <w:bookmarkEnd w:id="639"/>
    </w:p>
    <w:p w14:paraId="192C15F9" w14:textId="77777777" w:rsidR="004F189C" w:rsidRDefault="004F189C" w:rsidP="004F189C"/>
    <w:p w14:paraId="4B53A2AF" w14:textId="77777777" w:rsidR="004F189C" w:rsidRPr="003D03B1" w:rsidRDefault="004F189C" w:rsidP="004F189C">
      <w:r w:rsidRPr="003D03B1">
        <w:rPr>
          <w:noProof/>
        </w:rPr>
        <w:drawing>
          <wp:inline distT="0" distB="0" distL="0" distR="0" wp14:anchorId="6AA4D586" wp14:editId="50A06CD1">
            <wp:extent cx="5731510" cy="2387600"/>
            <wp:effectExtent l="0" t="0" r="2540" b="0"/>
            <wp:docPr id="976362151" name="Picture 20"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62151" name="Picture 20" descr="A graph of different colored lines&#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387600"/>
                    </a:xfrm>
                    <a:prstGeom prst="rect">
                      <a:avLst/>
                    </a:prstGeom>
                    <a:noFill/>
                    <a:ln>
                      <a:noFill/>
                    </a:ln>
                  </pic:spPr>
                </pic:pic>
              </a:graphicData>
            </a:graphic>
          </wp:inline>
        </w:drawing>
      </w:r>
    </w:p>
    <w:p w14:paraId="6294FA60" w14:textId="77777777" w:rsidR="004F189C" w:rsidRPr="003D03B1" w:rsidRDefault="004F189C" w:rsidP="004F189C"/>
    <w:p w14:paraId="085616CF" w14:textId="77777777" w:rsidR="004F189C" w:rsidRPr="003D03B1" w:rsidRDefault="004F189C" w:rsidP="004F189C">
      <w:pPr>
        <w:rPr>
          <w:b/>
          <w:bCs/>
        </w:rPr>
      </w:pPr>
      <w:r w:rsidRPr="003D03B1">
        <w:rPr>
          <w:b/>
          <w:bCs/>
        </w:rPr>
        <w:t>Forecast Visualization</w:t>
      </w:r>
    </w:p>
    <w:p w14:paraId="69B5C62F" w14:textId="77777777" w:rsidR="004F189C" w:rsidRPr="00AD4A9C" w:rsidRDefault="004F189C" w:rsidP="004F189C">
      <w:pPr>
        <w:jc w:val="both"/>
        <w:rPr>
          <w:rFonts w:ascii="Times New Roman" w:hAnsi="Times New Roman" w:cs="Times New Roman"/>
          <w:sz w:val="24"/>
          <w:szCs w:val="24"/>
        </w:rPr>
      </w:pPr>
    </w:p>
    <w:p w14:paraId="7D80E1BF" w14:textId="77777777" w:rsidR="004F189C" w:rsidRPr="00AD4A9C" w:rsidRDefault="004F189C" w:rsidP="004F189C">
      <w:pPr>
        <w:jc w:val="both"/>
        <w:rPr>
          <w:rFonts w:ascii="Times New Roman" w:hAnsi="Times New Roman" w:cs="Times New Roman"/>
          <w:sz w:val="24"/>
          <w:szCs w:val="24"/>
        </w:rPr>
      </w:pPr>
      <w:r w:rsidRPr="00AD4A9C">
        <w:rPr>
          <w:rFonts w:ascii="Times New Roman" w:hAnsi="Times New Roman" w:cs="Times New Roman"/>
          <w:sz w:val="24"/>
          <w:szCs w:val="24"/>
        </w:rPr>
        <w:t xml:space="preserve">The visualization below compares historical guest-night trends with three-month SARIMAX </w:t>
      </w:r>
      <w:proofErr w:type="spellStart"/>
      <w:r w:rsidRPr="00AD4A9C">
        <w:rPr>
          <w:rFonts w:ascii="Times New Roman" w:hAnsi="Times New Roman" w:cs="Times New Roman"/>
          <w:sz w:val="24"/>
          <w:szCs w:val="24"/>
        </w:rPr>
        <w:t>forecasts.The</w:t>
      </w:r>
      <w:proofErr w:type="spellEnd"/>
      <w:r w:rsidRPr="00AD4A9C">
        <w:rPr>
          <w:rFonts w:ascii="Times New Roman" w:hAnsi="Times New Roman" w:cs="Times New Roman"/>
          <w:sz w:val="24"/>
          <w:szCs w:val="24"/>
        </w:rPr>
        <w:t xml:space="preserve"> model successfully replicates key seasonal patterns, capturing peak tourism periods and post-pandemic variations across segments.</w:t>
      </w:r>
    </w:p>
    <w:p w14:paraId="54615312" w14:textId="77777777" w:rsidR="004F189C" w:rsidRPr="003D03B1" w:rsidRDefault="004F189C" w:rsidP="004F189C">
      <w:pPr>
        <w:jc w:val="both"/>
        <w:rPr>
          <w:rFonts w:ascii="Times New Roman" w:hAnsi="Times New Roman" w:cs="Times New Roman"/>
          <w:b/>
          <w:bCs/>
          <w:sz w:val="24"/>
          <w:szCs w:val="24"/>
        </w:rPr>
      </w:pPr>
    </w:p>
    <w:p w14:paraId="34BCCEF4" w14:textId="77777777" w:rsidR="004F189C" w:rsidRPr="003D03B1" w:rsidRDefault="004F189C" w:rsidP="004F189C">
      <w:pPr>
        <w:jc w:val="both"/>
        <w:rPr>
          <w:rFonts w:ascii="Times New Roman" w:hAnsi="Times New Roman" w:cs="Times New Roman"/>
          <w:b/>
          <w:bCs/>
          <w:sz w:val="24"/>
          <w:szCs w:val="24"/>
        </w:rPr>
      </w:pPr>
      <w:r w:rsidRPr="003D03B1">
        <w:rPr>
          <w:rFonts w:ascii="Times New Roman" w:hAnsi="Times New Roman" w:cs="Times New Roman"/>
          <w:b/>
          <w:bCs/>
          <w:sz w:val="24"/>
          <w:szCs w:val="24"/>
        </w:rPr>
        <w:t>Interpretation</w:t>
      </w:r>
    </w:p>
    <w:p w14:paraId="4A5C3251" w14:textId="77777777" w:rsidR="004F189C" w:rsidRPr="00AD4A9C" w:rsidRDefault="004F189C" w:rsidP="004F189C">
      <w:pPr>
        <w:jc w:val="both"/>
        <w:rPr>
          <w:rFonts w:ascii="Times New Roman" w:hAnsi="Times New Roman" w:cs="Times New Roman"/>
          <w:sz w:val="24"/>
          <w:szCs w:val="24"/>
        </w:rPr>
      </w:pPr>
    </w:p>
    <w:p w14:paraId="4E0338CC" w14:textId="77777777" w:rsidR="004F189C" w:rsidRPr="00EA2C4E"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The SARIMAX model provides accurate short-term forecasts with clear uncertainty quantification by successfully capturing intricate temporal and seasonal correlations in guest night data. SARIMAX is still quite interpretable and appropriate for policy-driven forecasting, even though it has limits when it comes to modelling sudden structural changes.</w:t>
      </w:r>
    </w:p>
    <w:p w14:paraId="6CA6CF1C" w14:textId="77777777" w:rsidR="004F189C" w:rsidRPr="00AD4A9C" w:rsidRDefault="004F189C" w:rsidP="004F189C">
      <w:pPr>
        <w:jc w:val="both"/>
        <w:rPr>
          <w:rFonts w:ascii="Times New Roman" w:hAnsi="Times New Roman" w:cs="Times New Roman"/>
          <w:sz w:val="24"/>
          <w:szCs w:val="24"/>
        </w:rPr>
      </w:pPr>
    </w:p>
    <w:p w14:paraId="56645FAE" w14:textId="77777777" w:rsidR="004F189C" w:rsidRPr="003D03B1" w:rsidRDefault="004F189C" w:rsidP="004F189C">
      <w:pPr>
        <w:jc w:val="both"/>
        <w:rPr>
          <w:rFonts w:ascii="Times New Roman" w:hAnsi="Times New Roman" w:cs="Times New Roman"/>
          <w:b/>
          <w:bCs/>
          <w:sz w:val="24"/>
          <w:szCs w:val="24"/>
        </w:rPr>
      </w:pPr>
      <w:r w:rsidRPr="003D03B1">
        <w:rPr>
          <w:rFonts w:ascii="Times New Roman" w:hAnsi="Times New Roman" w:cs="Times New Roman"/>
          <w:b/>
          <w:bCs/>
          <w:sz w:val="24"/>
          <w:szCs w:val="24"/>
        </w:rPr>
        <w:t>Performance Discussion</w:t>
      </w:r>
    </w:p>
    <w:p w14:paraId="63B76F73" w14:textId="77777777" w:rsidR="004F189C" w:rsidRPr="00AD4A9C" w:rsidRDefault="004F189C" w:rsidP="004F189C">
      <w:pPr>
        <w:jc w:val="both"/>
        <w:rPr>
          <w:rFonts w:ascii="Times New Roman" w:hAnsi="Times New Roman" w:cs="Times New Roman"/>
          <w:sz w:val="24"/>
          <w:szCs w:val="24"/>
        </w:rPr>
      </w:pPr>
    </w:p>
    <w:p w14:paraId="0F3B756F" w14:textId="77777777" w:rsidR="004F189C" w:rsidRPr="00EA2C4E"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With a MAPE &lt; 10% and the best precision, the domestic series demonstrated remarkable dependability. The whole guest-night series showed good short-term forecasting appropriateness, maintaining an average MAPE of about 15%. On the other hand, due to post-pandemic travel impediments and erratic border reopening patterns, the international estimates showed greater fluctuation. The SARIMAX model is nevertheless effective in capturing long-term seasonality and trend continuity in spite of these difficulties.</w:t>
      </w:r>
    </w:p>
    <w:p w14:paraId="7714D0F4" w14:textId="77777777" w:rsidR="004F189C" w:rsidRDefault="004F189C" w:rsidP="004F189C">
      <w:pPr>
        <w:jc w:val="both"/>
        <w:rPr>
          <w:rFonts w:ascii="Times New Roman" w:hAnsi="Times New Roman" w:cs="Times New Roman"/>
          <w:sz w:val="24"/>
          <w:szCs w:val="24"/>
        </w:rPr>
      </w:pPr>
    </w:p>
    <w:p w14:paraId="74A1123B" w14:textId="77777777" w:rsidR="004F189C" w:rsidRDefault="004F189C" w:rsidP="004F189C">
      <w:pPr>
        <w:jc w:val="both"/>
        <w:rPr>
          <w:rFonts w:ascii="Times New Roman" w:hAnsi="Times New Roman" w:cs="Times New Roman"/>
          <w:sz w:val="24"/>
          <w:szCs w:val="24"/>
        </w:rPr>
      </w:pPr>
    </w:p>
    <w:p w14:paraId="5C57F0EE" w14:textId="77777777" w:rsidR="00247664" w:rsidRPr="002A5B60" w:rsidRDefault="00247664" w:rsidP="004F189C">
      <w:pPr>
        <w:jc w:val="both"/>
        <w:rPr>
          <w:rFonts w:ascii="Times New Roman" w:hAnsi="Times New Roman" w:cs="Times New Roman"/>
          <w:sz w:val="24"/>
          <w:szCs w:val="24"/>
        </w:rPr>
      </w:pPr>
    </w:p>
    <w:p w14:paraId="6245495B" w14:textId="77777777" w:rsidR="004F189C" w:rsidRPr="002A5B60" w:rsidRDefault="004F189C" w:rsidP="004F189C">
      <w:pPr>
        <w:jc w:val="both"/>
        <w:rPr>
          <w:rFonts w:ascii="Times New Roman" w:hAnsi="Times New Roman" w:cs="Times New Roman"/>
          <w:sz w:val="24"/>
          <w:szCs w:val="24"/>
        </w:rPr>
      </w:pPr>
    </w:p>
    <w:p w14:paraId="171C25DE" w14:textId="77777777" w:rsidR="004F189C" w:rsidRPr="002A5B60" w:rsidRDefault="004F189C" w:rsidP="004F189C">
      <w:pPr>
        <w:pStyle w:val="Heading2"/>
      </w:pPr>
      <w:bookmarkStart w:id="640" w:name="_Toc211559195"/>
      <w:bookmarkStart w:id="641" w:name="_Toc211587338"/>
      <w:bookmarkStart w:id="642" w:name="_Toc211595354"/>
      <w:r w:rsidRPr="002A5B60">
        <w:t>Recommendations</w:t>
      </w:r>
      <w:bookmarkEnd w:id="640"/>
      <w:bookmarkEnd w:id="641"/>
      <w:bookmarkEnd w:id="642"/>
    </w:p>
    <w:p w14:paraId="2DE56827" w14:textId="77777777" w:rsidR="004F189C" w:rsidRPr="002A5B60" w:rsidRDefault="004F189C" w:rsidP="004F189C">
      <w:pPr>
        <w:jc w:val="both"/>
        <w:rPr>
          <w:rFonts w:ascii="Times New Roman" w:hAnsi="Times New Roman" w:cs="Times New Roman"/>
          <w:sz w:val="24"/>
          <w:szCs w:val="24"/>
        </w:rPr>
      </w:pPr>
      <w:r w:rsidRPr="002A5B60">
        <w:rPr>
          <w:rFonts w:ascii="Times New Roman" w:hAnsi="Times New Roman" w:cs="Times New Roman"/>
          <w:b/>
          <w:bCs/>
          <w:sz w:val="24"/>
          <w:szCs w:val="24"/>
        </w:rPr>
        <w:t>1. Immediate Implementation</w:t>
      </w:r>
    </w:p>
    <w:p w14:paraId="54D963FA" w14:textId="77777777" w:rsidR="004F189C" w:rsidRPr="002A5B60" w:rsidRDefault="004F189C" w:rsidP="00414796">
      <w:pPr>
        <w:numPr>
          <w:ilvl w:val="0"/>
          <w:numId w:val="65"/>
        </w:numPr>
        <w:jc w:val="both"/>
        <w:rPr>
          <w:rFonts w:ascii="Times New Roman" w:hAnsi="Times New Roman" w:cs="Times New Roman"/>
          <w:sz w:val="24"/>
          <w:szCs w:val="24"/>
        </w:rPr>
      </w:pPr>
      <w:r w:rsidRPr="002A5B60">
        <w:rPr>
          <w:rFonts w:ascii="Times New Roman" w:hAnsi="Times New Roman" w:cs="Times New Roman"/>
          <w:sz w:val="24"/>
          <w:szCs w:val="24"/>
        </w:rPr>
        <w:t>Automate monthly updates of SARIMAX forecasts upon new MBIE data release.</w:t>
      </w:r>
    </w:p>
    <w:p w14:paraId="32DD566C" w14:textId="77777777" w:rsidR="004F189C" w:rsidRPr="002A5B60" w:rsidRDefault="004F189C" w:rsidP="00414796">
      <w:pPr>
        <w:numPr>
          <w:ilvl w:val="0"/>
          <w:numId w:val="65"/>
        </w:numPr>
        <w:jc w:val="both"/>
        <w:rPr>
          <w:rFonts w:ascii="Times New Roman" w:hAnsi="Times New Roman" w:cs="Times New Roman"/>
          <w:sz w:val="24"/>
          <w:szCs w:val="24"/>
        </w:rPr>
      </w:pPr>
      <w:r w:rsidRPr="002A5B60">
        <w:rPr>
          <w:rFonts w:ascii="Times New Roman" w:hAnsi="Times New Roman" w:cs="Times New Roman"/>
          <w:sz w:val="24"/>
          <w:szCs w:val="24"/>
        </w:rPr>
        <w:t xml:space="preserve">Develop a visualization dashboard (Power BI / </w:t>
      </w:r>
      <w:proofErr w:type="spellStart"/>
      <w:r w:rsidRPr="002A5B60">
        <w:rPr>
          <w:rFonts w:ascii="Times New Roman" w:hAnsi="Times New Roman" w:cs="Times New Roman"/>
          <w:sz w:val="24"/>
          <w:szCs w:val="24"/>
        </w:rPr>
        <w:t>Plotly</w:t>
      </w:r>
      <w:proofErr w:type="spellEnd"/>
      <w:r w:rsidRPr="002A5B60">
        <w:rPr>
          <w:rFonts w:ascii="Times New Roman" w:hAnsi="Times New Roman" w:cs="Times New Roman"/>
          <w:sz w:val="24"/>
          <w:szCs w:val="24"/>
        </w:rPr>
        <w:t>) for dynamic forecast tracking.</w:t>
      </w:r>
    </w:p>
    <w:p w14:paraId="70493696" w14:textId="77777777" w:rsidR="004F189C" w:rsidRPr="002A5B60" w:rsidRDefault="004F189C" w:rsidP="00414796">
      <w:pPr>
        <w:numPr>
          <w:ilvl w:val="0"/>
          <w:numId w:val="65"/>
        </w:numPr>
        <w:jc w:val="both"/>
        <w:rPr>
          <w:rFonts w:ascii="Times New Roman" w:hAnsi="Times New Roman" w:cs="Times New Roman"/>
          <w:sz w:val="24"/>
          <w:szCs w:val="24"/>
        </w:rPr>
      </w:pPr>
      <w:r w:rsidRPr="002A5B60">
        <w:rPr>
          <w:rFonts w:ascii="Times New Roman" w:hAnsi="Times New Roman" w:cs="Times New Roman"/>
          <w:sz w:val="24"/>
          <w:szCs w:val="24"/>
        </w:rPr>
        <w:t>Incorporate alert mechanisms for forecast deviation thresholds.</w:t>
      </w:r>
    </w:p>
    <w:p w14:paraId="43C01207" w14:textId="77777777" w:rsidR="004F189C" w:rsidRPr="002A5B60" w:rsidRDefault="004F189C" w:rsidP="004F189C">
      <w:pPr>
        <w:jc w:val="both"/>
        <w:rPr>
          <w:rFonts w:ascii="Times New Roman" w:hAnsi="Times New Roman" w:cs="Times New Roman"/>
          <w:sz w:val="24"/>
          <w:szCs w:val="24"/>
        </w:rPr>
      </w:pPr>
      <w:r w:rsidRPr="002A5B60">
        <w:rPr>
          <w:rFonts w:ascii="Times New Roman" w:hAnsi="Times New Roman" w:cs="Times New Roman"/>
          <w:b/>
          <w:bCs/>
          <w:sz w:val="24"/>
          <w:szCs w:val="24"/>
        </w:rPr>
        <w:t>2. Model Enhancement</w:t>
      </w:r>
    </w:p>
    <w:p w14:paraId="3A8061FF" w14:textId="77777777" w:rsidR="004F189C" w:rsidRPr="002A5B60" w:rsidRDefault="004F189C" w:rsidP="00414796">
      <w:pPr>
        <w:numPr>
          <w:ilvl w:val="0"/>
          <w:numId w:val="66"/>
        </w:numPr>
        <w:jc w:val="both"/>
        <w:rPr>
          <w:rFonts w:ascii="Times New Roman" w:hAnsi="Times New Roman" w:cs="Times New Roman"/>
          <w:sz w:val="24"/>
          <w:szCs w:val="24"/>
        </w:rPr>
      </w:pPr>
      <w:r w:rsidRPr="002A5B60">
        <w:rPr>
          <w:rFonts w:ascii="Times New Roman" w:hAnsi="Times New Roman" w:cs="Times New Roman"/>
          <w:sz w:val="24"/>
          <w:szCs w:val="24"/>
        </w:rPr>
        <w:t>Integrate external regressors (exogenous variables) such as flight arrivals, GDP, or fuel prices.</w:t>
      </w:r>
    </w:p>
    <w:p w14:paraId="6A3C4A1A" w14:textId="77777777" w:rsidR="004F189C" w:rsidRPr="002A5B60" w:rsidRDefault="004F189C" w:rsidP="00414796">
      <w:pPr>
        <w:numPr>
          <w:ilvl w:val="0"/>
          <w:numId w:val="66"/>
        </w:numPr>
        <w:jc w:val="both"/>
        <w:rPr>
          <w:rFonts w:ascii="Times New Roman" w:hAnsi="Times New Roman" w:cs="Times New Roman"/>
          <w:sz w:val="24"/>
          <w:szCs w:val="24"/>
        </w:rPr>
      </w:pPr>
      <w:r w:rsidRPr="002A5B60">
        <w:rPr>
          <w:rFonts w:ascii="Times New Roman" w:hAnsi="Times New Roman" w:cs="Times New Roman"/>
          <w:sz w:val="24"/>
          <w:szCs w:val="24"/>
        </w:rPr>
        <w:t xml:space="preserve">Experiment with SARIMAX-Prophet hybrid models for improved non-linear </w:t>
      </w:r>
      <w:proofErr w:type="spellStart"/>
      <w:r w:rsidRPr="002A5B60">
        <w:rPr>
          <w:rFonts w:ascii="Times New Roman" w:hAnsi="Times New Roman" w:cs="Times New Roman"/>
          <w:sz w:val="24"/>
          <w:szCs w:val="24"/>
        </w:rPr>
        <w:t>behavior</w:t>
      </w:r>
      <w:proofErr w:type="spellEnd"/>
      <w:r w:rsidRPr="002A5B60">
        <w:rPr>
          <w:rFonts w:ascii="Times New Roman" w:hAnsi="Times New Roman" w:cs="Times New Roman"/>
          <w:sz w:val="24"/>
          <w:szCs w:val="24"/>
        </w:rPr>
        <w:t xml:space="preserve"> capture.</w:t>
      </w:r>
    </w:p>
    <w:p w14:paraId="25F3B8D0" w14:textId="77777777" w:rsidR="004F189C" w:rsidRPr="002A5B60" w:rsidRDefault="004F189C" w:rsidP="00414796">
      <w:pPr>
        <w:numPr>
          <w:ilvl w:val="0"/>
          <w:numId w:val="66"/>
        </w:numPr>
        <w:jc w:val="both"/>
        <w:rPr>
          <w:rFonts w:ascii="Times New Roman" w:hAnsi="Times New Roman" w:cs="Times New Roman"/>
          <w:sz w:val="24"/>
          <w:szCs w:val="24"/>
        </w:rPr>
      </w:pPr>
      <w:r w:rsidRPr="002A5B60">
        <w:rPr>
          <w:rFonts w:ascii="Times New Roman" w:hAnsi="Times New Roman" w:cs="Times New Roman"/>
          <w:sz w:val="24"/>
          <w:szCs w:val="24"/>
        </w:rPr>
        <w:t>Include holiday/event dummy variables to reflect tourism season impacts.</w:t>
      </w:r>
    </w:p>
    <w:p w14:paraId="1205D696" w14:textId="77777777" w:rsidR="004F189C" w:rsidRPr="002A5B60" w:rsidRDefault="004F189C" w:rsidP="004F189C">
      <w:pPr>
        <w:jc w:val="both"/>
        <w:rPr>
          <w:rFonts w:ascii="Times New Roman" w:hAnsi="Times New Roman" w:cs="Times New Roman"/>
          <w:sz w:val="24"/>
          <w:szCs w:val="24"/>
        </w:rPr>
      </w:pPr>
      <w:r w:rsidRPr="002A5B60">
        <w:rPr>
          <w:rFonts w:ascii="Times New Roman" w:hAnsi="Times New Roman" w:cs="Times New Roman"/>
          <w:b/>
          <w:bCs/>
          <w:sz w:val="24"/>
          <w:szCs w:val="24"/>
        </w:rPr>
        <w:t>3. Long-Term Development</w:t>
      </w:r>
    </w:p>
    <w:p w14:paraId="0505F5DD" w14:textId="77777777" w:rsidR="004F189C" w:rsidRPr="002A5B60" w:rsidRDefault="004F189C" w:rsidP="00414796">
      <w:pPr>
        <w:numPr>
          <w:ilvl w:val="0"/>
          <w:numId w:val="67"/>
        </w:numPr>
        <w:jc w:val="both"/>
        <w:rPr>
          <w:rFonts w:ascii="Times New Roman" w:hAnsi="Times New Roman" w:cs="Times New Roman"/>
          <w:sz w:val="24"/>
          <w:szCs w:val="24"/>
        </w:rPr>
      </w:pPr>
      <w:r w:rsidRPr="002A5B60">
        <w:rPr>
          <w:rFonts w:ascii="Times New Roman" w:hAnsi="Times New Roman" w:cs="Times New Roman"/>
          <w:sz w:val="24"/>
          <w:szCs w:val="24"/>
        </w:rPr>
        <w:t>Extend forecasting to regional granularity (Auckland, Canterbury, Otago).</w:t>
      </w:r>
    </w:p>
    <w:p w14:paraId="50B5C9B2" w14:textId="77777777" w:rsidR="004F189C" w:rsidRPr="002A5B60" w:rsidRDefault="004F189C" w:rsidP="00414796">
      <w:pPr>
        <w:numPr>
          <w:ilvl w:val="0"/>
          <w:numId w:val="67"/>
        </w:numPr>
        <w:jc w:val="both"/>
        <w:rPr>
          <w:rFonts w:ascii="Times New Roman" w:hAnsi="Times New Roman" w:cs="Times New Roman"/>
          <w:sz w:val="24"/>
          <w:szCs w:val="24"/>
        </w:rPr>
      </w:pPr>
      <w:r w:rsidRPr="002A5B60">
        <w:rPr>
          <w:rFonts w:ascii="Times New Roman" w:hAnsi="Times New Roman" w:cs="Times New Roman"/>
          <w:sz w:val="24"/>
          <w:szCs w:val="24"/>
        </w:rPr>
        <w:t>Implement multi-horizon forecasting (6–12 months) with confidence intervals.</w:t>
      </w:r>
    </w:p>
    <w:p w14:paraId="69078428" w14:textId="77777777" w:rsidR="004F189C" w:rsidRPr="002A5B60" w:rsidRDefault="004F189C" w:rsidP="00414796">
      <w:pPr>
        <w:numPr>
          <w:ilvl w:val="0"/>
          <w:numId w:val="67"/>
        </w:numPr>
        <w:jc w:val="both"/>
        <w:rPr>
          <w:rFonts w:ascii="Times New Roman" w:hAnsi="Times New Roman" w:cs="Times New Roman"/>
          <w:sz w:val="24"/>
          <w:szCs w:val="24"/>
        </w:rPr>
      </w:pPr>
      <w:r w:rsidRPr="002A5B60">
        <w:rPr>
          <w:rFonts w:ascii="Times New Roman" w:hAnsi="Times New Roman" w:cs="Times New Roman"/>
          <w:sz w:val="24"/>
          <w:szCs w:val="24"/>
        </w:rPr>
        <w:t>Explore machine learning ensemble approaches (e.g., SARIMAX + Random Forest).</w:t>
      </w:r>
    </w:p>
    <w:p w14:paraId="6065F235" w14:textId="77777777" w:rsidR="004F189C" w:rsidRDefault="004F189C" w:rsidP="004F189C">
      <w:pPr>
        <w:jc w:val="both"/>
        <w:rPr>
          <w:rFonts w:ascii="Times New Roman" w:hAnsi="Times New Roman" w:cs="Times New Roman"/>
          <w:b/>
          <w:bCs/>
          <w:sz w:val="24"/>
          <w:szCs w:val="24"/>
        </w:rPr>
      </w:pPr>
      <w:r w:rsidRPr="002A5B60">
        <w:rPr>
          <w:rFonts w:ascii="Times New Roman" w:hAnsi="Times New Roman" w:cs="Times New Roman"/>
          <w:b/>
          <w:bCs/>
          <w:sz w:val="24"/>
          <w:szCs w:val="24"/>
        </w:rPr>
        <w:t xml:space="preserve">4. </w:t>
      </w:r>
      <w:r>
        <w:rPr>
          <w:rFonts w:ascii="Times New Roman" w:hAnsi="Times New Roman" w:cs="Times New Roman"/>
          <w:b/>
          <w:bCs/>
          <w:sz w:val="24"/>
          <w:szCs w:val="24"/>
        </w:rPr>
        <w:t>Strategic Value</w:t>
      </w:r>
    </w:p>
    <w:p w14:paraId="4209C8E0" w14:textId="77777777" w:rsidR="004F189C" w:rsidRPr="002A5B60" w:rsidRDefault="004F189C" w:rsidP="004F189C">
      <w:pPr>
        <w:jc w:val="both"/>
        <w:rPr>
          <w:rFonts w:ascii="Times New Roman" w:hAnsi="Times New Roman" w:cs="Times New Roman"/>
          <w:sz w:val="24"/>
          <w:szCs w:val="24"/>
        </w:rPr>
      </w:pPr>
      <w:r w:rsidRPr="002A5B60">
        <w:rPr>
          <w:rFonts w:ascii="Times New Roman" w:hAnsi="Times New Roman" w:cs="Times New Roman"/>
          <w:sz w:val="24"/>
          <w:szCs w:val="24"/>
        </w:rPr>
        <w:t>The SARIMAX model serves as a statistical benchmark for other predictive models. It offers a balance between interpretability and robustness, making it invaluable for New Zealand’s tourism policy and investment forecasting.</w:t>
      </w:r>
    </w:p>
    <w:p w14:paraId="0C6C0941" w14:textId="77777777" w:rsidR="004F189C" w:rsidRDefault="004F189C" w:rsidP="004F189C">
      <w:pPr>
        <w:jc w:val="both"/>
        <w:rPr>
          <w:rFonts w:ascii="Times New Roman" w:hAnsi="Times New Roman" w:cs="Times New Roman"/>
          <w:b/>
          <w:bCs/>
          <w:sz w:val="24"/>
          <w:szCs w:val="24"/>
        </w:rPr>
      </w:pPr>
    </w:p>
    <w:p w14:paraId="27ABA7DB" w14:textId="77777777" w:rsidR="004F189C" w:rsidRDefault="004F189C" w:rsidP="004F189C">
      <w:pPr>
        <w:jc w:val="both"/>
        <w:rPr>
          <w:rFonts w:ascii="Times New Roman" w:hAnsi="Times New Roman" w:cs="Times New Roman"/>
          <w:b/>
          <w:bCs/>
          <w:sz w:val="24"/>
          <w:szCs w:val="24"/>
        </w:rPr>
      </w:pPr>
    </w:p>
    <w:p w14:paraId="7F533A98" w14:textId="77777777" w:rsidR="004F189C" w:rsidRDefault="004F189C" w:rsidP="004F189C">
      <w:pPr>
        <w:jc w:val="both"/>
        <w:rPr>
          <w:rFonts w:ascii="Times New Roman" w:hAnsi="Times New Roman" w:cs="Times New Roman"/>
          <w:b/>
          <w:bCs/>
          <w:sz w:val="24"/>
          <w:szCs w:val="24"/>
        </w:rPr>
      </w:pPr>
    </w:p>
    <w:p w14:paraId="36FBE8B5" w14:textId="77777777" w:rsidR="004F189C" w:rsidRDefault="004F189C" w:rsidP="004F189C">
      <w:pPr>
        <w:jc w:val="both"/>
        <w:rPr>
          <w:rFonts w:ascii="Times New Roman" w:hAnsi="Times New Roman" w:cs="Times New Roman"/>
          <w:b/>
          <w:bCs/>
          <w:sz w:val="24"/>
          <w:szCs w:val="24"/>
        </w:rPr>
      </w:pPr>
    </w:p>
    <w:p w14:paraId="791B3B98" w14:textId="77777777" w:rsidR="004F189C" w:rsidRDefault="004F189C" w:rsidP="004F189C">
      <w:pPr>
        <w:jc w:val="both"/>
        <w:rPr>
          <w:rFonts w:ascii="Times New Roman" w:hAnsi="Times New Roman" w:cs="Times New Roman"/>
          <w:b/>
          <w:bCs/>
          <w:sz w:val="24"/>
          <w:szCs w:val="24"/>
        </w:rPr>
      </w:pPr>
    </w:p>
    <w:p w14:paraId="24CA403D" w14:textId="77777777" w:rsidR="004F189C" w:rsidRDefault="004F189C" w:rsidP="004F189C">
      <w:pPr>
        <w:jc w:val="both"/>
        <w:rPr>
          <w:rFonts w:ascii="Times New Roman" w:hAnsi="Times New Roman" w:cs="Times New Roman"/>
          <w:b/>
          <w:bCs/>
          <w:sz w:val="24"/>
          <w:szCs w:val="24"/>
        </w:rPr>
      </w:pPr>
    </w:p>
    <w:p w14:paraId="7E0F2E1C" w14:textId="77777777" w:rsidR="004F189C" w:rsidRDefault="004F189C" w:rsidP="004F189C">
      <w:pPr>
        <w:jc w:val="both"/>
        <w:rPr>
          <w:rFonts w:ascii="Times New Roman" w:hAnsi="Times New Roman" w:cs="Times New Roman"/>
          <w:b/>
          <w:bCs/>
          <w:sz w:val="24"/>
          <w:szCs w:val="24"/>
        </w:rPr>
      </w:pPr>
    </w:p>
    <w:p w14:paraId="2768F317" w14:textId="77777777" w:rsidR="004F189C" w:rsidRDefault="004F189C" w:rsidP="004F189C">
      <w:pPr>
        <w:jc w:val="both"/>
        <w:rPr>
          <w:rFonts w:ascii="Times New Roman" w:hAnsi="Times New Roman" w:cs="Times New Roman"/>
          <w:b/>
          <w:bCs/>
          <w:sz w:val="24"/>
          <w:szCs w:val="24"/>
        </w:rPr>
      </w:pPr>
    </w:p>
    <w:p w14:paraId="00428A35" w14:textId="77777777" w:rsidR="004F189C" w:rsidRDefault="004F189C" w:rsidP="004F189C">
      <w:pPr>
        <w:jc w:val="both"/>
        <w:rPr>
          <w:rFonts w:ascii="Times New Roman" w:hAnsi="Times New Roman" w:cs="Times New Roman"/>
          <w:b/>
          <w:bCs/>
          <w:sz w:val="24"/>
          <w:szCs w:val="24"/>
        </w:rPr>
      </w:pPr>
    </w:p>
    <w:p w14:paraId="13BCC65C" w14:textId="77777777" w:rsidR="004F189C" w:rsidRDefault="004F189C" w:rsidP="004F189C">
      <w:pPr>
        <w:jc w:val="both"/>
        <w:rPr>
          <w:rFonts w:ascii="Times New Roman" w:hAnsi="Times New Roman" w:cs="Times New Roman"/>
          <w:b/>
          <w:bCs/>
          <w:sz w:val="24"/>
          <w:szCs w:val="24"/>
        </w:rPr>
      </w:pPr>
    </w:p>
    <w:p w14:paraId="4C126641" w14:textId="77777777" w:rsidR="004F189C" w:rsidRDefault="004F189C" w:rsidP="004F189C">
      <w:pPr>
        <w:jc w:val="both"/>
        <w:rPr>
          <w:rFonts w:ascii="Times New Roman" w:hAnsi="Times New Roman" w:cs="Times New Roman"/>
          <w:b/>
          <w:bCs/>
          <w:sz w:val="24"/>
          <w:szCs w:val="24"/>
        </w:rPr>
      </w:pPr>
    </w:p>
    <w:p w14:paraId="78E9A19C" w14:textId="77777777" w:rsidR="004F189C" w:rsidRDefault="004F189C" w:rsidP="004F189C">
      <w:pPr>
        <w:jc w:val="both"/>
        <w:rPr>
          <w:rFonts w:ascii="Times New Roman" w:hAnsi="Times New Roman" w:cs="Times New Roman"/>
          <w:b/>
          <w:bCs/>
          <w:sz w:val="24"/>
          <w:szCs w:val="24"/>
        </w:rPr>
      </w:pPr>
    </w:p>
    <w:p w14:paraId="4DB451B0" w14:textId="77777777" w:rsidR="00247664" w:rsidRDefault="00247664" w:rsidP="004F189C">
      <w:pPr>
        <w:jc w:val="both"/>
        <w:rPr>
          <w:rFonts w:ascii="Times New Roman" w:hAnsi="Times New Roman" w:cs="Times New Roman"/>
          <w:b/>
          <w:bCs/>
          <w:sz w:val="24"/>
          <w:szCs w:val="24"/>
        </w:rPr>
      </w:pPr>
    </w:p>
    <w:p w14:paraId="35E9D376" w14:textId="77777777" w:rsidR="004F189C" w:rsidRDefault="004F189C" w:rsidP="004F189C">
      <w:pPr>
        <w:jc w:val="both"/>
        <w:rPr>
          <w:rFonts w:ascii="Times New Roman" w:hAnsi="Times New Roman" w:cs="Times New Roman"/>
          <w:b/>
          <w:bCs/>
          <w:sz w:val="24"/>
          <w:szCs w:val="24"/>
        </w:rPr>
      </w:pPr>
    </w:p>
    <w:p w14:paraId="66621E05" w14:textId="77777777" w:rsidR="004F189C" w:rsidRDefault="004F189C" w:rsidP="004F189C">
      <w:pPr>
        <w:jc w:val="both"/>
        <w:rPr>
          <w:rFonts w:ascii="Times New Roman" w:hAnsi="Times New Roman" w:cs="Times New Roman"/>
          <w:b/>
          <w:bCs/>
          <w:sz w:val="24"/>
          <w:szCs w:val="24"/>
        </w:rPr>
      </w:pPr>
    </w:p>
    <w:p w14:paraId="5D26A2F2" w14:textId="77777777" w:rsidR="004F189C" w:rsidRDefault="004F189C" w:rsidP="004F189C">
      <w:pPr>
        <w:jc w:val="both"/>
        <w:rPr>
          <w:rFonts w:ascii="Times New Roman" w:hAnsi="Times New Roman" w:cs="Times New Roman"/>
          <w:b/>
          <w:bCs/>
          <w:sz w:val="24"/>
          <w:szCs w:val="24"/>
        </w:rPr>
      </w:pPr>
    </w:p>
    <w:p w14:paraId="2E4604CB" w14:textId="77777777" w:rsidR="004F189C" w:rsidRDefault="004F189C" w:rsidP="004F189C">
      <w:pPr>
        <w:jc w:val="both"/>
        <w:rPr>
          <w:rFonts w:ascii="Times New Roman" w:hAnsi="Times New Roman" w:cs="Times New Roman"/>
          <w:b/>
          <w:bCs/>
          <w:sz w:val="24"/>
          <w:szCs w:val="24"/>
        </w:rPr>
      </w:pPr>
    </w:p>
    <w:p w14:paraId="4F32A248" w14:textId="77777777" w:rsidR="004F189C" w:rsidRDefault="004F189C" w:rsidP="004F189C">
      <w:pPr>
        <w:jc w:val="both"/>
        <w:rPr>
          <w:rFonts w:ascii="Times New Roman" w:hAnsi="Times New Roman" w:cs="Times New Roman"/>
          <w:b/>
          <w:bCs/>
          <w:sz w:val="24"/>
          <w:szCs w:val="24"/>
        </w:rPr>
      </w:pPr>
    </w:p>
    <w:p w14:paraId="64888962" w14:textId="77777777" w:rsidR="004F189C" w:rsidRDefault="004F189C" w:rsidP="004F189C">
      <w:pPr>
        <w:jc w:val="both"/>
        <w:rPr>
          <w:rFonts w:ascii="Times New Roman" w:hAnsi="Times New Roman" w:cs="Times New Roman"/>
          <w:b/>
          <w:bCs/>
          <w:sz w:val="24"/>
          <w:szCs w:val="24"/>
        </w:rPr>
      </w:pPr>
    </w:p>
    <w:p w14:paraId="650B5DA6" w14:textId="77777777" w:rsidR="004F189C" w:rsidRDefault="004F189C" w:rsidP="004F189C">
      <w:pPr>
        <w:jc w:val="both"/>
        <w:rPr>
          <w:rFonts w:ascii="Times New Roman" w:hAnsi="Times New Roman" w:cs="Times New Roman"/>
          <w:b/>
          <w:bCs/>
          <w:sz w:val="24"/>
          <w:szCs w:val="24"/>
        </w:rPr>
      </w:pPr>
    </w:p>
    <w:p w14:paraId="00149C79" w14:textId="77777777" w:rsidR="004F189C" w:rsidRDefault="004F189C" w:rsidP="004F189C">
      <w:pPr>
        <w:jc w:val="both"/>
        <w:rPr>
          <w:rFonts w:ascii="Times New Roman" w:hAnsi="Times New Roman" w:cs="Times New Roman"/>
          <w:b/>
          <w:bCs/>
          <w:sz w:val="24"/>
          <w:szCs w:val="24"/>
        </w:rPr>
      </w:pPr>
    </w:p>
    <w:p w14:paraId="31C38867" w14:textId="77777777" w:rsidR="004F189C" w:rsidRDefault="004F189C" w:rsidP="004F189C">
      <w:pPr>
        <w:jc w:val="both"/>
        <w:rPr>
          <w:rFonts w:ascii="Times New Roman" w:hAnsi="Times New Roman" w:cs="Times New Roman"/>
          <w:b/>
          <w:bCs/>
          <w:sz w:val="24"/>
          <w:szCs w:val="24"/>
        </w:rPr>
      </w:pPr>
    </w:p>
    <w:p w14:paraId="3554A4F9" w14:textId="77777777" w:rsidR="004F189C" w:rsidRDefault="004F189C" w:rsidP="004F189C">
      <w:pPr>
        <w:jc w:val="both"/>
        <w:rPr>
          <w:rFonts w:ascii="Times New Roman" w:hAnsi="Times New Roman" w:cs="Times New Roman"/>
          <w:b/>
          <w:bCs/>
          <w:sz w:val="24"/>
          <w:szCs w:val="24"/>
        </w:rPr>
      </w:pPr>
    </w:p>
    <w:p w14:paraId="0B49A580" w14:textId="77777777" w:rsidR="004F189C" w:rsidRDefault="004F189C" w:rsidP="004F189C">
      <w:pPr>
        <w:jc w:val="both"/>
        <w:rPr>
          <w:rFonts w:ascii="Times New Roman" w:hAnsi="Times New Roman" w:cs="Times New Roman"/>
          <w:b/>
          <w:bCs/>
          <w:sz w:val="24"/>
          <w:szCs w:val="24"/>
        </w:rPr>
      </w:pPr>
    </w:p>
    <w:p w14:paraId="235EC617" w14:textId="77777777" w:rsidR="004F189C" w:rsidRPr="002A5B60" w:rsidRDefault="004F189C" w:rsidP="004F189C">
      <w:pPr>
        <w:pStyle w:val="Heading2"/>
      </w:pPr>
      <w:bookmarkStart w:id="643" w:name="_Toc211559196"/>
      <w:bookmarkStart w:id="644" w:name="_Toc211587339"/>
      <w:bookmarkStart w:id="645" w:name="_Toc211595355"/>
      <w:r w:rsidRPr="002A5B60">
        <w:t>Conclusion</w:t>
      </w:r>
      <w:bookmarkEnd w:id="643"/>
      <w:bookmarkEnd w:id="644"/>
      <w:bookmarkEnd w:id="645"/>
    </w:p>
    <w:p w14:paraId="05E228BD" w14:textId="77777777" w:rsidR="004F189C" w:rsidRPr="00EA2C4E" w:rsidRDefault="004F189C" w:rsidP="004F189C">
      <w:pPr>
        <w:jc w:val="both"/>
        <w:rPr>
          <w:rFonts w:ascii="Times New Roman" w:hAnsi="Times New Roman" w:cs="Times New Roman"/>
          <w:sz w:val="24"/>
          <w:szCs w:val="24"/>
        </w:rPr>
      </w:pPr>
      <w:r w:rsidRPr="00EA2C4E">
        <w:rPr>
          <w:rFonts w:ascii="Times New Roman" w:hAnsi="Times New Roman" w:cs="Times New Roman"/>
          <w:sz w:val="24"/>
          <w:szCs w:val="24"/>
        </w:rPr>
        <w:t>The SARIMAX model provides accurate short-term forecasts with clear uncertainty quantification by successfully capturing intricate temporal and seasonal correlations in guest night data. SARIMAX is still quite interpretable and appropriate for policy-driven forecasting, even though it has limits when it comes to modelling sudden structural changes.</w:t>
      </w:r>
    </w:p>
    <w:p w14:paraId="50419FF8" w14:textId="77777777" w:rsidR="004F189C" w:rsidRPr="00B01F56" w:rsidRDefault="004F189C" w:rsidP="004F189C">
      <w:pPr>
        <w:jc w:val="both"/>
        <w:rPr>
          <w:rFonts w:ascii="Times New Roman" w:hAnsi="Times New Roman" w:cs="Times New Roman"/>
          <w:sz w:val="24"/>
          <w:szCs w:val="24"/>
        </w:rPr>
      </w:pPr>
    </w:p>
    <w:p w14:paraId="00A2C79C" w14:textId="77777777" w:rsidR="004F189C" w:rsidRDefault="004F189C" w:rsidP="004F189C"/>
    <w:p w14:paraId="7FD06F54" w14:textId="77777777" w:rsidR="004F189C" w:rsidRDefault="004F189C" w:rsidP="004F189C"/>
    <w:p w14:paraId="7A4BEA8A" w14:textId="77777777" w:rsidR="004F189C" w:rsidRDefault="004F189C" w:rsidP="004F189C"/>
    <w:p w14:paraId="4D71B3A2" w14:textId="77777777" w:rsidR="004F189C" w:rsidRDefault="004F189C" w:rsidP="004F189C"/>
    <w:p w14:paraId="1E051F4D" w14:textId="77777777" w:rsidR="004F189C" w:rsidRDefault="004F189C" w:rsidP="004F189C"/>
    <w:p w14:paraId="458E9175" w14:textId="77777777" w:rsidR="004F189C" w:rsidRDefault="004F189C" w:rsidP="004F189C"/>
    <w:p w14:paraId="096F1019" w14:textId="77777777" w:rsidR="004F189C" w:rsidRDefault="004F189C" w:rsidP="004F189C"/>
    <w:p w14:paraId="04C9335A" w14:textId="77777777" w:rsidR="004F189C" w:rsidRDefault="004F189C" w:rsidP="004F189C"/>
    <w:p w14:paraId="35C3B3E0" w14:textId="77777777" w:rsidR="004F189C" w:rsidRDefault="004F189C" w:rsidP="004F189C"/>
    <w:p w14:paraId="2FD86A59" w14:textId="77777777" w:rsidR="004F189C" w:rsidRDefault="004F189C" w:rsidP="004F189C"/>
    <w:p w14:paraId="1C74A73C" w14:textId="77777777" w:rsidR="004F189C" w:rsidRDefault="004F189C" w:rsidP="004F189C"/>
    <w:p w14:paraId="4240668A" w14:textId="77777777" w:rsidR="004F189C" w:rsidRDefault="004F189C" w:rsidP="004F189C"/>
    <w:p w14:paraId="3BAA8962" w14:textId="77777777" w:rsidR="004F189C" w:rsidRDefault="004F189C" w:rsidP="004F189C"/>
    <w:p w14:paraId="186558DC" w14:textId="77777777" w:rsidR="004F189C" w:rsidRDefault="004F189C" w:rsidP="004F189C"/>
    <w:p w14:paraId="030EA4C0" w14:textId="77777777" w:rsidR="004F189C" w:rsidRDefault="004F189C" w:rsidP="004F189C"/>
    <w:p w14:paraId="63D30F66" w14:textId="77777777" w:rsidR="004F189C" w:rsidRDefault="004F189C" w:rsidP="004F189C"/>
    <w:p w14:paraId="330297FF" w14:textId="77777777" w:rsidR="004F189C" w:rsidRDefault="004F189C" w:rsidP="004F189C"/>
    <w:p w14:paraId="058DD740" w14:textId="77777777" w:rsidR="004F189C" w:rsidRDefault="004F189C" w:rsidP="004F189C"/>
    <w:p w14:paraId="2D875BE9" w14:textId="77777777" w:rsidR="004F189C" w:rsidRDefault="004F189C" w:rsidP="004F189C"/>
    <w:p w14:paraId="3CDDD32F" w14:textId="77777777" w:rsidR="004F189C" w:rsidRDefault="004F189C" w:rsidP="004F189C"/>
    <w:p w14:paraId="24FB8E3D" w14:textId="77777777" w:rsidR="004F189C" w:rsidRDefault="004F189C" w:rsidP="004F189C"/>
    <w:p w14:paraId="618C7DAB" w14:textId="77777777" w:rsidR="004F189C" w:rsidRDefault="004F189C" w:rsidP="004F189C"/>
    <w:p w14:paraId="65BDFC35" w14:textId="77777777" w:rsidR="004F189C" w:rsidRDefault="004F189C" w:rsidP="004F189C"/>
    <w:p w14:paraId="44817D75" w14:textId="77777777" w:rsidR="004F189C" w:rsidRDefault="004F189C" w:rsidP="004F189C"/>
    <w:p w14:paraId="36B6C32D" w14:textId="77777777" w:rsidR="004F189C" w:rsidRDefault="004F189C" w:rsidP="004F189C"/>
    <w:p w14:paraId="1C6A6EBD" w14:textId="77777777" w:rsidR="004F189C" w:rsidRDefault="004F189C" w:rsidP="004F189C"/>
    <w:p w14:paraId="3A2716E3" w14:textId="77777777" w:rsidR="004F189C" w:rsidRDefault="004F189C" w:rsidP="004F189C"/>
    <w:p w14:paraId="08A5CE39" w14:textId="77777777" w:rsidR="004F189C" w:rsidRDefault="004F189C" w:rsidP="004F189C"/>
    <w:p w14:paraId="5BE50652" w14:textId="77777777" w:rsidR="004F189C" w:rsidRDefault="004F189C" w:rsidP="004F189C"/>
    <w:p w14:paraId="7C3058AB" w14:textId="77777777" w:rsidR="004F189C" w:rsidRDefault="004F189C" w:rsidP="004F189C"/>
    <w:p w14:paraId="65C69300" w14:textId="77777777" w:rsidR="004F189C" w:rsidRDefault="004F189C" w:rsidP="004F189C"/>
    <w:p w14:paraId="0E026302" w14:textId="77777777" w:rsidR="004F189C" w:rsidRDefault="004F189C" w:rsidP="004F189C"/>
    <w:p w14:paraId="0C9D0ECF" w14:textId="77777777" w:rsidR="004F189C" w:rsidRDefault="004F189C" w:rsidP="004F189C"/>
    <w:p w14:paraId="004DCED4" w14:textId="77777777" w:rsidR="004F189C" w:rsidRDefault="004F189C" w:rsidP="004F189C"/>
    <w:p w14:paraId="44045443" w14:textId="77777777" w:rsidR="004F189C" w:rsidRDefault="004F189C" w:rsidP="004F189C"/>
    <w:p w14:paraId="75215F7C" w14:textId="77777777" w:rsidR="004F189C" w:rsidRDefault="004F189C" w:rsidP="004F189C"/>
    <w:p w14:paraId="21636B09" w14:textId="77777777" w:rsidR="00247664" w:rsidRDefault="00247664" w:rsidP="004F189C"/>
    <w:p w14:paraId="1C591BC6" w14:textId="77777777" w:rsidR="004F189C" w:rsidRDefault="004F189C" w:rsidP="004F189C"/>
    <w:p w14:paraId="218B3AFF" w14:textId="77777777" w:rsidR="004F189C" w:rsidRDefault="004F189C" w:rsidP="004F189C"/>
    <w:p w14:paraId="756307B9" w14:textId="77777777" w:rsidR="004F189C" w:rsidRDefault="004F189C" w:rsidP="004F189C"/>
    <w:p w14:paraId="732C4229" w14:textId="77777777" w:rsidR="004F189C" w:rsidRPr="00B83097" w:rsidRDefault="004F189C" w:rsidP="004F189C"/>
    <w:p w14:paraId="03F305C6" w14:textId="77777777" w:rsidR="004F189C" w:rsidRDefault="004F189C" w:rsidP="004F189C">
      <w:pPr>
        <w:pStyle w:val="Heading1"/>
        <w:jc w:val="center"/>
      </w:pPr>
      <w:bookmarkStart w:id="646" w:name="_Toc211587340"/>
      <w:bookmarkStart w:id="647" w:name="_Toc211595356"/>
      <w:r w:rsidRPr="00B15CFD">
        <w:t>Appendix I</w:t>
      </w:r>
      <w:bookmarkEnd w:id="646"/>
      <w:bookmarkEnd w:id="647"/>
    </w:p>
    <w:p w14:paraId="1D313F8B" w14:textId="77777777" w:rsidR="004F189C" w:rsidRDefault="004F189C" w:rsidP="004F189C"/>
    <w:p w14:paraId="055F7D55" w14:textId="25731F3F" w:rsidR="004F189C" w:rsidRDefault="004F189C" w:rsidP="004F189C"/>
    <w:p w14:paraId="3B57E472" w14:textId="77777777" w:rsidR="004F189C" w:rsidRDefault="004F189C" w:rsidP="004F189C"/>
    <w:p w14:paraId="35E3B697" w14:textId="77777777" w:rsidR="004F189C" w:rsidRDefault="004F189C" w:rsidP="004F189C"/>
    <w:p w14:paraId="7BE09C23" w14:textId="77777777" w:rsidR="004F189C" w:rsidRDefault="004F189C" w:rsidP="004F189C"/>
    <w:p w14:paraId="72D2F062" w14:textId="77777777" w:rsidR="004F189C" w:rsidRDefault="004F189C" w:rsidP="004F189C"/>
    <w:p w14:paraId="215CE19B" w14:textId="77777777" w:rsidR="004F189C" w:rsidRDefault="004F189C" w:rsidP="004F189C"/>
    <w:p w14:paraId="0347B07C" w14:textId="77777777" w:rsidR="004F189C" w:rsidRDefault="004F189C" w:rsidP="004F189C"/>
    <w:p w14:paraId="704A28DC" w14:textId="77777777" w:rsidR="004F189C" w:rsidRDefault="004F189C" w:rsidP="004F189C"/>
    <w:p w14:paraId="680E7961" w14:textId="77777777" w:rsidR="004F189C" w:rsidRDefault="004F189C" w:rsidP="004F189C"/>
    <w:p w14:paraId="0E537FF1" w14:textId="77777777" w:rsidR="004F189C" w:rsidRDefault="004F189C" w:rsidP="004F189C"/>
    <w:p w14:paraId="34600423" w14:textId="77777777" w:rsidR="004F189C" w:rsidRDefault="004F189C" w:rsidP="004F189C"/>
    <w:p w14:paraId="628B8668" w14:textId="77777777" w:rsidR="004F189C" w:rsidRDefault="004F189C" w:rsidP="004F189C"/>
    <w:p w14:paraId="1DB03FDD" w14:textId="77777777" w:rsidR="004F189C" w:rsidRDefault="004F189C" w:rsidP="004F189C"/>
    <w:p w14:paraId="0D8ED356" w14:textId="77777777" w:rsidR="004F189C" w:rsidRDefault="004F189C" w:rsidP="004F189C"/>
    <w:p w14:paraId="3B4E39BF" w14:textId="77777777" w:rsidR="004F189C" w:rsidRDefault="004F189C" w:rsidP="004F189C"/>
    <w:p w14:paraId="430A345F" w14:textId="77777777" w:rsidR="004F189C" w:rsidRDefault="004F189C" w:rsidP="004F189C"/>
    <w:p w14:paraId="7987EE22" w14:textId="77777777" w:rsidR="004F189C" w:rsidRDefault="004F189C" w:rsidP="004F189C"/>
    <w:p w14:paraId="6EC79572" w14:textId="77777777" w:rsidR="004F189C" w:rsidRDefault="004F189C" w:rsidP="004F189C"/>
    <w:p w14:paraId="79BD236E" w14:textId="77777777" w:rsidR="004F189C" w:rsidRDefault="004F189C" w:rsidP="004F189C"/>
    <w:p w14:paraId="68053E40" w14:textId="77777777" w:rsidR="004F189C" w:rsidRDefault="004F189C" w:rsidP="004F189C"/>
    <w:p w14:paraId="2C3210DE" w14:textId="77777777" w:rsidR="004F189C" w:rsidRDefault="004F189C" w:rsidP="004F189C"/>
    <w:p w14:paraId="17BDD28B" w14:textId="77777777" w:rsidR="004F189C" w:rsidRDefault="004F189C" w:rsidP="004F189C"/>
    <w:p w14:paraId="6842D352" w14:textId="77777777" w:rsidR="004F189C" w:rsidRDefault="004F189C" w:rsidP="004F189C"/>
    <w:p w14:paraId="66B1CCCD" w14:textId="77777777" w:rsidR="004F189C" w:rsidRDefault="004F189C" w:rsidP="004F189C"/>
    <w:p w14:paraId="4E0AB069" w14:textId="77777777" w:rsidR="004F189C" w:rsidRDefault="004F189C" w:rsidP="004F189C"/>
    <w:p w14:paraId="0B1E811E" w14:textId="77777777" w:rsidR="004F189C" w:rsidRDefault="004F189C" w:rsidP="004F189C"/>
    <w:p w14:paraId="2C4C0EA0" w14:textId="77777777" w:rsidR="004F189C" w:rsidRDefault="004F189C" w:rsidP="004F189C"/>
    <w:p w14:paraId="7CD9E8D6" w14:textId="77777777" w:rsidR="004F189C" w:rsidRDefault="004F189C" w:rsidP="004F189C"/>
    <w:p w14:paraId="4EC65C57" w14:textId="77777777" w:rsidR="004F189C" w:rsidRDefault="004F189C" w:rsidP="004F189C"/>
    <w:p w14:paraId="2AD16686" w14:textId="77777777" w:rsidR="004F189C" w:rsidRDefault="004F189C" w:rsidP="004F189C"/>
    <w:p w14:paraId="3E56F241" w14:textId="77777777" w:rsidR="004F189C" w:rsidRDefault="004F189C" w:rsidP="004F189C"/>
    <w:p w14:paraId="28987DB5" w14:textId="77777777" w:rsidR="004F189C" w:rsidRDefault="004F189C" w:rsidP="004F189C"/>
    <w:p w14:paraId="7D1B5746" w14:textId="77777777" w:rsidR="004F189C" w:rsidRDefault="004F189C" w:rsidP="004F189C"/>
    <w:p w14:paraId="1CF0266C" w14:textId="77777777" w:rsidR="004F189C" w:rsidRDefault="004F189C" w:rsidP="004F189C"/>
    <w:p w14:paraId="43FEB8CD" w14:textId="77777777" w:rsidR="004F189C" w:rsidRDefault="004F189C" w:rsidP="004F189C"/>
    <w:p w14:paraId="1E0479D3" w14:textId="77777777" w:rsidR="004F189C" w:rsidRDefault="004F189C" w:rsidP="004F189C"/>
    <w:p w14:paraId="2CC255F7" w14:textId="77777777" w:rsidR="004F189C" w:rsidRDefault="004F189C" w:rsidP="004F189C"/>
    <w:p w14:paraId="3668B50E" w14:textId="77777777" w:rsidR="004F189C" w:rsidRDefault="004F189C" w:rsidP="004F189C"/>
    <w:p w14:paraId="69F6A922" w14:textId="77777777" w:rsidR="004F189C" w:rsidRDefault="004F189C" w:rsidP="004F189C"/>
    <w:p w14:paraId="36C36F65" w14:textId="77777777" w:rsidR="004F189C" w:rsidRDefault="004F189C" w:rsidP="004F189C"/>
    <w:p w14:paraId="02953AB4" w14:textId="77777777" w:rsidR="004F189C" w:rsidRDefault="004F189C" w:rsidP="004F189C"/>
    <w:p w14:paraId="31F9CA08" w14:textId="77777777" w:rsidR="004F189C" w:rsidRDefault="004F189C" w:rsidP="004F189C"/>
    <w:p w14:paraId="56C8690D" w14:textId="77777777" w:rsidR="004F189C" w:rsidRDefault="004F189C" w:rsidP="004F189C"/>
    <w:p w14:paraId="617307E3" w14:textId="77777777" w:rsidR="004F189C" w:rsidRDefault="004F189C" w:rsidP="004F189C"/>
    <w:p w14:paraId="15028C73" w14:textId="77777777" w:rsidR="004F189C" w:rsidRDefault="004F189C" w:rsidP="004F189C"/>
    <w:p w14:paraId="1DD2CA5B" w14:textId="10615CA7" w:rsidR="004F189C" w:rsidRPr="00217316" w:rsidRDefault="004F189C" w:rsidP="004F189C">
      <w:pPr>
        <w:jc w:val="both"/>
        <w:rPr>
          <w:rFonts w:ascii="Times New Roman" w:hAnsi="Times New Roman" w:cs="Times New Roman"/>
          <w:sz w:val="24"/>
          <w:szCs w:val="24"/>
        </w:rPr>
      </w:pPr>
    </w:p>
    <w:p w14:paraId="3AA9CFD6" w14:textId="77777777" w:rsidR="004F189C" w:rsidRPr="00217316" w:rsidRDefault="004F189C" w:rsidP="004F189C">
      <w:pPr>
        <w:jc w:val="both"/>
        <w:rPr>
          <w:rFonts w:ascii="Times New Roman" w:hAnsi="Times New Roman" w:cs="Times New Roman"/>
          <w:sz w:val="24"/>
          <w:szCs w:val="24"/>
        </w:rPr>
      </w:pPr>
    </w:p>
    <w:p w14:paraId="1F972939" w14:textId="1766DE14" w:rsidR="004F189C" w:rsidRPr="00217316" w:rsidRDefault="00247664" w:rsidP="004F189C">
      <w:pPr>
        <w:jc w:val="both"/>
        <w:rPr>
          <w:rFonts w:ascii="Times New Roman" w:hAnsi="Times New Roman" w:cs="Times New Roman"/>
          <w:sz w:val="44"/>
          <w:szCs w:val="44"/>
        </w:rPr>
      </w:pPr>
      <w:r w:rsidRPr="00217316">
        <w:rPr>
          <w:rFonts w:ascii="Times New Roman" w:hAnsi="Times New Roman" w:cs="Times New Roman"/>
          <w:noProof/>
        </w:rPr>
        <w:drawing>
          <wp:anchor distT="0" distB="0" distL="114300" distR="114300" simplePos="0" relativeHeight="251655680" behindDoc="1" locked="0" layoutInCell="1" allowOverlap="1" wp14:anchorId="7432FA6D" wp14:editId="60626F5E">
            <wp:simplePos x="0" y="0"/>
            <wp:positionH relativeFrom="margin">
              <wp:align>center</wp:align>
            </wp:positionH>
            <wp:positionV relativeFrom="page">
              <wp:posOffset>481686</wp:posOffset>
            </wp:positionV>
            <wp:extent cx="3602355" cy="3632835"/>
            <wp:effectExtent l="0" t="0" r="0" b="5715"/>
            <wp:wrapTight wrapText="bothSides">
              <wp:wrapPolygon edited="0">
                <wp:start x="0" y="0"/>
                <wp:lineTo x="0" y="21521"/>
                <wp:lineTo x="21474" y="21521"/>
                <wp:lineTo x="21474" y="0"/>
                <wp:lineTo x="0" y="0"/>
              </wp:wrapPolygon>
            </wp:wrapTight>
            <wp:docPr id="1682041100"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05153971" w14:textId="72966D55" w:rsidR="004F189C" w:rsidRPr="00217316" w:rsidRDefault="004F189C" w:rsidP="004F189C">
      <w:pPr>
        <w:jc w:val="both"/>
        <w:rPr>
          <w:rFonts w:ascii="Times New Roman" w:hAnsi="Times New Roman" w:cs="Times New Roman"/>
          <w:sz w:val="44"/>
          <w:szCs w:val="44"/>
        </w:rPr>
      </w:pPr>
    </w:p>
    <w:p w14:paraId="1A494D57" w14:textId="77777777" w:rsidR="004F189C" w:rsidRPr="00217316" w:rsidRDefault="004F189C" w:rsidP="004F189C">
      <w:pPr>
        <w:jc w:val="both"/>
        <w:rPr>
          <w:rFonts w:ascii="Times New Roman" w:hAnsi="Times New Roman" w:cs="Times New Roman"/>
          <w:sz w:val="44"/>
          <w:szCs w:val="44"/>
        </w:rPr>
      </w:pPr>
    </w:p>
    <w:p w14:paraId="0928B94F" w14:textId="77277183" w:rsidR="004F189C" w:rsidRPr="00217316" w:rsidRDefault="004F189C" w:rsidP="004F189C">
      <w:pPr>
        <w:jc w:val="both"/>
        <w:rPr>
          <w:rFonts w:ascii="Times New Roman" w:hAnsi="Times New Roman" w:cs="Times New Roman"/>
          <w:sz w:val="44"/>
          <w:szCs w:val="44"/>
        </w:rPr>
      </w:pPr>
    </w:p>
    <w:p w14:paraId="7A59AFBD" w14:textId="58DFA918" w:rsidR="004F189C" w:rsidRPr="00217316" w:rsidRDefault="004F189C" w:rsidP="004F189C">
      <w:pPr>
        <w:jc w:val="both"/>
        <w:rPr>
          <w:rFonts w:ascii="Times New Roman" w:hAnsi="Times New Roman" w:cs="Times New Roman"/>
          <w:sz w:val="44"/>
          <w:szCs w:val="44"/>
        </w:rPr>
      </w:pPr>
    </w:p>
    <w:p w14:paraId="5DB7CDA9" w14:textId="77777777" w:rsidR="004F189C" w:rsidRPr="00217316" w:rsidRDefault="004F189C" w:rsidP="004F189C">
      <w:pPr>
        <w:jc w:val="both"/>
        <w:rPr>
          <w:rFonts w:ascii="Times New Roman" w:hAnsi="Times New Roman" w:cs="Times New Roman"/>
          <w:sz w:val="44"/>
          <w:szCs w:val="44"/>
        </w:rPr>
      </w:pPr>
    </w:p>
    <w:p w14:paraId="6F59AABA" w14:textId="77777777" w:rsidR="004F189C" w:rsidRPr="00217316" w:rsidRDefault="004F189C" w:rsidP="004F189C">
      <w:pPr>
        <w:jc w:val="both"/>
        <w:rPr>
          <w:rFonts w:ascii="Times New Roman" w:hAnsi="Times New Roman" w:cs="Times New Roman"/>
          <w:sz w:val="44"/>
          <w:szCs w:val="44"/>
        </w:rPr>
      </w:pPr>
    </w:p>
    <w:p w14:paraId="5DF795B5" w14:textId="77777777" w:rsidR="004F189C" w:rsidRPr="00217316" w:rsidRDefault="004F189C" w:rsidP="004F189C">
      <w:pPr>
        <w:jc w:val="both"/>
        <w:rPr>
          <w:rFonts w:ascii="Times New Roman" w:hAnsi="Times New Roman" w:cs="Times New Roman"/>
          <w:sz w:val="44"/>
          <w:szCs w:val="44"/>
        </w:rPr>
      </w:pPr>
    </w:p>
    <w:p w14:paraId="7E372F92" w14:textId="77777777" w:rsidR="004F189C" w:rsidRPr="00217316" w:rsidRDefault="004F189C" w:rsidP="004F189C">
      <w:pPr>
        <w:jc w:val="both"/>
        <w:rPr>
          <w:rFonts w:ascii="Times New Roman" w:hAnsi="Times New Roman" w:cs="Times New Roman"/>
          <w:sz w:val="44"/>
          <w:szCs w:val="44"/>
        </w:rPr>
      </w:pPr>
    </w:p>
    <w:p w14:paraId="2628E6AE" w14:textId="77777777" w:rsidR="004F189C" w:rsidRPr="00217316" w:rsidRDefault="004F189C" w:rsidP="004F189C">
      <w:pPr>
        <w:jc w:val="both"/>
        <w:rPr>
          <w:rFonts w:ascii="Times New Roman" w:hAnsi="Times New Roman" w:cs="Times New Roman"/>
          <w:sz w:val="44"/>
          <w:szCs w:val="44"/>
        </w:rPr>
      </w:pPr>
    </w:p>
    <w:p w14:paraId="0A2677C2" w14:textId="77777777" w:rsidR="004F189C" w:rsidRPr="00217316" w:rsidRDefault="004F189C" w:rsidP="004F189C">
      <w:pPr>
        <w:jc w:val="center"/>
        <w:rPr>
          <w:rFonts w:ascii="Times New Roman" w:hAnsi="Times New Roman" w:cs="Times New Roman"/>
          <w:sz w:val="44"/>
          <w:szCs w:val="44"/>
        </w:rPr>
      </w:pPr>
      <w:r w:rsidRPr="00217316">
        <w:rPr>
          <w:rFonts w:ascii="Times New Roman" w:hAnsi="Times New Roman" w:cs="Times New Roman"/>
          <w:sz w:val="44"/>
          <w:szCs w:val="44"/>
        </w:rPr>
        <w:t>New Zealand Tourism Forecasting</w:t>
      </w:r>
    </w:p>
    <w:p w14:paraId="00CCF917" w14:textId="77777777" w:rsidR="004F189C" w:rsidRPr="00217316" w:rsidRDefault="004F189C" w:rsidP="004F189C">
      <w:pPr>
        <w:jc w:val="center"/>
        <w:rPr>
          <w:rFonts w:ascii="Times New Roman" w:hAnsi="Times New Roman" w:cs="Times New Roman"/>
          <w:sz w:val="44"/>
          <w:szCs w:val="44"/>
        </w:rPr>
      </w:pPr>
      <w:r>
        <w:rPr>
          <w:rFonts w:ascii="Times New Roman" w:hAnsi="Times New Roman" w:cs="Times New Roman"/>
          <w:sz w:val="44"/>
          <w:szCs w:val="44"/>
        </w:rPr>
        <w:t xml:space="preserve">Model ADP </w:t>
      </w:r>
      <w:r w:rsidRPr="00401796">
        <w:rPr>
          <w:rFonts w:ascii="Times New Roman" w:hAnsi="Times New Roman" w:cs="Times New Roman"/>
          <w:sz w:val="44"/>
          <w:szCs w:val="44"/>
        </w:rPr>
        <w:t xml:space="preserve">VAR </w:t>
      </w:r>
    </w:p>
    <w:p w14:paraId="527C8FE4" w14:textId="77777777" w:rsidR="004F189C" w:rsidRPr="00217316" w:rsidRDefault="004F189C" w:rsidP="004F189C">
      <w:pPr>
        <w:jc w:val="both"/>
        <w:rPr>
          <w:rFonts w:ascii="Times New Roman" w:hAnsi="Times New Roman" w:cs="Times New Roman"/>
        </w:rPr>
      </w:pPr>
    </w:p>
    <w:p w14:paraId="0FA901F0" w14:textId="77777777" w:rsidR="004F189C" w:rsidRPr="00217316" w:rsidRDefault="004F189C" w:rsidP="004F189C">
      <w:pPr>
        <w:jc w:val="both"/>
        <w:rPr>
          <w:rFonts w:ascii="Times New Roman" w:hAnsi="Times New Roman" w:cs="Times New Roman"/>
          <w:sz w:val="24"/>
          <w:szCs w:val="24"/>
        </w:rPr>
      </w:pPr>
    </w:p>
    <w:p w14:paraId="61BC068A" w14:textId="77777777" w:rsidR="004F189C" w:rsidRPr="00217316" w:rsidRDefault="004F189C" w:rsidP="004F189C">
      <w:pPr>
        <w:jc w:val="both"/>
        <w:rPr>
          <w:rFonts w:ascii="Times New Roman" w:hAnsi="Times New Roman" w:cs="Times New Roman"/>
          <w:sz w:val="24"/>
          <w:szCs w:val="24"/>
        </w:rPr>
      </w:pPr>
    </w:p>
    <w:p w14:paraId="0553B860" w14:textId="77777777" w:rsidR="004F189C" w:rsidRPr="00217316" w:rsidRDefault="004F189C" w:rsidP="004F189C">
      <w:pPr>
        <w:jc w:val="both"/>
        <w:rPr>
          <w:rFonts w:ascii="Times New Roman" w:hAnsi="Times New Roman" w:cs="Times New Roman"/>
          <w:sz w:val="24"/>
          <w:szCs w:val="24"/>
        </w:rPr>
      </w:pPr>
    </w:p>
    <w:p w14:paraId="77D4DEFD" w14:textId="77777777" w:rsidR="004F189C" w:rsidRPr="00217316" w:rsidRDefault="004F189C" w:rsidP="004F189C">
      <w:pPr>
        <w:jc w:val="both"/>
        <w:rPr>
          <w:rFonts w:ascii="Times New Roman" w:hAnsi="Times New Roman" w:cs="Times New Roman"/>
          <w:sz w:val="24"/>
          <w:szCs w:val="24"/>
        </w:rPr>
      </w:pPr>
    </w:p>
    <w:p w14:paraId="3C7B7EE1" w14:textId="77777777" w:rsidR="004F189C" w:rsidRPr="00217316" w:rsidRDefault="004F189C" w:rsidP="004F189C">
      <w:pPr>
        <w:jc w:val="both"/>
        <w:rPr>
          <w:rFonts w:ascii="Times New Roman" w:hAnsi="Times New Roman" w:cs="Times New Roman"/>
          <w:sz w:val="24"/>
          <w:szCs w:val="24"/>
        </w:rPr>
      </w:pPr>
    </w:p>
    <w:p w14:paraId="68BF5806" w14:textId="77777777" w:rsidR="004F189C" w:rsidRPr="00217316" w:rsidRDefault="004F189C" w:rsidP="004F189C">
      <w:pPr>
        <w:jc w:val="both"/>
        <w:rPr>
          <w:rFonts w:ascii="Times New Roman" w:hAnsi="Times New Roman" w:cs="Times New Roman"/>
          <w:sz w:val="24"/>
          <w:szCs w:val="24"/>
        </w:rPr>
      </w:pPr>
    </w:p>
    <w:p w14:paraId="0FA0D9AA" w14:textId="77777777" w:rsidR="004F189C" w:rsidRPr="00217316" w:rsidRDefault="004F189C" w:rsidP="004F189C">
      <w:pPr>
        <w:jc w:val="both"/>
        <w:rPr>
          <w:rFonts w:ascii="Times New Roman" w:hAnsi="Times New Roman" w:cs="Times New Roman"/>
          <w:sz w:val="24"/>
          <w:szCs w:val="24"/>
        </w:rPr>
      </w:pPr>
    </w:p>
    <w:p w14:paraId="28CB0F6C" w14:textId="77777777" w:rsidR="004F189C" w:rsidRPr="00217316" w:rsidRDefault="004F189C" w:rsidP="004F189C">
      <w:pPr>
        <w:jc w:val="both"/>
        <w:rPr>
          <w:rFonts w:ascii="Times New Roman" w:hAnsi="Times New Roman" w:cs="Times New Roman"/>
          <w:sz w:val="24"/>
          <w:szCs w:val="24"/>
        </w:rPr>
      </w:pPr>
    </w:p>
    <w:p w14:paraId="111B72B6" w14:textId="77777777" w:rsidR="004F189C" w:rsidRPr="00217316" w:rsidRDefault="004F189C" w:rsidP="004F189C">
      <w:pPr>
        <w:jc w:val="both"/>
        <w:rPr>
          <w:rFonts w:ascii="Times New Roman" w:hAnsi="Times New Roman" w:cs="Times New Roman"/>
          <w:sz w:val="24"/>
          <w:szCs w:val="24"/>
        </w:rPr>
      </w:pPr>
    </w:p>
    <w:p w14:paraId="650C66BD" w14:textId="77777777" w:rsidR="004F189C" w:rsidRPr="00217316" w:rsidRDefault="004F189C" w:rsidP="004F189C">
      <w:pPr>
        <w:jc w:val="both"/>
        <w:rPr>
          <w:rFonts w:ascii="Times New Roman" w:hAnsi="Times New Roman" w:cs="Times New Roman"/>
          <w:sz w:val="24"/>
          <w:szCs w:val="24"/>
        </w:rPr>
      </w:pPr>
    </w:p>
    <w:p w14:paraId="27CE4A76" w14:textId="77777777" w:rsidR="004F189C" w:rsidRPr="00217316" w:rsidRDefault="004F189C" w:rsidP="004F189C">
      <w:pPr>
        <w:jc w:val="both"/>
        <w:rPr>
          <w:rFonts w:ascii="Times New Roman" w:hAnsi="Times New Roman" w:cs="Times New Roman"/>
          <w:sz w:val="24"/>
          <w:szCs w:val="24"/>
        </w:rPr>
      </w:pPr>
    </w:p>
    <w:p w14:paraId="300B56A0" w14:textId="77777777" w:rsidR="004F189C" w:rsidRPr="00217316" w:rsidRDefault="004F189C" w:rsidP="004F189C">
      <w:pPr>
        <w:spacing w:after="160"/>
        <w:jc w:val="both"/>
        <w:rPr>
          <w:rFonts w:ascii="Times New Roman" w:hAnsi="Times New Roman" w:cs="Times New Roman"/>
        </w:rPr>
      </w:pPr>
      <w:r w:rsidRPr="00217316">
        <w:rPr>
          <w:rFonts w:ascii="Times New Roman" w:hAnsi="Times New Roman" w:cs="Times New Roman"/>
        </w:rPr>
        <w:t xml:space="preserve">IT7510 Capstone Semester Two 2025 </w:t>
      </w:r>
    </w:p>
    <w:p w14:paraId="3E071616" w14:textId="77777777" w:rsidR="004F189C" w:rsidRPr="00217316" w:rsidRDefault="004F189C" w:rsidP="004F189C">
      <w:pPr>
        <w:spacing w:after="158"/>
        <w:ind w:left="24"/>
        <w:jc w:val="both"/>
        <w:rPr>
          <w:rFonts w:ascii="Times New Roman" w:hAnsi="Times New Roman" w:cs="Times New Roman"/>
          <w:sz w:val="24"/>
          <w:szCs w:val="24"/>
        </w:rPr>
      </w:pPr>
      <w:r w:rsidRPr="00217316">
        <w:rPr>
          <w:rFonts w:ascii="Times New Roman" w:hAnsi="Times New Roman" w:cs="Times New Roman"/>
          <w:sz w:val="24"/>
          <w:szCs w:val="24"/>
        </w:rPr>
        <w:t xml:space="preserve">Project name: </w:t>
      </w:r>
      <w:proofErr w:type="spellStart"/>
      <w:r w:rsidRPr="00217316">
        <w:rPr>
          <w:rFonts w:ascii="Times New Roman" w:hAnsi="Times New Roman" w:cs="Times New Roman"/>
          <w:sz w:val="24"/>
          <w:szCs w:val="24"/>
        </w:rPr>
        <w:t>FutureTourism.LSG</w:t>
      </w:r>
      <w:proofErr w:type="spellEnd"/>
    </w:p>
    <w:p w14:paraId="30E71B4A" w14:textId="77777777" w:rsidR="004F189C" w:rsidRPr="00217316" w:rsidRDefault="004F189C" w:rsidP="004F189C">
      <w:pPr>
        <w:spacing w:after="203"/>
        <w:jc w:val="both"/>
        <w:rPr>
          <w:rFonts w:ascii="Times New Roman" w:hAnsi="Times New Roman" w:cs="Times New Roman"/>
          <w:sz w:val="24"/>
          <w:szCs w:val="24"/>
        </w:rPr>
      </w:pPr>
      <w:r w:rsidRPr="00217316">
        <w:rPr>
          <w:rFonts w:ascii="Times New Roman" w:hAnsi="Times New Roman" w:cs="Times New Roman"/>
          <w:sz w:val="24"/>
          <w:szCs w:val="24"/>
        </w:rPr>
        <w:t xml:space="preserve">Group name: LSG </w:t>
      </w:r>
    </w:p>
    <w:p w14:paraId="2D0EC2CC" w14:textId="77777777" w:rsidR="004F189C" w:rsidRPr="00217316" w:rsidRDefault="004F189C" w:rsidP="004F189C">
      <w:pPr>
        <w:spacing w:after="201"/>
        <w:jc w:val="both"/>
        <w:rPr>
          <w:rFonts w:ascii="Times New Roman" w:hAnsi="Times New Roman" w:cs="Times New Roman"/>
          <w:sz w:val="24"/>
          <w:szCs w:val="24"/>
        </w:rPr>
      </w:pPr>
      <w:r w:rsidRPr="00217316">
        <w:rPr>
          <w:rFonts w:ascii="Times New Roman" w:hAnsi="Times New Roman" w:cs="Times New Roman"/>
          <w:sz w:val="24"/>
          <w:szCs w:val="24"/>
        </w:rPr>
        <w:t xml:space="preserve">Name: Lakshya Mann, Shivam Arora, Gowtham R Panicker  </w:t>
      </w:r>
    </w:p>
    <w:p w14:paraId="2A53C894" w14:textId="77777777" w:rsidR="004F189C" w:rsidRPr="00217316" w:rsidRDefault="004F189C" w:rsidP="004F189C">
      <w:pPr>
        <w:jc w:val="both"/>
        <w:rPr>
          <w:rFonts w:ascii="Times New Roman" w:hAnsi="Times New Roman" w:cs="Times New Roman"/>
          <w:sz w:val="24"/>
          <w:szCs w:val="24"/>
        </w:rPr>
      </w:pPr>
      <w:r w:rsidRPr="00217316">
        <w:rPr>
          <w:rFonts w:ascii="Times New Roman" w:hAnsi="Times New Roman" w:cs="Times New Roman"/>
          <w:sz w:val="24"/>
          <w:szCs w:val="24"/>
        </w:rPr>
        <w:t>Client Name: Dr. Trang Do</w:t>
      </w:r>
    </w:p>
    <w:p w14:paraId="6B429FA5" w14:textId="77777777" w:rsidR="004F189C" w:rsidRPr="00217316" w:rsidRDefault="004F189C" w:rsidP="004F189C">
      <w:pPr>
        <w:rPr>
          <w:rFonts w:ascii="Times New Roman" w:hAnsi="Times New Roman" w:cs="Times New Roman"/>
        </w:rPr>
      </w:pPr>
    </w:p>
    <w:sdt>
      <w:sdtPr>
        <w:rPr>
          <w:rFonts w:ascii="Arial" w:eastAsia="Arial" w:hAnsi="Arial" w:cs="Times New Roman"/>
          <w:color w:val="auto"/>
          <w:sz w:val="22"/>
          <w:szCs w:val="22"/>
          <w:lang w:val="en-NZ" w:eastAsia="en-NZ"/>
        </w:rPr>
        <w:id w:val="19212488"/>
        <w:docPartObj>
          <w:docPartGallery w:val="Table of Contents"/>
          <w:docPartUnique/>
        </w:docPartObj>
      </w:sdtPr>
      <w:sdtEndPr>
        <w:rPr>
          <w:b/>
          <w:bCs/>
          <w:noProof/>
        </w:rPr>
      </w:sdtEndPr>
      <w:sdtContent>
        <w:p w14:paraId="75F35A86" w14:textId="77777777" w:rsidR="004F189C" w:rsidRPr="00217316" w:rsidRDefault="004F189C" w:rsidP="004F189C">
          <w:pPr>
            <w:pStyle w:val="TOCHeading"/>
            <w:rPr>
              <w:rFonts w:cs="Times New Roman"/>
            </w:rPr>
          </w:pPr>
          <w:r w:rsidRPr="00217316">
            <w:rPr>
              <w:rFonts w:cs="Times New Roman"/>
            </w:rPr>
            <w:t>Table of Contents</w:t>
          </w:r>
        </w:p>
        <w:p w14:paraId="13E4C1F1"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r w:rsidRPr="00217316">
            <w:rPr>
              <w:rFonts w:ascii="Times New Roman" w:hAnsi="Times New Roman" w:cs="Times New Roman"/>
            </w:rPr>
            <w:fldChar w:fldCharType="begin"/>
          </w:r>
          <w:r w:rsidRPr="00217316">
            <w:rPr>
              <w:rFonts w:ascii="Times New Roman" w:hAnsi="Times New Roman" w:cs="Times New Roman"/>
            </w:rPr>
            <w:instrText xml:space="preserve"> TOC \o "1-3" \h \z \u </w:instrText>
          </w:r>
          <w:r w:rsidRPr="00217316">
            <w:rPr>
              <w:rFonts w:ascii="Times New Roman" w:hAnsi="Times New Roman" w:cs="Times New Roman"/>
            </w:rPr>
            <w:fldChar w:fldCharType="separate"/>
          </w:r>
          <w:hyperlink w:anchor="_Toc211557145" w:history="1">
            <w:r w:rsidRPr="005A76C3">
              <w:rPr>
                <w:rStyle w:val="Hyperlink"/>
                <w:rFonts w:cs="Times New Roman"/>
                <w:noProof/>
              </w:rPr>
              <w:t>Executive Summary</w:t>
            </w:r>
            <w:r>
              <w:rPr>
                <w:noProof/>
                <w:webHidden/>
              </w:rPr>
              <w:tab/>
            </w:r>
            <w:r>
              <w:rPr>
                <w:noProof/>
                <w:webHidden/>
              </w:rPr>
              <w:fldChar w:fldCharType="begin"/>
            </w:r>
            <w:r>
              <w:rPr>
                <w:noProof/>
                <w:webHidden/>
              </w:rPr>
              <w:instrText xml:space="preserve"> PAGEREF _Toc211557145 \h </w:instrText>
            </w:r>
            <w:r>
              <w:rPr>
                <w:noProof/>
                <w:webHidden/>
              </w:rPr>
            </w:r>
            <w:r>
              <w:rPr>
                <w:noProof/>
                <w:webHidden/>
              </w:rPr>
              <w:fldChar w:fldCharType="separate"/>
            </w:r>
            <w:r>
              <w:rPr>
                <w:noProof/>
                <w:webHidden/>
              </w:rPr>
              <w:t>3</w:t>
            </w:r>
            <w:r>
              <w:rPr>
                <w:noProof/>
                <w:webHidden/>
              </w:rPr>
              <w:fldChar w:fldCharType="end"/>
            </w:r>
          </w:hyperlink>
        </w:p>
        <w:p w14:paraId="49F0E662"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57146" w:history="1">
            <w:r w:rsidRPr="005A76C3">
              <w:rPr>
                <w:rStyle w:val="Hyperlink"/>
                <w:noProof/>
              </w:rPr>
              <w:t>Project Overview</w:t>
            </w:r>
            <w:r>
              <w:rPr>
                <w:noProof/>
                <w:webHidden/>
              </w:rPr>
              <w:tab/>
            </w:r>
            <w:r>
              <w:rPr>
                <w:noProof/>
                <w:webHidden/>
              </w:rPr>
              <w:fldChar w:fldCharType="begin"/>
            </w:r>
            <w:r>
              <w:rPr>
                <w:noProof/>
                <w:webHidden/>
              </w:rPr>
              <w:instrText xml:space="preserve"> PAGEREF _Toc211557146 \h </w:instrText>
            </w:r>
            <w:r>
              <w:rPr>
                <w:noProof/>
                <w:webHidden/>
              </w:rPr>
            </w:r>
            <w:r>
              <w:rPr>
                <w:noProof/>
                <w:webHidden/>
              </w:rPr>
              <w:fldChar w:fldCharType="separate"/>
            </w:r>
            <w:r>
              <w:rPr>
                <w:noProof/>
                <w:webHidden/>
              </w:rPr>
              <w:t>4</w:t>
            </w:r>
            <w:r>
              <w:rPr>
                <w:noProof/>
                <w:webHidden/>
              </w:rPr>
              <w:fldChar w:fldCharType="end"/>
            </w:r>
          </w:hyperlink>
        </w:p>
        <w:p w14:paraId="39C32168"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57147" w:history="1">
            <w:r w:rsidRPr="005A76C3">
              <w:rPr>
                <w:rStyle w:val="Hyperlink"/>
                <w:rFonts w:cs="Times New Roman"/>
                <w:noProof/>
              </w:rPr>
              <w:t>Data Source</w:t>
            </w:r>
            <w:r>
              <w:rPr>
                <w:noProof/>
                <w:webHidden/>
              </w:rPr>
              <w:tab/>
            </w:r>
            <w:r>
              <w:rPr>
                <w:noProof/>
                <w:webHidden/>
              </w:rPr>
              <w:fldChar w:fldCharType="begin"/>
            </w:r>
            <w:r>
              <w:rPr>
                <w:noProof/>
                <w:webHidden/>
              </w:rPr>
              <w:instrText xml:space="preserve"> PAGEREF _Toc211557147 \h </w:instrText>
            </w:r>
            <w:r>
              <w:rPr>
                <w:noProof/>
                <w:webHidden/>
              </w:rPr>
            </w:r>
            <w:r>
              <w:rPr>
                <w:noProof/>
                <w:webHidden/>
              </w:rPr>
              <w:fldChar w:fldCharType="separate"/>
            </w:r>
            <w:r>
              <w:rPr>
                <w:noProof/>
                <w:webHidden/>
              </w:rPr>
              <w:t>5</w:t>
            </w:r>
            <w:r>
              <w:rPr>
                <w:noProof/>
                <w:webHidden/>
              </w:rPr>
              <w:fldChar w:fldCharType="end"/>
            </w:r>
          </w:hyperlink>
        </w:p>
        <w:p w14:paraId="0DE56A87"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57148" w:history="1">
            <w:r w:rsidRPr="005A76C3">
              <w:rPr>
                <w:rStyle w:val="Hyperlink"/>
                <w:rFonts w:cs="Times New Roman"/>
                <w:noProof/>
              </w:rPr>
              <w:t>Methodology</w:t>
            </w:r>
            <w:r>
              <w:rPr>
                <w:noProof/>
                <w:webHidden/>
              </w:rPr>
              <w:tab/>
            </w:r>
            <w:r>
              <w:rPr>
                <w:noProof/>
                <w:webHidden/>
              </w:rPr>
              <w:fldChar w:fldCharType="begin"/>
            </w:r>
            <w:r>
              <w:rPr>
                <w:noProof/>
                <w:webHidden/>
              </w:rPr>
              <w:instrText xml:space="preserve"> PAGEREF _Toc211557148 \h </w:instrText>
            </w:r>
            <w:r>
              <w:rPr>
                <w:noProof/>
                <w:webHidden/>
              </w:rPr>
            </w:r>
            <w:r>
              <w:rPr>
                <w:noProof/>
                <w:webHidden/>
              </w:rPr>
              <w:fldChar w:fldCharType="separate"/>
            </w:r>
            <w:r>
              <w:rPr>
                <w:noProof/>
                <w:webHidden/>
              </w:rPr>
              <w:t>5</w:t>
            </w:r>
            <w:r>
              <w:rPr>
                <w:noProof/>
                <w:webHidden/>
              </w:rPr>
              <w:fldChar w:fldCharType="end"/>
            </w:r>
          </w:hyperlink>
        </w:p>
        <w:p w14:paraId="3534650E"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49" w:history="1">
            <w:r w:rsidRPr="005A76C3">
              <w:rPr>
                <w:rStyle w:val="Hyperlink"/>
                <w:rFonts w:cs="Times New Roman"/>
                <w:noProof/>
              </w:rPr>
              <w:t>VAR Model Architecture</w:t>
            </w:r>
            <w:r>
              <w:rPr>
                <w:noProof/>
                <w:webHidden/>
              </w:rPr>
              <w:tab/>
            </w:r>
            <w:r>
              <w:rPr>
                <w:noProof/>
                <w:webHidden/>
              </w:rPr>
              <w:fldChar w:fldCharType="begin"/>
            </w:r>
            <w:r>
              <w:rPr>
                <w:noProof/>
                <w:webHidden/>
              </w:rPr>
              <w:instrText xml:space="preserve"> PAGEREF _Toc211557149 \h </w:instrText>
            </w:r>
            <w:r>
              <w:rPr>
                <w:noProof/>
                <w:webHidden/>
              </w:rPr>
            </w:r>
            <w:r>
              <w:rPr>
                <w:noProof/>
                <w:webHidden/>
              </w:rPr>
              <w:fldChar w:fldCharType="separate"/>
            </w:r>
            <w:r>
              <w:rPr>
                <w:noProof/>
                <w:webHidden/>
              </w:rPr>
              <w:t>5</w:t>
            </w:r>
            <w:r>
              <w:rPr>
                <w:noProof/>
                <w:webHidden/>
              </w:rPr>
              <w:fldChar w:fldCharType="end"/>
            </w:r>
          </w:hyperlink>
        </w:p>
        <w:p w14:paraId="3615A3C7"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50" w:history="1">
            <w:r w:rsidRPr="005A76C3">
              <w:rPr>
                <w:rStyle w:val="Hyperlink"/>
                <w:rFonts w:cs="Times New Roman"/>
                <w:noProof/>
              </w:rPr>
              <w:t>Model Configuration</w:t>
            </w:r>
            <w:r>
              <w:rPr>
                <w:noProof/>
                <w:webHidden/>
              </w:rPr>
              <w:tab/>
            </w:r>
            <w:r>
              <w:rPr>
                <w:noProof/>
                <w:webHidden/>
              </w:rPr>
              <w:fldChar w:fldCharType="begin"/>
            </w:r>
            <w:r>
              <w:rPr>
                <w:noProof/>
                <w:webHidden/>
              </w:rPr>
              <w:instrText xml:space="preserve"> PAGEREF _Toc211557150 \h </w:instrText>
            </w:r>
            <w:r>
              <w:rPr>
                <w:noProof/>
                <w:webHidden/>
              </w:rPr>
            </w:r>
            <w:r>
              <w:rPr>
                <w:noProof/>
                <w:webHidden/>
              </w:rPr>
              <w:fldChar w:fldCharType="separate"/>
            </w:r>
            <w:r>
              <w:rPr>
                <w:noProof/>
                <w:webHidden/>
              </w:rPr>
              <w:t>6</w:t>
            </w:r>
            <w:r>
              <w:rPr>
                <w:noProof/>
                <w:webHidden/>
              </w:rPr>
              <w:fldChar w:fldCharType="end"/>
            </w:r>
          </w:hyperlink>
        </w:p>
        <w:p w14:paraId="7738CD06"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51" w:history="1">
            <w:r w:rsidRPr="005A76C3">
              <w:rPr>
                <w:rStyle w:val="Hyperlink"/>
                <w:noProof/>
              </w:rPr>
              <w:t>Key Components:</w:t>
            </w:r>
            <w:r>
              <w:rPr>
                <w:noProof/>
                <w:webHidden/>
              </w:rPr>
              <w:tab/>
            </w:r>
            <w:r>
              <w:rPr>
                <w:noProof/>
                <w:webHidden/>
              </w:rPr>
              <w:fldChar w:fldCharType="begin"/>
            </w:r>
            <w:r>
              <w:rPr>
                <w:noProof/>
                <w:webHidden/>
              </w:rPr>
              <w:instrText xml:space="preserve"> PAGEREF _Toc211557151 \h </w:instrText>
            </w:r>
            <w:r>
              <w:rPr>
                <w:noProof/>
                <w:webHidden/>
              </w:rPr>
            </w:r>
            <w:r>
              <w:rPr>
                <w:noProof/>
                <w:webHidden/>
              </w:rPr>
              <w:fldChar w:fldCharType="separate"/>
            </w:r>
            <w:r>
              <w:rPr>
                <w:noProof/>
                <w:webHidden/>
              </w:rPr>
              <w:t>6</w:t>
            </w:r>
            <w:r>
              <w:rPr>
                <w:noProof/>
                <w:webHidden/>
              </w:rPr>
              <w:fldChar w:fldCharType="end"/>
            </w:r>
          </w:hyperlink>
        </w:p>
        <w:p w14:paraId="591E672C"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57152" w:history="1">
            <w:r w:rsidRPr="005A76C3">
              <w:rPr>
                <w:rStyle w:val="Hyperlink"/>
                <w:noProof/>
              </w:rPr>
              <w:t>Technologies and Libraries</w:t>
            </w:r>
            <w:r>
              <w:rPr>
                <w:noProof/>
                <w:webHidden/>
              </w:rPr>
              <w:tab/>
            </w:r>
            <w:r>
              <w:rPr>
                <w:noProof/>
                <w:webHidden/>
              </w:rPr>
              <w:fldChar w:fldCharType="begin"/>
            </w:r>
            <w:r>
              <w:rPr>
                <w:noProof/>
                <w:webHidden/>
              </w:rPr>
              <w:instrText xml:space="preserve"> PAGEREF _Toc211557152 \h </w:instrText>
            </w:r>
            <w:r>
              <w:rPr>
                <w:noProof/>
                <w:webHidden/>
              </w:rPr>
            </w:r>
            <w:r>
              <w:rPr>
                <w:noProof/>
                <w:webHidden/>
              </w:rPr>
              <w:fldChar w:fldCharType="separate"/>
            </w:r>
            <w:r>
              <w:rPr>
                <w:noProof/>
                <w:webHidden/>
              </w:rPr>
              <w:t>6</w:t>
            </w:r>
            <w:r>
              <w:rPr>
                <w:noProof/>
                <w:webHidden/>
              </w:rPr>
              <w:fldChar w:fldCharType="end"/>
            </w:r>
          </w:hyperlink>
        </w:p>
        <w:p w14:paraId="7E68F6E5"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53" w:history="1">
            <w:r w:rsidRPr="005A76C3">
              <w:rPr>
                <w:rStyle w:val="Hyperlink"/>
                <w:noProof/>
              </w:rPr>
              <w:t>Core Technologies</w:t>
            </w:r>
            <w:r>
              <w:rPr>
                <w:noProof/>
                <w:webHidden/>
              </w:rPr>
              <w:tab/>
            </w:r>
            <w:r>
              <w:rPr>
                <w:noProof/>
                <w:webHidden/>
              </w:rPr>
              <w:fldChar w:fldCharType="begin"/>
            </w:r>
            <w:r>
              <w:rPr>
                <w:noProof/>
                <w:webHidden/>
              </w:rPr>
              <w:instrText xml:space="preserve"> PAGEREF _Toc211557153 \h </w:instrText>
            </w:r>
            <w:r>
              <w:rPr>
                <w:noProof/>
                <w:webHidden/>
              </w:rPr>
            </w:r>
            <w:r>
              <w:rPr>
                <w:noProof/>
                <w:webHidden/>
              </w:rPr>
              <w:fldChar w:fldCharType="separate"/>
            </w:r>
            <w:r>
              <w:rPr>
                <w:noProof/>
                <w:webHidden/>
              </w:rPr>
              <w:t>6</w:t>
            </w:r>
            <w:r>
              <w:rPr>
                <w:noProof/>
                <w:webHidden/>
              </w:rPr>
              <w:fldChar w:fldCharType="end"/>
            </w:r>
          </w:hyperlink>
        </w:p>
        <w:p w14:paraId="1BD4AF52"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54" w:history="1">
            <w:r w:rsidRPr="005A76C3">
              <w:rPr>
                <w:rStyle w:val="Hyperlink"/>
                <w:noProof/>
              </w:rPr>
              <w:t>Libraries</w:t>
            </w:r>
            <w:r>
              <w:rPr>
                <w:noProof/>
                <w:webHidden/>
              </w:rPr>
              <w:tab/>
            </w:r>
            <w:r>
              <w:rPr>
                <w:noProof/>
                <w:webHidden/>
              </w:rPr>
              <w:fldChar w:fldCharType="begin"/>
            </w:r>
            <w:r>
              <w:rPr>
                <w:noProof/>
                <w:webHidden/>
              </w:rPr>
              <w:instrText xml:space="preserve"> PAGEREF _Toc211557154 \h </w:instrText>
            </w:r>
            <w:r>
              <w:rPr>
                <w:noProof/>
                <w:webHidden/>
              </w:rPr>
            </w:r>
            <w:r>
              <w:rPr>
                <w:noProof/>
                <w:webHidden/>
              </w:rPr>
              <w:fldChar w:fldCharType="separate"/>
            </w:r>
            <w:r>
              <w:rPr>
                <w:noProof/>
                <w:webHidden/>
              </w:rPr>
              <w:t>6</w:t>
            </w:r>
            <w:r>
              <w:rPr>
                <w:noProof/>
                <w:webHidden/>
              </w:rPr>
              <w:fldChar w:fldCharType="end"/>
            </w:r>
          </w:hyperlink>
        </w:p>
        <w:p w14:paraId="4956A7A4"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57155" w:history="1">
            <w:r w:rsidRPr="005A76C3">
              <w:rPr>
                <w:rStyle w:val="Hyperlink"/>
                <w:noProof/>
              </w:rPr>
              <w:t>Additional Modules</w:t>
            </w:r>
            <w:r>
              <w:rPr>
                <w:noProof/>
                <w:webHidden/>
              </w:rPr>
              <w:tab/>
            </w:r>
            <w:r>
              <w:rPr>
                <w:noProof/>
                <w:webHidden/>
              </w:rPr>
              <w:fldChar w:fldCharType="begin"/>
            </w:r>
            <w:r>
              <w:rPr>
                <w:noProof/>
                <w:webHidden/>
              </w:rPr>
              <w:instrText xml:space="preserve"> PAGEREF _Toc211557155 \h </w:instrText>
            </w:r>
            <w:r>
              <w:rPr>
                <w:noProof/>
                <w:webHidden/>
              </w:rPr>
            </w:r>
            <w:r>
              <w:rPr>
                <w:noProof/>
                <w:webHidden/>
              </w:rPr>
              <w:fldChar w:fldCharType="separate"/>
            </w:r>
            <w:r>
              <w:rPr>
                <w:noProof/>
                <w:webHidden/>
              </w:rPr>
              <w:t>7</w:t>
            </w:r>
            <w:r>
              <w:rPr>
                <w:noProof/>
                <w:webHidden/>
              </w:rPr>
              <w:fldChar w:fldCharType="end"/>
            </w:r>
          </w:hyperlink>
        </w:p>
        <w:p w14:paraId="1C6A2A07"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57156" w:history="1">
            <w:r w:rsidRPr="005A76C3">
              <w:rPr>
                <w:rStyle w:val="Hyperlink"/>
                <w:noProof/>
              </w:rPr>
              <w:t>Advanced Data Processing Pipeline</w:t>
            </w:r>
            <w:r>
              <w:rPr>
                <w:noProof/>
                <w:webHidden/>
              </w:rPr>
              <w:tab/>
            </w:r>
            <w:r>
              <w:rPr>
                <w:noProof/>
                <w:webHidden/>
              </w:rPr>
              <w:fldChar w:fldCharType="begin"/>
            </w:r>
            <w:r>
              <w:rPr>
                <w:noProof/>
                <w:webHidden/>
              </w:rPr>
              <w:instrText xml:space="preserve"> PAGEREF _Toc211557156 \h </w:instrText>
            </w:r>
            <w:r>
              <w:rPr>
                <w:noProof/>
                <w:webHidden/>
              </w:rPr>
            </w:r>
            <w:r>
              <w:rPr>
                <w:noProof/>
                <w:webHidden/>
              </w:rPr>
              <w:fldChar w:fldCharType="separate"/>
            </w:r>
            <w:r>
              <w:rPr>
                <w:noProof/>
                <w:webHidden/>
              </w:rPr>
              <w:t>7</w:t>
            </w:r>
            <w:r>
              <w:rPr>
                <w:noProof/>
                <w:webHidden/>
              </w:rPr>
              <w:fldChar w:fldCharType="end"/>
            </w:r>
          </w:hyperlink>
        </w:p>
        <w:p w14:paraId="2FDB1427"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57" w:history="1">
            <w:r w:rsidRPr="005A76C3">
              <w:rPr>
                <w:rStyle w:val="Hyperlink"/>
                <w:noProof/>
              </w:rPr>
              <w:t>Data Import and Preprocessing</w:t>
            </w:r>
            <w:r>
              <w:rPr>
                <w:noProof/>
                <w:webHidden/>
              </w:rPr>
              <w:tab/>
            </w:r>
            <w:r>
              <w:rPr>
                <w:noProof/>
                <w:webHidden/>
              </w:rPr>
              <w:fldChar w:fldCharType="begin"/>
            </w:r>
            <w:r>
              <w:rPr>
                <w:noProof/>
                <w:webHidden/>
              </w:rPr>
              <w:instrText xml:space="preserve"> PAGEREF _Toc211557157 \h </w:instrText>
            </w:r>
            <w:r>
              <w:rPr>
                <w:noProof/>
                <w:webHidden/>
              </w:rPr>
            </w:r>
            <w:r>
              <w:rPr>
                <w:noProof/>
                <w:webHidden/>
              </w:rPr>
              <w:fldChar w:fldCharType="separate"/>
            </w:r>
            <w:r>
              <w:rPr>
                <w:noProof/>
                <w:webHidden/>
              </w:rPr>
              <w:t>7</w:t>
            </w:r>
            <w:r>
              <w:rPr>
                <w:noProof/>
                <w:webHidden/>
              </w:rPr>
              <w:fldChar w:fldCharType="end"/>
            </w:r>
          </w:hyperlink>
        </w:p>
        <w:p w14:paraId="02A0EC32"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58" w:history="1">
            <w:r w:rsidRPr="005A76C3">
              <w:rPr>
                <w:rStyle w:val="Hyperlink"/>
                <w:noProof/>
              </w:rPr>
              <w:t>Data Transformation and Standardization</w:t>
            </w:r>
            <w:r>
              <w:rPr>
                <w:noProof/>
                <w:webHidden/>
              </w:rPr>
              <w:tab/>
            </w:r>
            <w:r>
              <w:rPr>
                <w:noProof/>
                <w:webHidden/>
              </w:rPr>
              <w:fldChar w:fldCharType="begin"/>
            </w:r>
            <w:r>
              <w:rPr>
                <w:noProof/>
                <w:webHidden/>
              </w:rPr>
              <w:instrText xml:space="preserve"> PAGEREF _Toc211557158 \h </w:instrText>
            </w:r>
            <w:r>
              <w:rPr>
                <w:noProof/>
                <w:webHidden/>
              </w:rPr>
            </w:r>
            <w:r>
              <w:rPr>
                <w:noProof/>
                <w:webHidden/>
              </w:rPr>
              <w:fldChar w:fldCharType="separate"/>
            </w:r>
            <w:r>
              <w:rPr>
                <w:noProof/>
                <w:webHidden/>
              </w:rPr>
              <w:t>8</w:t>
            </w:r>
            <w:r>
              <w:rPr>
                <w:noProof/>
                <w:webHidden/>
              </w:rPr>
              <w:fldChar w:fldCharType="end"/>
            </w:r>
          </w:hyperlink>
        </w:p>
        <w:p w14:paraId="7291ED56"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57159" w:history="1">
            <w:r w:rsidRPr="005A76C3">
              <w:rPr>
                <w:rStyle w:val="Hyperlink"/>
                <w:noProof/>
              </w:rPr>
              <w:t>Key Processing Steps</w:t>
            </w:r>
            <w:r>
              <w:rPr>
                <w:noProof/>
                <w:webHidden/>
              </w:rPr>
              <w:tab/>
            </w:r>
            <w:r>
              <w:rPr>
                <w:noProof/>
                <w:webHidden/>
              </w:rPr>
              <w:fldChar w:fldCharType="begin"/>
            </w:r>
            <w:r>
              <w:rPr>
                <w:noProof/>
                <w:webHidden/>
              </w:rPr>
              <w:instrText xml:space="preserve"> PAGEREF _Toc211557159 \h </w:instrText>
            </w:r>
            <w:r>
              <w:rPr>
                <w:noProof/>
                <w:webHidden/>
              </w:rPr>
            </w:r>
            <w:r>
              <w:rPr>
                <w:noProof/>
                <w:webHidden/>
              </w:rPr>
              <w:fldChar w:fldCharType="separate"/>
            </w:r>
            <w:r>
              <w:rPr>
                <w:noProof/>
                <w:webHidden/>
              </w:rPr>
              <w:t>8</w:t>
            </w:r>
            <w:r>
              <w:rPr>
                <w:noProof/>
                <w:webHidden/>
              </w:rPr>
              <w:fldChar w:fldCharType="end"/>
            </w:r>
          </w:hyperlink>
        </w:p>
        <w:p w14:paraId="634AFEC5"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60" w:history="1">
            <w:r w:rsidRPr="005A76C3">
              <w:rPr>
                <w:rStyle w:val="Hyperlink"/>
                <w:noProof/>
              </w:rPr>
              <w:t>Model-Ready Dataset Preparation</w:t>
            </w:r>
            <w:r>
              <w:rPr>
                <w:noProof/>
                <w:webHidden/>
              </w:rPr>
              <w:tab/>
            </w:r>
            <w:r>
              <w:rPr>
                <w:noProof/>
                <w:webHidden/>
              </w:rPr>
              <w:fldChar w:fldCharType="begin"/>
            </w:r>
            <w:r>
              <w:rPr>
                <w:noProof/>
                <w:webHidden/>
              </w:rPr>
              <w:instrText xml:space="preserve"> PAGEREF _Toc211557160 \h </w:instrText>
            </w:r>
            <w:r>
              <w:rPr>
                <w:noProof/>
                <w:webHidden/>
              </w:rPr>
            </w:r>
            <w:r>
              <w:rPr>
                <w:noProof/>
                <w:webHidden/>
              </w:rPr>
              <w:fldChar w:fldCharType="separate"/>
            </w:r>
            <w:r>
              <w:rPr>
                <w:noProof/>
                <w:webHidden/>
              </w:rPr>
              <w:t>10</w:t>
            </w:r>
            <w:r>
              <w:rPr>
                <w:noProof/>
                <w:webHidden/>
              </w:rPr>
              <w:fldChar w:fldCharType="end"/>
            </w:r>
          </w:hyperlink>
        </w:p>
        <w:p w14:paraId="4F1CA627"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57161" w:history="1">
            <w:r w:rsidRPr="005A76C3">
              <w:rPr>
                <w:rStyle w:val="Hyperlink"/>
                <w:noProof/>
              </w:rPr>
              <w:t>Advanced Model Implementation</w:t>
            </w:r>
            <w:r>
              <w:rPr>
                <w:noProof/>
                <w:webHidden/>
              </w:rPr>
              <w:tab/>
            </w:r>
            <w:r>
              <w:rPr>
                <w:noProof/>
                <w:webHidden/>
              </w:rPr>
              <w:fldChar w:fldCharType="begin"/>
            </w:r>
            <w:r>
              <w:rPr>
                <w:noProof/>
                <w:webHidden/>
              </w:rPr>
              <w:instrText xml:space="preserve"> PAGEREF _Toc211557161 \h </w:instrText>
            </w:r>
            <w:r>
              <w:rPr>
                <w:noProof/>
                <w:webHidden/>
              </w:rPr>
            </w:r>
            <w:r>
              <w:rPr>
                <w:noProof/>
                <w:webHidden/>
              </w:rPr>
              <w:fldChar w:fldCharType="separate"/>
            </w:r>
            <w:r>
              <w:rPr>
                <w:noProof/>
                <w:webHidden/>
              </w:rPr>
              <w:t>11</w:t>
            </w:r>
            <w:r>
              <w:rPr>
                <w:noProof/>
                <w:webHidden/>
              </w:rPr>
              <w:fldChar w:fldCharType="end"/>
            </w:r>
          </w:hyperlink>
        </w:p>
        <w:p w14:paraId="191F172A"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62" w:history="1">
            <w:r w:rsidRPr="005A76C3">
              <w:rPr>
                <w:rStyle w:val="Hyperlink"/>
                <w:noProof/>
              </w:rPr>
              <w:t>Model Training and Validation</w:t>
            </w:r>
            <w:r>
              <w:rPr>
                <w:noProof/>
                <w:webHidden/>
              </w:rPr>
              <w:tab/>
            </w:r>
            <w:r>
              <w:rPr>
                <w:noProof/>
                <w:webHidden/>
              </w:rPr>
              <w:fldChar w:fldCharType="begin"/>
            </w:r>
            <w:r>
              <w:rPr>
                <w:noProof/>
                <w:webHidden/>
              </w:rPr>
              <w:instrText xml:space="preserve"> PAGEREF _Toc211557162 \h </w:instrText>
            </w:r>
            <w:r>
              <w:rPr>
                <w:noProof/>
                <w:webHidden/>
              </w:rPr>
            </w:r>
            <w:r>
              <w:rPr>
                <w:noProof/>
                <w:webHidden/>
              </w:rPr>
              <w:fldChar w:fldCharType="separate"/>
            </w:r>
            <w:r>
              <w:rPr>
                <w:noProof/>
                <w:webHidden/>
              </w:rPr>
              <w:t>11</w:t>
            </w:r>
            <w:r>
              <w:rPr>
                <w:noProof/>
                <w:webHidden/>
              </w:rPr>
              <w:fldChar w:fldCharType="end"/>
            </w:r>
          </w:hyperlink>
        </w:p>
        <w:p w14:paraId="58C8566F"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57163" w:history="1">
            <w:r w:rsidRPr="005A76C3">
              <w:rPr>
                <w:rStyle w:val="Hyperlink"/>
                <w:noProof/>
              </w:rPr>
              <w:t>Automatic Model Selection</w:t>
            </w:r>
            <w:r>
              <w:rPr>
                <w:noProof/>
                <w:webHidden/>
              </w:rPr>
              <w:tab/>
            </w:r>
            <w:r>
              <w:rPr>
                <w:noProof/>
                <w:webHidden/>
              </w:rPr>
              <w:fldChar w:fldCharType="begin"/>
            </w:r>
            <w:r>
              <w:rPr>
                <w:noProof/>
                <w:webHidden/>
              </w:rPr>
              <w:instrText xml:space="preserve"> PAGEREF _Toc211557163 \h </w:instrText>
            </w:r>
            <w:r>
              <w:rPr>
                <w:noProof/>
                <w:webHidden/>
              </w:rPr>
            </w:r>
            <w:r>
              <w:rPr>
                <w:noProof/>
                <w:webHidden/>
              </w:rPr>
              <w:fldChar w:fldCharType="separate"/>
            </w:r>
            <w:r>
              <w:rPr>
                <w:noProof/>
                <w:webHidden/>
              </w:rPr>
              <w:t>11</w:t>
            </w:r>
            <w:r>
              <w:rPr>
                <w:noProof/>
                <w:webHidden/>
              </w:rPr>
              <w:fldChar w:fldCharType="end"/>
            </w:r>
          </w:hyperlink>
        </w:p>
        <w:p w14:paraId="18A8D8A9"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57164" w:history="1">
            <w:r w:rsidRPr="005A76C3">
              <w:rPr>
                <w:rStyle w:val="Hyperlink"/>
                <w:noProof/>
              </w:rPr>
              <w:t>Model Fitting Process</w:t>
            </w:r>
            <w:r>
              <w:rPr>
                <w:noProof/>
                <w:webHidden/>
              </w:rPr>
              <w:tab/>
            </w:r>
            <w:r>
              <w:rPr>
                <w:noProof/>
                <w:webHidden/>
              </w:rPr>
              <w:fldChar w:fldCharType="begin"/>
            </w:r>
            <w:r>
              <w:rPr>
                <w:noProof/>
                <w:webHidden/>
              </w:rPr>
              <w:instrText xml:space="preserve"> PAGEREF _Toc211557164 \h </w:instrText>
            </w:r>
            <w:r>
              <w:rPr>
                <w:noProof/>
                <w:webHidden/>
              </w:rPr>
            </w:r>
            <w:r>
              <w:rPr>
                <w:noProof/>
                <w:webHidden/>
              </w:rPr>
              <w:fldChar w:fldCharType="separate"/>
            </w:r>
            <w:r>
              <w:rPr>
                <w:noProof/>
                <w:webHidden/>
              </w:rPr>
              <w:t>11</w:t>
            </w:r>
            <w:r>
              <w:rPr>
                <w:noProof/>
                <w:webHidden/>
              </w:rPr>
              <w:fldChar w:fldCharType="end"/>
            </w:r>
          </w:hyperlink>
        </w:p>
        <w:p w14:paraId="208C9A4C"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57165" w:history="1">
            <w:r w:rsidRPr="005A76C3">
              <w:rPr>
                <w:rStyle w:val="Hyperlink"/>
                <w:noProof/>
              </w:rPr>
              <w:t>Performance Metrics Suite</w:t>
            </w:r>
            <w:r>
              <w:rPr>
                <w:noProof/>
                <w:webHidden/>
              </w:rPr>
              <w:tab/>
            </w:r>
            <w:r>
              <w:rPr>
                <w:noProof/>
                <w:webHidden/>
              </w:rPr>
              <w:fldChar w:fldCharType="begin"/>
            </w:r>
            <w:r>
              <w:rPr>
                <w:noProof/>
                <w:webHidden/>
              </w:rPr>
              <w:instrText xml:space="preserve"> PAGEREF _Toc211557165 \h </w:instrText>
            </w:r>
            <w:r>
              <w:rPr>
                <w:noProof/>
                <w:webHidden/>
              </w:rPr>
            </w:r>
            <w:r>
              <w:rPr>
                <w:noProof/>
                <w:webHidden/>
              </w:rPr>
              <w:fldChar w:fldCharType="separate"/>
            </w:r>
            <w:r>
              <w:rPr>
                <w:noProof/>
                <w:webHidden/>
              </w:rPr>
              <w:t>12</w:t>
            </w:r>
            <w:r>
              <w:rPr>
                <w:noProof/>
                <w:webHidden/>
              </w:rPr>
              <w:fldChar w:fldCharType="end"/>
            </w:r>
          </w:hyperlink>
        </w:p>
        <w:p w14:paraId="4D08135A" w14:textId="77777777" w:rsidR="004F189C" w:rsidRDefault="004F189C" w:rsidP="004F189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57166" w:history="1">
            <w:r w:rsidRPr="005A76C3">
              <w:rPr>
                <w:rStyle w:val="Hyperlink"/>
                <w:noProof/>
              </w:rPr>
              <w:t>Forecasting Architecture</w:t>
            </w:r>
            <w:r>
              <w:rPr>
                <w:noProof/>
                <w:webHidden/>
              </w:rPr>
              <w:tab/>
            </w:r>
            <w:r>
              <w:rPr>
                <w:noProof/>
                <w:webHidden/>
              </w:rPr>
              <w:fldChar w:fldCharType="begin"/>
            </w:r>
            <w:r>
              <w:rPr>
                <w:noProof/>
                <w:webHidden/>
              </w:rPr>
              <w:instrText xml:space="preserve"> PAGEREF _Toc211557166 \h </w:instrText>
            </w:r>
            <w:r>
              <w:rPr>
                <w:noProof/>
                <w:webHidden/>
              </w:rPr>
            </w:r>
            <w:r>
              <w:rPr>
                <w:noProof/>
                <w:webHidden/>
              </w:rPr>
              <w:fldChar w:fldCharType="separate"/>
            </w:r>
            <w:r>
              <w:rPr>
                <w:noProof/>
                <w:webHidden/>
              </w:rPr>
              <w:t>14</w:t>
            </w:r>
            <w:r>
              <w:rPr>
                <w:noProof/>
                <w:webHidden/>
              </w:rPr>
              <w:fldChar w:fldCharType="end"/>
            </w:r>
          </w:hyperlink>
        </w:p>
        <w:p w14:paraId="49DB30F2"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57167" w:history="1">
            <w:r w:rsidRPr="005A76C3">
              <w:rPr>
                <w:rStyle w:val="Hyperlink"/>
                <w:noProof/>
              </w:rPr>
              <w:t>Results and Analysis</w:t>
            </w:r>
            <w:r>
              <w:rPr>
                <w:noProof/>
                <w:webHidden/>
              </w:rPr>
              <w:tab/>
            </w:r>
            <w:r>
              <w:rPr>
                <w:noProof/>
                <w:webHidden/>
              </w:rPr>
              <w:fldChar w:fldCharType="begin"/>
            </w:r>
            <w:r>
              <w:rPr>
                <w:noProof/>
                <w:webHidden/>
              </w:rPr>
              <w:instrText xml:space="preserve"> PAGEREF _Toc211557167 \h </w:instrText>
            </w:r>
            <w:r>
              <w:rPr>
                <w:noProof/>
                <w:webHidden/>
              </w:rPr>
            </w:r>
            <w:r>
              <w:rPr>
                <w:noProof/>
                <w:webHidden/>
              </w:rPr>
              <w:fldChar w:fldCharType="separate"/>
            </w:r>
            <w:r>
              <w:rPr>
                <w:noProof/>
                <w:webHidden/>
              </w:rPr>
              <w:t>15</w:t>
            </w:r>
            <w:r>
              <w:rPr>
                <w:noProof/>
                <w:webHidden/>
              </w:rPr>
              <w:fldChar w:fldCharType="end"/>
            </w:r>
          </w:hyperlink>
        </w:p>
        <w:p w14:paraId="78F1982A"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68" w:history="1">
            <w:r w:rsidRPr="005A76C3">
              <w:rPr>
                <w:rStyle w:val="Hyperlink"/>
                <w:noProof/>
              </w:rPr>
              <w:t>Historical Pattern Analysis</w:t>
            </w:r>
            <w:r>
              <w:rPr>
                <w:noProof/>
                <w:webHidden/>
              </w:rPr>
              <w:tab/>
            </w:r>
            <w:r>
              <w:rPr>
                <w:noProof/>
                <w:webHidden/>
              </w:rPr>
              <w:fldChar w:fldCharType="begin"/>
            </w:r>
            <w:r>
              <w:rPr>
                <w:noProof/>
                <w:webHidden/>
              </w:rPr>
              <w:instrText xml:space="preserve"> PAGEREF _Toc211557168 \h </w:instrText>
            </w:r>
            <w:r>
              <w:rPr>
                <w:noProof/>
                <w:webHidden/>
              </w:rPr>
            </w:r>
            <w:r>
              <w:rPr>
                <w:noProof/>
                <w:webHidden/>
              </w:rPr>
              <w:fldChar w:fldCharType="separate"/>
            </w:r>
            <w:r>
              <w:rPr>
                <w:noProof/>
                <w:webHidden/>
              </w:rPr>
              <w:t>15</w:t>
            </w:r>
            <w:r>
              <w:rPr>
                <w:noProof/>
                <w:webHidden/>
              </w:rPr>
              <w:fldChar w:fldCharType="end"/>
            </w:r>
          </w:hyperlink>
        </w:p>
        <w:p w14:paraId="676784CF"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69" w:history="1">
            <w:r w:rsidRPr="005A76C3">
              <w:rPr>
                <w:rStyle w:val="Hyperlink"/>
                <w:noProof/>
              </w:rPr>
              <w:t>Forecast Results</w:t>
            </w:r>
            <w:r>
              <w:rPr>
                <w:noProof/>
                <w:webHidden/>
              </w:rPr>
              <w:tab/>
            </w:r>
            <w:r>
              <w:rPr>
                <w:noProof/>
                <w:webHidden/>
              </w:rPr>
              <w:fldChar w:fldCharType="begin"/>
            </w:r>
            <w:r>
              <w:rPr>
                <w:noProof/>
                <w:webHidden/>
              </w:rPr>
              <w:instrText xml:space="preserve"> PAGEREF _Toc211557169 \h </w:instrText>
            </w:r>
            <w:r>
              <w:rPr>
                <w:noProof/>
                <w:webHidden/>
              </w:rPr>
            </w:r>
            <w:r>
              <w:rPr>
                <w:noProof/>
                <w:webHidden/>
              </w:rPr>
              <w:fldChar w:fldCharType="separate"/>
            </w:r>
            <w:r>
              <w:rPr>
                <w:noProof/>
                <w:webHidden/>
              </w:rPr>
              <w:t>15</w:t>
            </w:r>
            <w:r>
              <w:rPr>
                <w:noProof/>
                <w:webHidden/>
              </w:rPr>
              <w:fldChar w:fldCharType="end"/>
            </w:r>
          </w:hyperlink>
        </w:p>
        <w:p w14:paraId="095ED54A"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70" w:history="1">
            <w:r w:rsidRPr="005A76C3">
              <w:rPr>
                <w:rStyle w:val="Hyperlink"/>
                <w:noProof/>
              </w:rPr>
              <w:t>Key Forecasting Insights</w:t>
            </w:r>
            <w:r>
              <w:rPr>
                <w:noProof/>
                <w:webHidden/>
              </w:rPr>
              <w:tab/>
            </w:r>
            <w:r>
              <w:rPr>
                <w:noProof/>
                <w:webHidden/>
              </w:rPr>
              <w:fldChar w:fldCharType="begin"/>
            </w:r>
            <w:r>
              <w:rPr>
                <w:noProof/>
                <w:webHidden/>
              </w:rPr>
              <w:instrText xml:space="preserve"> PAGEREF _Toc211557170 \h </w:instrText>
            </w:r>
            <w:r>
              <w:rPr>
                <w:noProof/>
                <w:webHidden/>
              </w:rPr>
            </w:r>
            <w:r>
              <w:rPr>
                <w:noProof/>
                <w:webHidden/>
              </w:rPr>
              <w:fldChar w:fldCharType="separate"/>
            </w:r>
            <w:r>
              <w:rPr>
                <w:noProof/>
                <w:webHidden/>
              </w:rPr>
              <w:t>15</w:t>
            </w:r>
            <w:r>
              <w:rPr>
                <w:noProof/>
                <w:webHidden/>
              </w:rPr>
              <w:fldChar w:fldCharType="end"/>
            </w:r>
          </w:hyperlink>
        </w:p>
        <w:p w14:paraId="1629346E"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71" w:history="1">
            <w:r w:rsidRPr="005A76C3">
              <w:rPr>
                <w:rStyle w:val="Hyperlink"/>
                <w:noProof/>
              </w:rPr>
              <w:t>Model Performance Indicators</w:t>
            </w:r>
            <w:r>
              <w:rPr>
                <w:noProof/>
                <w:webHidden/>
              </w:rPr>
              <w:tab/>
            </w:r>
            <w:r>
              <w:rPr>
                <w:noProof/>
                <w:webHidden/>
              </w:rPr>
              <w:fldChar w:fldCharType="begin"/>
            </w:r>
            <w:r>
              <w:rPr>
                <w:noProof/>
                <w:webHidden/>
              </w:rPr>
              <w:instrText xml:space="preserve"> PAGEREF _Toc211557171 \h </w:instrText>
            </w:r>
            <w:r>
              <w:rPr>
                <w:noProof/>
                <w:webHidden/>
              </w:rPr>
            </w:r>
            <w:r>
              <w:rPr>
                <w:noProof/>
                <w:webHidden/>
              </w:rPr>
              <w:fldChar w:fldCharType="separate"/>
            </w:r>
            <w:r>
              <w:rPr>
                <w:noProof/>
                <w:webHidden/>
              </w:rPr>
              <w:t>15</w:t>
            </w:r>
            <w:r>
              <w:rPr>
                <w:noProof/>
                <w:webHidden/>
              </w:rPr>
              <w:fldChar w:fldCharType="end"/>
            </w:r>
          </w:hyperlink>
        </w:p>
        <w:p w14:paraId="45CD0A72" w14:textId="77777777" w:rsidR="004F189C" w:rsidRDefault="004F189C" w:rsidP="004F189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57172" w:history="1">
            <w:r w:rsidRPr="005A76C3">
              <w:rPr>
                <w:rStyle w:val="Hyperlink"/>
                <w:noProof/>
              </w:rPr>
              <w:t>Recommendations</w:t>
            </w:r>
            <w:r>
              <w:rPr>
                <w:noProof/>
                <w:webHidden/>
              </w:rPr>
              <w:tab/>
            </w:r>
            <w:r>
              <w:rPr>
                <w:noProof/>
                <w:webHidden/>
              </w:rPr>
              <w:fldChar w:fldCharType="begin"/>
            </w:r>
            <w:r>
              <w:rPr>
                <w:noProof/>
                <w:webHidden/>
              </w:rPr>
              <w:instrText xml:space="preserve"> PAGEREF _Toc211557172 \h </w:instrText>
            </w:r>
            <w:r>
              <w:rPr>
                <w:noProof/>
                <w:webHidden/>
              </w:rPr>
            </w:r>
            <w:r>
              <w:rPr>
                <w:noProof/>
                <w:webHidden/>
              </w:rPr>
              <w:fldChar w:fldCharType="separate"/>
            </w:r>
            <w:r>
              <w:rPr>
                <w:noProof/>
                <w:webHidden/>
              </w:rPr>
              <w:t>16</w:t>
            </w:r>
            <w:r>
              <w:rPr>
                <w:noProof/>
                <w:webHidden/>
              </w:rPr>
              <w:fldChar w:fldCharType="end"/>
            </w:r>
          </w:hyperlink>
        </w:p>
        <w:p w14:paraId="661690E0" w14:textId="77777777" w:rsidR="004F189C" w:rsidRDefault="004F189C" w:rsidP="004F189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1557173" w:history="1">
            <w:r w:rsidRPr="005A76C3">
              <w:rPr>
                <w:rStyle w:val="Hyperlink"/>
                <w:noProof/>
              </w:rPr>
              <w:t>Conclusion</w:t>
            </w:r>
            <w:r>
              <w:rPr>
                <w:noProof/>
                <w:webHidden/>
              </w:rPr>
              <w:tab/>
            </w:r>
            <w:r>
              <w:rPr>
                <w:noProof/>
                <w:webHidden/>
              </w:rPr>
              <w:fldChar w:fldCharType="begin"/>
            </w:r>
            <w:r>
              <w:rPr>
                <w:noProof/>
                <w:webHidden/>
              </w:rPr>
              <w:instrText xml:space="preserve"> PAGEREF _Toc211557173 \h </w:instrText>
            </w:r>
            <w:r>
              <w:rPr>
                <w:noProof/>
                <w:webHidden/>
              </w:rPr>
            </w:r>
            <w:r>
              <w:rPr>
                <w:noProof/>
                <w:webHidden/>
              </w:rPr>
              <w:fldChar w:fldCharType="separate"/>
            </w:r>
            <w:r>
              <w:rPr>
                <w:noProof/>
                <w:webHidden/>
              </w:rPr>
              <w:t>16</w:t>
            </w:r>
            <w:r>
              <w:rPr>
                <w:noProof/>
                <w:webHidden/>
              </w:rPr>
              <w:fldChar w:fldCharType="end"/>
            </w:r>
          </w:hyperlink>
        </w:p>
        <w:p w14:paraId="0AC0DCEF" w14:textId="77777777" w:rsidR="004F189C" w:rsidRPr="00217316" w:rsidRDefault="004F189C" w:rsidP="004F189C">
          <w:pPr>
            <w:rPr>
              <w:rFonts w:ascii="Times New Roman" w:hAnsi="Times New Roman" w:cs="Times New Roman"/>
            </w:rPr>
          </w:pPr>
          <w:r w:rsidRPr="00217316">
            <w:rPr>
              <w:rFonts w:ascii="Times New Roman" w:hAnsi="Times New Roman" w:cs="Times New Roman"/>
              <w:b/>
              <w:bCs/>
              <w:noProof/>
            </w:rPr>
            <w:fldChar w:fldCharType="end"/>
          </w:r>
        </w:p>
      </w:sdtContent>
    </w:sdt>
    <w:p w14:paraId="23E88475" w14:textId="77777777" w:rsidR="004F189C" w:rsidRPr="00217316" w:rsidRDefault="004F189C" w:rsidP="004F189C">
      <w:pPr>
        <w:rPr>
          <w:rFonts w:ascii="Times New Roman" w:hAnsi="Times New Roman" w:cs="Times New Roman"/>
        </w:rPr>
      </w:pPr>
    </w:p>
    <w:p w14:paraId="2A2E48DC" w14:textId="77777777" w:rsidR="004F189C" w:rsidRPr="00217316" w:rsidRDefault="004F189C" w:rsidP="004F189C">
      <w:pPr>
        <w:rPr>
          <w:rFonts w:ascii="Times New Roman" w:hAnsi="Times New Roman" w:cs="Times New Roman"/>
        </w:rPr>
      </w:pPr>
    </w:p>
    <w:p w14:paraId="4CADD6EB" w14:textId="77777777" w:rsidR="004F189C" w:rsidRPr="00217316" w:rsidRDefault="004F189C" w:rsidP="004F189C">
      <w:pPr>
        <w:rPr>
          <w:rFonts w:ascii="Times New Roman" w:hAnsi="Times New Roman" w:cs="Times New Roman"/>
        </w:rPr>
      </w:pPr>
    </w:p>
    <w:p w14:paraId="441ADBA6" w14:textId="77777777" w:rsidR="004F189C" w:rsidRPr="00217316" w:rsidRDefault="004F189C" w:rsidP="004F189C">
      <w:pPr>
        <w:rPr>
          <w:rFonts w:ascii="Times New Roman" w:hAnsi="Times New Roman" w:cs="Times New Roman"/>
        </w:rPr>
      </w:pPr>
    </w:p>
    <w:p w14:paraId="556946D2" w14:textId="77777777" w:rsidR="004F189C" w:rsidRPr="00401796" w:rsidRDefault="004F189C" w:rsidP="004F189C">
      <w:pPr>
        <w:pStyle w:val="Heading2"/>
      </w:pPr>
      <w:bookmarkStart w:id="648" w:name="_Toc211557145"/>
      <w:bookmarkStart w:id="649" w:name="_Toc211587341"/>
      <w:bookmarkStart w:id="650" w:name="_Toc211595357"/>
      <w:r w:rsidRPr="00401796">
        <w:t>Executive Summary</w:t>
      </w:r>
      <w:bookmarkEnd w:id="648"/>
      <w:bookmarkEnd w:id="649"/>
      <w:bookmarkEnd w:id="650"/>
    </w:p>
    <w:p w14:paraId="42CEC61F" w14:textId="77777777" w:rsidR="004F189C" w:rsidRDefault="004F189C" w:rsidP="004F189C">
      <w:pPr>
        <w:tabs>
          <w:tab w:val="left" w:pos="1766"/>
        </w:tabs>
        <w:rPr>
          <w:rFonts w:ascii="Times New Roman" w:hAnsi="Times New Roman" w:cs="Times New Roman"/>
        </w:rPr>
      </w:pPr>
      <w:r w:rsidRPr="005A3F9C">
        <w:rPr>
          <w:rFonts w:ascii="Times New Roman" w:hAnsi="Times New Roman" w:cs="Times New Roman"/>
          <w:sz w:val="24"/>
          <w:szCs w:val="24"/>
        </w:rPr>
        <w:t>The project here provides a full multivariate time series forecasting approach with VAR methodology to forecast the whole tourism statistics; total, international and domestic guest nights. This finding reveals the use of appropriate econometric statistics techniques with thoroughly data pre-processing, transforming and validating process to improve forecasts for tourism strategic planning.</w:t>
      </w:r>
    </w:p>
    <w:p w14:paraId="11937951" w14:textId="77777777" w:rsidR="004F189C" w:rsidRDefault="004F189C" w:rsidP="004F189C">
      <w:pPr>
        <w:tabs>
          <w:tab w:val="left" w:pos="1766"/>
        </w:tabs>
        <w:rPr>
          <w:rFonts w:ascii="Times New Roman" w:hAnsi="Times New Roman" w:cs="Times New Roman"/>
        </w:rPr>
      </w:pPr>
    </w:p>
    <w:p w14:paraId="61A1DB09" w14:textId="77777777" w:rsidR="004F189C" w:rsidRDefault="004F189C" w:rsidP="004F189C">
      <w:pPr>
        <w:tabs>
          <w:tab w:val="left" w:pos="1766"/>
        </w:tabs>
        <w:rPr>
          <w:rFonts w:ascii="Times New Roman" w:hAnsi="Times New Roman" w:cs="Times New Roman"/>
        </w:rPr>
      </w:pPr>
    </w:p>
    <w:p w14:paraId="195CD478" w14:textId="77777777" w:rsidR="004F189C" w:rsidRDefault="004F189C" w:rsidP="004F189C">
      <w:pPr>
        <w:tabs>
          <w:tab w:val="left" w:pos="1766"/>
        </w:tabs>
        <w:rPr>
          <w:rFonts w:ascii="Times New Roman" w:hAnsi="Times New Roman" w:cs="Times New Roman"/>
        </w:rPr>
      </w:pPr>
    </w:p>
    <w:p w14:paraId="194FBE29" w14:textId="77777777" w:rsidR="004F189C" w:rsidRDefault="004F189C" w:rsidP="004F189C">
      <w:pPr>
        <w:tabs>
          <w:tab w:val="left" w:pos="1766"/>
        </w:tabs>
        <w:rPr>
          <w:rFonts w:ascii="Times New Roman" w:hAnsi="Times New Roman" w:cs="Times New Roman"/>
        </w:rPr>
      </w:pPr>
    </w:p>
    <w:p w14:paraId="233EF813" w14:textId="77777777" w:rsidR="004F189C" w:rsidRDefault="004F189C" w:rsidP="004F189C">
      <w:pPr>
        <w:tabs>
          <w:tab w:val="left" w:pos="1766"/>
        </w:tabs>
        <w:rPr>
          <w:rFonts w:ascii="Times New Roman" w:hAnsi="Times New Roman" w:cs="Times New Roman"/>
        </w:rPr>
      </w:pPr>
    </w:p>
    <w:p w14:paraId="41BFA7D3" w14:textId="77777777" w:rsidR="004F189C" w:rsidRDefault="004F189C" w:rsidP="004F189C">
      <w:pPr>
        <w:tabs>
          <w:tab w:val="left" w:pos="1766"/>
        </w:tabs>
        <w:rPr>
          <w:rFonts w:ascii="Times New Roman" w:hAnsi="Times New Roman" w:cs="Times New Roman"/>
        </w:rPr>
      </w:pPr>
    </w:p>
    <w:p w14:paraId="709628F5" w14:textId="77777777" w:rsidR="004F189C" w:rsidRDefault="004F189C" w:rsidP="004F189C">
      <w:pPr>
        <w:tabs>
          <w:tab w:val="left" w:pos="1766"/>
        </w:tabs>
        <w:rPr>
          <w:rFonts w:ascii="Times New Roman" w:hAnsi="Times New Roman" w:cs="Times New Roman"/>
        </w:rPr>
      </w:pPr>
    </w:p>
    <w:p w14:paraId="4BAE4101" w14:textId="77777777" w:rsidR="004F189C" w:rsidRDefault="004F189C" w:rsidP="004F189C">
      <w:pPr>
        <w:tabs>
          <w:tab w:val="left" w:pos="1766"/>
        </w:tabs>
        <w:rPr>
          <w:rFonts w:ascii="Times New Roman" w:hAnsi="Times New Roman" w:cs="Times New Roman"/>
        </w:rPr>
      </w:pPr>
    </w:p>
    <w:p w14:paraId="7700A2E5" w14:textId="77777777" w:rsidR="004F189C" w:rsidRDefault="004F189C" w:rsidP="004F189C">
      <w:pPr>
        <w:tabs>
          <w:tab w:val="left" w:pos="1766"/>
        </w:tabs>
        <w:rPr>
          <w:rFonts w:ascii="Times New Roman" w:hAnsi="Times New Roman" w:cs="Times New Roman"/>
        </w:rPr>
      </w:pPr>
    </w:p>
    <w:p w14:paraId="6E761BBB" w14:textId="77777777" w:rsidR="004F189C" w:rsidRDefault="004F189C" w:rsidP="004F189C">
      <w:pPr>
        <w:tabs>
          <w:tab w:val="left" w:pos="1766"/>
        </w:tabs>
        <w:rPr>
          <w:rFonts w:ascii="Times New Roman" w:hAnsi="Times New Roman" w:cs="Times New Roman"/>
        </w:rPr>
      </w:pPr>
    </w:p>
    <w:p w14:paraId="4412CE8B" w14:textId="77777777" w:rsidR="004F189C" w:rsidRDefault="004F189C" w:rsidP="004F189C">
      <w:pPr>
        <w:tabs>
          <w:tab w:val="left" w:pos="1766"/>
        </w:tabs>
        <w:rPr>
          <w:rFonts w:ascii="Times New Roman" w:hAnsi="Times New Roman" w:cs="Times New Roman"/>
        </w:rPr>
      </w:pPr>
    </w:p>
    <w:p w14:paraId="208A7CD8" w14:textId="77777777" w:rsidR="004F189C" w:rsidRDefault="004F189C" w:rsidP="004F189C">
      <w:pPr>
        <w:tabs>
          <w:tab w:val="left" w:pos="1766"/>
        </w:tabs>
        <w:rPr>
          <w:rFonts w:ascii="Times New Roman" w:hAnsi="Times New Roman" w:cs="Times New Roman"/>
        </w:rPr>
      </w:pPr>
    </w:p>
    <w:p w14:paraId="7BE435D8" w14:textId="77777777" w:rsidR="004F189C" w:rsidRDefault="004F189C" w:rsidP="004F189C">
      <w:pPr>
        <w:tabs>
          <w:tab w:val="left" w:pos="1766"/>
        </w:tabs>
        <w:rPr>
          <w:rFonts w:ascii="Times New Roman" w:hAnsi="Times New Roman" w:cs="Times New Roman"/>
        </w:rPr>
      </w:pPr>
    </w:p>
    <w:p w14:paraId="7CF29554" w14:textId="77777777" w:rsidR="004F189C" w:rsidRDefault="004F189C" w:rsidP="004F189C">
      <w:pPr>
        <w:tabs>
          <w:tab w:val="left" w:pos="1766"/>
        </w:tabs>
        <w:rPr>
          <w:rFonts w:ascii="Times New Roman" w:hAnsi="Times New Roman" w:cs="Times New Roman"/>
        </w:rPr>
      </w:pPr>
    </w:p>
    <w:p w14:paraId="0157AD15" w14:textId="77777777" w:rsidR="004F189C" w:rsidRDefault="004F189C" w:rsidP="004F189C">
      <w:pPr>
        <w:tabs>
          <w:tab w:val="left" w:pos="1766"/>
        </w:tabs>
        <w:rPr>
          <w:rFonts w:ascii="Times New Roman" w:hAnsi="Times New Roman" w:cs="Times New Roman"/>
        </w:rPr>
      </w:pPr>
    </w:p>
    <w:p w14:paraId="1B97B1F5" w14:textId="77777777" w:rsidR="004F189C" w:rsidRDefault="004F189C" w:rsidP="004F189C">
      <w:pPr>
        <w:tabs>
          <w:tab w:val="left" w:pos="1766"/>
        </w:tabs>
        <w:rPr>
          <w:rFonts w:ascii="Times New Roman" w:hAnsi="Times New Roman" w:cs="Times New Roman"/>
        </w:rPr>
      </w:pPr>
    </w:p>
    <w:p w14:paraId="2592C7BE" w14:textId="77777777" w:rsidR="004F189C" w:rsidRDefault="004F189C" w:rsidP="004F189C">
      <w:pPr>
        <w:tabs>
          <w:tab w:val="left" w:pos="1766"/>
        </w:tabs>
        <w:rPr>
          <w:rFonts w:ascii="Times New Roman" w:hAnsi="Times New Roman" w:cs="Times New Roman"/>
        </w:rPr>
      </w:pPr>
    </w:p>
    <w:p w14:paraId="0B058ACC" w14:textId="77777777" w:rsidR="004F189C" w:rsidRDefault="004F189C" w:rsidP="004F189C">
      <w:pPr>
        <w:tabs>
          <w:tab w:val="left" w:pos="1766"/>
        </w:tabs>
        <w:rPr>
          <w:rFonts w:ascii="Times New Roman" w:hAnsi="Times New Roman" w:cs="Times New Roman"/>
        </w:rPr>
      </w:pPr>
    </w:p>
    <w:p w14:paraId="6EAA69DE" w14:textId="77777777" w:rsidR="004F189C" w:rsidRDefault="004F189C" w:rsidP="004F189C">
      <w:pPr>
        <w:tabs>
          <w:tab w:val="left" w:pos="1766"/>
        </w:tabs>
        <w:rPr>
          <w:rFonts w:ascii="Times New Roman" w:hAnsi="Times New Roman" w:cs="Times New Roman"/>
        </w:rPr>
      </w:pPr>
    </w:p>
    <w:p w14:paraId="1AAC6339" w14:textId="77777777" w:rsidR="004F189C" w:rsidRDefault="004F189C" w:rsidP="004F189C">
      <w:pPr>
        <w:tabs>
          <w:tab w:val="left" w:pos="1766"/>
        </w:tabs>
        <w:rPr>
          <w:rFonts w:ascii="Times New Roman" w:hAnsi="Times New Roman" w:cs="Times New Roman"/>
        </w:rPr>
      </w:pPr>
    </w:p>
    <w:p w14:paraId="62673D6C" w14:textId="77777777" w:rsidR="004F189C" w:rsidRDefault="004F189C" w:rsidP="004F189C">
      <w:pPr>
        <w:tabs>
          <w:tab w:val="left" w:pos="1766"/>
        </w:tabs>
        <w:rPr>
          <w:rFonts w:ascii="Times New Roman" w:hAnsi="Times New Roman" w:cs="Times New Roman"/>
        </w:rPr>
      </w:pPr>
    </w:p>
    <w:p w14:paraId="2DAC4F86" w14:textId="77777777" w:rsidR="004F189C" w:rsidRDefault="004F189C" w:rsidP="004F189C">
      <w:pPr>
        <w:tabs>
          <w:tab w:val="left" w:pos="1766"/>
        </w:tabs>
        <w:rPr>
          <w:rFonts w:ascii="Times New Roman" w:hAnsi="Times New Roman" w:cs="Times New Roman"/>
        </w:rPr>
      </w:pPr>
    </w:p>
    <w:p w14:paraId="467381C0" w14:textId="77777777" w:rsidR="004F189C" w:rsidRDefault="004F189C" w:rsidP="004F189C">
      <w:pPr>
        <w:tabs>
          <w:tab w:val="left" w:pos="1766"/>
        </w:tabs>
        <w:rPr>
          <w:rFonts w:ascii="Times New Roman" w:hAnsi="Times New Roman" w:cs="Times New Roman"/>
        </w:rPr>
      </w:pPr>
    </w:p>
    <w:p w14:paraId="584573D2" w14:textId="77777777" w:rsidR="004F189C" w:rsidRDefault="004F189C" w:rsidP="004F189C">
      <w:pPr>
        <w:tabs>
          <w:tab w:val="left" w:pos="1766"/>
        </w:tabs>
        <w:rPr>
          <w:rFonts w:ascii="Times New Roman" w:hAnsi="Times New Roman" w:cs="Times New Roman"/>
        </w:rPr>
      </w:pPr>
    </w:p>
    <w:p w14:paraId="7B792DA8" w14:textId="77777777" w:rsidR="004F189C" w:rsidRDefault="004F189C" w:rsidP="004F189C">
      <w:pPr>
        <w:tabs>
          <w:tab w:val="left" w:pos="1766"/>
        </w:tabs>
        <w:rPr>
          <w:rFonts w:ascii="Times New Roman" w:hAnsi="Times New Roman" w:cs="Times New Roman"/>
        </w:rPr>
      </w:pPr>
    </w:p>
    <w:p w14:paraId="72D97539" w14:textId="77777777" w:rsidR="004F189C" w:rsidRDefault="004F189C" w:rsidP="004F189C">
      <w:pPr>
        <w:tabs>
          <w:tab w:val="left" w:pos="1766"/>
        </w:tabs>
        <w:rPr>
          <w:rFonts w:ascii="Times New Roman" w:hAnsi="Times New Roman" w:cs="Times New Roman"/>
        </w:rPr>
      </w:pPr>
    </w:p>
    <w:p w14:paraId="1B72FAD4" w14:textId="77777777" w:rsidR="004F189C" w:rsidRDefault="004F189C" w:rsidP="004F189C">
      <w:pPr>
        <w:tabs>
          <w:tab w:val="left" w:pos="1766"/>
        </w:tabs>
        <w:rPr>
          <w:rFonts w:ascii="Times New Roman" w:hAnsi="Times New Roman" w:cs="Times New Roman"/>
        </w:rPr>
      </w:pPr>
    </w:p>
    <w:p w14:paraId="250D58E1" w14:textId="77777777" w:rsidR="004F189C" w:rsidRDefault="004F189C" w:rsidP="004F189C">
      <w:pPr>
        <w:tabs>
          <w:tab w:val="left" w:pos="1766"/>
        </w:tabs>
        <w:rPr>
          <w:rFonts w:ascii="Times New Roman" w:hAnsi="Times New Roman" w:cs="Times New Roman"/>
        </w:rPr>
      </w:pPr>
    </w:p>
    <w:p w14:paraId="0C177C9E" w14:textId="77777777" w:rsidR="004F189C" w:rsidRDefault="004F189C" w:rsidP="004F189C">
      <w:pPr>
        <w:tabs>
          <w:tab w:val="left" w:pos="1766"/>
        </w:tabs>
        <w:rPr>
          <w:rFonts w:ascii="Times New Roman" w:hAnsi="Times New Roman" w:cs="Times New Roman"/>
        </w:rPr>
      </w:pPr>
    </w:p>
    <w:p w14:paraId="7C147ACF" w14:textId="77777777" w:rsidR="004F189C" w:rsidRDefault="004F189C" w:rsidP="004F189C">
      <w:pPr>
        <w:tabs>
          <w:tab w:val="left" w:pos="1766"/>
        </w:tabs>
        <w:rPr>
          <w:rFonts w:ascii="Times New Roman" w:hAnsi="Times New Roman" w:cs="Times New Roman"/>
        </w:rPr>
      </w:pPr>
    </w:p>
    <w:p w14:paraId="38B846FE" w14:textId="77777777" w:rsidR="004F189C" w:rsidRDefault="004F189C" w:rsidP="004F189C">
      <w:pPr>
        <w:tabs>
          <w:tab w:val="left" w:pos="1766"/>
        </w:tabs>
        <w:rPr>
          <w:rFonts w:ascii="Times New Roman" w:hAnsi="Times New Roman" w:cs="Times New Roman"/>
        </w:rPr>
      </w:pPr>
    </w:p>
    <w:p w14:paraId="1088586A" w14:textId="77777777" w:rsidR="004F189C" w:rsidRDefault="004F189C" w:rsidP="004F189C">
      <w:pPr>
        <w:tabs>
          <w:tab w:val="left" w:pos="1766"/>
        </w:tabs>
        <w:rPr>
          <w:rFonts w:ascii="Times New Roman" w:hAnsi="Times New Roman" w:cs="Times New Roman"/>
        </w:rPr>
      </w:pPr>
    </w:p>
    <w:p w14:paraId="59B4A1B0" w14:textId="77777777" w:rsidR="004F189C" w:rsidRDefault="004F189C" w:rsidP="004F189C">
      <w:pPr>
        <w:tabs>
          <w:tab w:val="left" w:pos="1766"/>
        </w:tabs>
        <w:rPr>
          <w:rFonts w:ascii="Times New Roman" w:hAnsi="Times New Roman" w:cs="Times New Roman"/>
        </w:rPr>
      </w:pPr>
    </w:p>
    <w:p w14:paraId="01ABCC36" w14:textId="77777777" w:rsidR="004F189C" w:rsidRDefault="004F189C" w:rsidP="004F189C">
      <w:pPr>
        <w:tabs>
          <w:tab w:val="left" w:pos="1766"/>
        </w:tabs>
        <w:rPr>
          <w:rFonts w:ascii="Times New Roman" w:hAnsi="Times New Roman" w:cs="Times New Roman"/>
        </w:rPr>
      </w:pPr>
    </w:p>
    <w:p w14:paraId="36C5DCFA" w14:textId="77777777" w:rsidR="004F189C" w:rsidRDefault="004F189C" w:rsidP="004F189C">
      <w:pPr>
        <w:tabs>
          <w:tab w:val="left" w:pos="1766"/>
        </w:tabs>
        <w:rPr>
          <w:rFonts w:ascii="Times New Roman" w:hAnsi="Times New Roman" w:cs="Times New Roman"/>
        </w:rPr>
      </w:pPr>
    </w:p>
    <w:p w14:paraId="5FBB46DA" w14:textId="77777777" w:rsidR="004F189C" w:rsidRDefault="004F189C" w:rsidP="004F189C">
      <w:pPr>
        <w:tabs>
          <w:tab w:val="left" w:pos="1766"/>
        </w:tabs>
        <w:rPr>
          <w:rFonts w:ascii="Times New Roman" w:hAnsi="Times New Roman" w:cs="Times New Roman"/>
        </w:rPr>
      </w:pPr>
    </w:p>
    <w:p w14:paraId="2E99F67C" w14:textId="77777777" w:rsidR="004F189C" w:rsidRDefault="004F189C" w:rsidP="004F189C">
      <w:pPr>
        <w:tabs>
          <w:tab w:val="left" w:pos="1766"/>
        </w:tabs>
        <w:rPr>
          <w:rFonts w:ascii="Times New Roman" w:hAnsi="Times New Roman" w:cs="Times New Roman"/>
        </w:rPr>
      </w:pPr>
    </w:p>
    <w:p w14:paraId="6391ABFE" w14:textId="77777777" w:rsidR="004F189C" w:rsidRPr="00A25CC5" w:rsidRDefault="004F189C" w:rsidP="004F189C">
      <w:pPr>
        <w:pStyle w:val="Heading2"/>
      </w:pPr>
      <w:bookmarkStart w:id="651" w:name="_Toc211557146"/>
      <w:bookmarkStart w:id="652" w:name="_Toc211587342"/>
      <w:bookmarkStart w:id="653" w:name="_Toc211595358"/>
      <w:r w:rsidRPr="00A25CC5">
        <w:t>Project Overview</w:t>
      </w:r>
      <w:bookmarkEnd w:id="651"/>
      <w:bookmarkEnd w:id="652"/>
      <w:bookmarkEnd w:id="653"/>
    </w:p>
    <w:p w14:paraId="66800AE9" w14:textId="77777777" w:rsidR="004F189C" w:rsidRPr="005A3F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Objective: To create a reliable multivariate forecast model of New Zealand tourism series to assist the tourism decision-making process and policy formulation.</w:t>
      </w:r>
    </w:p>
    <w:p w14:paraId="592F6C1A" w14:textId="77777777" w:rsidR="004F189C" w:rsidRPr="005A3F9C" w:rsidRDefault="004F189C" w:rsidP="004F189C">
      <w:pPr>
        <w:tabs>
          <w:tab w:val="left" w:pos="1766"/>
        </w:tabs>
        <w:jc w:val="both"/>
        <w:rPr>
          <w:rFonts w:ascii="Times New Roman" w:hAnsi="Times New Roman" w:cs="Times New Roman"/>
          <w:sz w:val="24"/>
          <w:szCs w:val="24"/>
        </w:rPr>
      </w:pPr>
    </w:p>
    <w:p w14:paraId="0B530B06" w14:textId="77777777" w:rsidR="004F189C" w:rsidRPr="005A3F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Target Variables:</w:t>
      </w:r>
    </w:p>
    <w:p w14:paraId="0BDA9609" w14:textId="77777777" w:rsidR="004F18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xml:space="preserve">• Total guest nights </w:t>
      </w:r>
    </w:p>
    <w:p w14:paraId="5BBA9B3A" w14:textId="77777777" w:rsidR="004F18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xml:space="preserve">• International guest nights </w:t>
      </w:r>
    </w:p>
    <w:p w14:paraId="20E1F69C" w14:textId="77777777" w:rsidR="004F189C" w:rsidRPr="005A3F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Domestic guest nights</w:t>
      </w:r>
    </w:p>
    <w:p w14:paraId="17BE7FCA" w14:textId="77777777" w:rsidR="004F189C" w:rsidRPr="00A25CC5" w:rsidRDefault="004F189C" w:rsidP="004F189C">
      <w:pPr>
        <w:tabs>
          <w:tab w:val="left" w:pos="1766"/>
        </w:tabs>
        <w:jc w:val="both"/>
        <w:rPr>
          <w:rFonts w:ascii="Times New Roman" w:hAnsi="Times New Roman" w:cs="Times New Roman"/>
          <w:sz w:val="24"/>
          <w:szCs w:val="24"/>
        </w:rPr>
      </w:pPr>
    </w:p>
    <w:p w14:paraId="023915F1" w14:textId="77777777" w:rsidR="004F189C" w:rsidRPr="00A25CC5" w:rsidRDefault="004F189C" w:rsidP="004F189C">
      <w:pPr>
        <w:pStyle w:val="Heading3"/>
      </w:pPr>
      <w:bookmarkStart w:id="654" w:name="_Toc211557147"/>
      <w:bookmarkStart w:id="655" w:name="_Toc211587343"/>
      <w:bookmarkStart w:id="656" w:name="_Toc211595359"/>
      <w:r w:rsidRPr="00A25CC5">
        <w:t>Data Source</w:t>
      </w:r>
      <w:bookmarkEnd w:id="654"/>
      <w:bookmarkEnd w:id="655"/>
      <w:bookmarkEnd w:id="656"/>
    </w:p>
    <w:p w14:paraId="630B82CF" w14:textId="77777777" w:rsidR="004F189C" w:rsidRPr="005A3F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Source: Tourism Evidence and Insights Centre, Ministry of Business, Innovation and Employment (New Zealand)</w:t>
      </w:r>
    </w:p>
    <w:p w14:paraId="4BA62B3F" w14:textId="77777777" w:rsidR="004F189C" w:rsidRPr="005A3F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The ADP dataset contains full historical monthly guest night data for a number of tourism segments and is considered a powerful source when developing MTSA and tourist arrivals forecasting applications.</w:t>
      </w:r>
    </w:p>
    <w:p w14:paraId="40D5FDE2" w14:textId="77777777" w:rsidR="004F189C" w:rsidRDefault="004F189C" w:rsidP="004F189C">
      <w:pPr>
        <w:tabs>
          <w:tab w:val="left" w:pos="1766"/>
        </w:tabs>
        <w:jc w:val="both"/>
        <w:rPr>
          <w:rFonts w:ascii="Times New Roman" w:hAnsi="Times New Roman" w:cs="Times New Roman"/>
          <w:sz w:val="24"/>
          <w:szCs w:val="24"/>
        </w:rPr>
      </w:pPr>
    </w:p>
    <w:p w14:paraId="6C799373" w14:textId="77777777" w:rsidR="004F189C" w:rsidRDefault="004F189C" w:rsidP="004F189C">
      <w:pPr>
        <w:tabs>
          <w:tab w:val="left" w:pos="1766"/>
        </w:tabs>
        <w:jc w:val="both"/>
        <w:rPr>
          <w:rFonts w:ascii="Times New Roman" w:hAnsi="Times New Roman" w:cs="Times New Roman"/>
          <w:sz w:val="24"/>
          <w:szCs w:val="24"/>
        </w:rPr>
      </w:pPr>
    </w:p>
    <w:p w14:paraId="0F1AA681" w14:textId="77777777" w:rsidR="004F189C" w:rsidRDefault="004F189C" w:rsidP="004F189C">
      <w:pPr>
        <w:tabs>
          <w:tab w:val="left" w:pos="1766"/>
        </w:tabs>
        <w:jc w:val="both"/>
        <w:rPr>
          <w:rFonts w:ascii="Times New Roman" w:hAnsi="Times New Roman" w:cs="Times New Roman"/>
          <w:sz w:val="24"/>
          <w:szCs w:val="24"/>
        </w:rPr>
      </w:pPr>
    </w:p>
    <w:p w14:paraId="0C7262EE" w14:textId="77777777" w:rsidR="004F189C" w:rsidRDefault="004F189C" w:rsidP="004F189C">
      <w:pPr>
        <w:tabs>
          <w:tab w:val="left" w:pos="1766"/>
        </w:tabs>
        <w:jc w:val="both"/>
        <w:rPr>
          <w:rFonts w:ascii="Times New Roman" w:hAnsi="Times New Roman" w:cs="Times New Roman"/>
          <w:sz w:val="24"/>
          <w:szCs w:val="24"/>
        </w:rPr>
      </w:pPr>
    </w:p>
    <w:p w14:paraId="1B4A038E" w14:textId="77777777" w:rsidR="004F189C" w:rsidRDefault="004F189C" w:rsidP="004F189C">
      <w:pPr>
        <w:tabs>
          <w:tab w:val="left" w:pos="1766"/>
        </w:tabs>
        <w:jc w:val="both"/>
        <w:rPr>
          <w:rFonts w:ascii="Times New Roman" w:hAnsi="Times New Roman" w:cs="Times New Roman"/>
          <w:sz w:val="24"/>
          <w:szCs w:val="24"/>
        </w:rPr>
      </w:pPr>
    </w:p>
    <w:p w14:paraId="01770FD1" w14:textId="77777777" w:rsidR="004F189C" w:rsidRDefault="004F189C" w:rsidP="004F189C">
      <w:pPr>
        <w:tabs>
          <w:tab w:val="left" w:pos="1766"/>
        </w:tabs>
        <w:jc w:val="both"/>
        <w:rPr>
          <w:rFonts w:ascii="Times New Roman" w:hAnsi="Times New Roman" w:cs="Times New Roman"/>
          <w:sz w:val="24"/>
          <w:szCs w:val="24"/>
        </w:rPr>
      </w:pPr>
    </w:p>
    <w:p w14:paraId="4FA6855D" w14:textId="77777777" w:rsidR="004F189C" w:rsidRDefault="004F189C" w:rsidP="004F189C">
      <w:pPr>
        <w:tabs>
          <w:tab w:val="left" w:pos="1766"/>
        </w:tabs>
        <w:jc w:val="both"/>
        <w:rPr>
          <w:rFonts w:ascii="Times New Roman" w:hAnsi="Times New Roman" w:cs="Times New Roman"/>
          <w:sz w:val="24"/>
          <w:szCs w:val="24"/>
        </w:rPr>
      </w:pPr>
    </w:p>
    <w:p w14:paraId="425722B8" w14:textId="77777777" w:rsidR="004F189C" w:rsidRDefault="004F189C" w:rsidP="004F189C">
      <w:pPr>
        <w:tabs>
          <w:tab w:val="left" w:pos="1766"/>
        </w:tabs>
        <w:jc w:val="both"/>
        <w:rPr>
          <w:rFonts w:ascii="Times New Roman" w:hAnsi="Times New Roman" w:cs="Times New Roman"/>
          <w:sz w:val="24"/>
          <w:szCs w:val="24"/>
        </w:rPr>
      </w:pPr>
    </w:p>
    <w:p w14:paraId="23DBBB4C" w14:textId="77777777" w:rsidR="004F189C" w:rsidRDefault="004F189C" w:rsidP="004F189C">
      <w:pPr>
        <w:tabs>
          <w:tab w:val="left" w:pos="1766"/>
        </w:tabs>
        <w:jc w:val="both"/>
        <w:rPr>
          <w:rFonts w:ascii="Times New Roman" w:hAnsi="Times New Roman" w:cs="Times New Roman"/>
          <w:sz w:val="24"/>
          <w:szCs w:val="24"/>
        </w:rPr>
      </w:pPr>
    </w:p>
    <w:p w14:paraId="3FAD0CE7" w14:textId="77777777" w:rsidR="004F189C" w:rsidRDefault="004F189C" w:rsidP="004F189C">
      <w:pPr>
        <w:tabs>
          <w:tab w:val="left" w:pos="1766"/>
        </w:tabs>
        <w:jc w:val="both"/>
        <w:rPr>
          <w:rFonts w:ascii="Times New Roman" w:hAnsi="Times New Roman" w:cs="Times New Roman"/>
          <w:sz w:val="24"/>
          <w:szCs w:val="24"/>
        </w:rPr>
      </w:pPr>
    </w:p>
    <w:p w14:paraId="6CD4DFE5" w14:textId="77777777" w:rsidR="004F189C" w:rsidRDefault="004F189C" w:rsidP="004F189C">
      <w:pPr>
        <w:tabs>
          <w:tab w:val="left" w:pos="1766"/>
        </w:tabs>
        <w:jc w:val="both"/>
        <w:rPr>
          <w:rFonts w:ascii="Times New Roman" w:hAnsi="Times New Roman" w:cs="Times New Roman"/>
          <w:sz w:val="24"/>
          <w:szCs w:val="24"/>
        </w:rPr>
      </w:pPr>
    </w:p>
    <w:p w14:paraId="3D9E3633" w14:textId="77777777" w:rsidR="004F189C" w:rsidRDefault="004F189C" w:rsidP="004F189C">
      <w:pPr>
        <w:tabs>
          <w:tab w:val="left" w:pos="1766"/>
        </w:tabs>
        <w:jc w:val="both"/>
        <w:rPr>
          <w:rFonts w:ascii="Times New Roman" w:hAnsi="Times New Roman" w:cs="Times New Roman"/>
          <w:sz w:val="24"/>
          <w:szCs w:val="24"/>
        </w:rPr>
      </w:pPr>
    </w:p>
    <w:p w14:paraId="79920C7A" w14:textId="77777777" w:rsidR="004F189C" w:rsidRDefault="004F189C" w:rsidP="004F189C">
      <w:pPr>
        <w:tabs>
          <w:tab w:val="left" w:pos="1766"/>
        </w:tabs>
        <w:jc w:val="both"/>
        <w:rPr>
          <w:rFonts w:ascii="Times New Roman" w:hAnsi="Times New Roman" w:cs="Times New Roman"/>
          <w:sz w:val="24"/>
          <w:szCs w:val="24"/>
        </w:rPr>
      </w:pPr>
    </w:p>
    <w:p w14:paraId="72F5AF3C" w14:textId="77777777" w:rsidR="004F189C" w:rsidRDefault="004F189C" w:rsidP="004F189C">
      <w:pPr>
        <w:tabs>
          <w:tab w:val="left" w:pos="1766"/>
        </w:tabs>
        <w:jc w:val="both"/>
        <w:rPr>
          <w:rFonts w:ascii="Times New Roman" w:hAnsi="Times New Roman" w:cs="Times New Roman"/>
          <w:sz w:val="24"/>
          <w:szCs w:val="24"/>
        </w:rPr>
      </w:pPr>
    </w:p>
    <w:p w14:paraId="56508802" w14:textId="77777777" w:rsidR="004F189C" w:rsidRDefault="004F189C" w:rsidP="004F189C">
      <w:pPr>
        <w:tabs>
          <w:tab w:val="left" w:pos="1766"/>
        </w:tabs>
        <w:jc w:val="both"/>
        <w:rPr>
          <w:rFonts w:ascii="Times New Roman" w:hAnsi="Times New Roman" w:cs="Times New Roman"/>
          <w:sz w:val="24"/>
          <w:szCs w:val="24"/>
        </w:rPr>
      </w:pPr>
    </w:p>
    <w:p w14:paraId="6A7E8E43" w14:textId="77777777" w:rsidR="004F189C" w:rsidRDefault="004F189C" w:rsidP="004F189C">
      <w:pPr>
        <w:tabs>
          <w:tab w:val="left" w:pos="1766"/>
        </w:tabs>
        <w:jc w:val="both"/>
        <w:rPr>
          <w:rFonts w:ascii="Times New Roman" w:hAnsi="Times New Roman" w:cs="Times New Roman"/>
          <w:sz w:val="24"/>
          <w:szCs w:val="24"/>
        </w:rPr>
      </w:pPr>
    </w:p>
    <w:p w14:paraId="1424A2DE" w14:textId="77777777" w:rsidR="004F189C" w:rsidRDefault="004F189C" w:rsidP="004F189C">
      <w:pPr>
        <w:tabs>
          <w:tab w:val="left" w:pos="1766"/>
        </w:tabs>
        <w:jc w:val="both"/>
        <w:rPr>
          <w:rFonts w:ascii="Times New Roman" w:hAnsi="Times New Roman" w:cs="Times New Roman"/>
          <w:sz w:val="24"/>
          <w:szCs w:val="24"/>
        </w:rPr>
      </w:pPr>
    </w:p>
    <w:p w14:paraId="5C88E228" w14:textId="77777777" w:rsidR="004F189C" w:rsidRDefault="004F189C" w:rsidP="004F189C">
      <w:pPr>
        <w:tabs>
          <w:tab w:val="left" w:pos="1766"/>
        </w:tabs>
        <w:jc w:val="both"/>
        <w:rPr>
          <w:rFonts w:ascii="Times New Roman" w:hAnsi="Times New Roman" w:cs="Times New Roman"/>
          <w:sz w:val="24"/>
          <w:szCs w:val="24"/>
        </w:rPr>
      </w:pPr>
    </w:p>
    <w:p w14:paraId="0A590BA0" w14:textId="77777777" w:rsidR="004F189C" w:rsidRDefault="004F189C" w:rsidP="004F189C">
      <w:pPr>
        <w:tabs>
          <w:tab w:val="left" w:pos="1766"/>
        </w:tabs>
        <w:jc w:val="both"/>
        <w:rPr>
          <w:rFonts w:ascii="Times New Roman" w:hAnsi="Times New Roman" w:cs="Times New Roman"/>
          <w:sz w:val="24"/>
          <w:szCs w:val="24"/>
        </w:rPr>
      </w:pPr>
    </w:p>
    <w:p w14:paraId="151FAC9B" w14:textId="77777777" w:rsidR="004F189C" w:rsidRDefault="004F189C" w:rsidP="004F189C">
      <w:pPr>
        <w:tabs>
          <w:tab w:val="left" w:pos="1766"/>
        </w:tabs>
        <w:jc w:val="both"/>
        <w:rPr>
          <w:rFonts w:ascii="Times New Roman" w:hAnsi="Times New Roman" w:cs="Times New Roman"/>
          <w:sz w:val="24"/>
          <w:szCs w:val="24"/>
        </w:rPr>
      </w:pPr>
    </w:p>
    <w:p w14:paraId="55BC0B2F" w14:textId="77777777" w:rsidR="00247664" w:rsidRDefault="00247664" w:rsidP="004F189C">
      <w:pPr>
        <w:tabs>
          <w:tab w:val="left" w:pos="1766"/>
        </w:tabs>
        <w:jc w:val="both"/>
        <w:rPr>
          <w:rFonts w:ascii="Times New Roman" w:hAnsi="Times New Roman" w:cs="Times New Roman"/>
          <w:sz w:val="24"/>
          <w:szCs w:val="24"/>
        </w:rPr>
      </w:pPr>
    </w:p>
    <w:p w14:paraId="3F3ED718" w14:textId="77777777" w:rsidR="00247664" w:rsidRDefault="00247664" w:rsidP="004F189C">
      <w:pPr>
        <w:tabs>
          <w:tab w:val="left" w:pos="1766"/>
        </w:tabs>
        <w:jc w:val="both"/>
        <w:rPr>
          <w:rFonts w:ascii="Times New Roman" w:hAnsi="Times New Roman" w:cs="Times New Roman"/>
          <w:sz w:val="24"/>
          <w:szCs w:val="24"/>
        </w:rPr>
      </w:pPr>
    </w:p>
    <w:p w14:paraId="7B2D619D" w14:textId="77777777" w:rsidR="004F189C" w:rsidRDefault="004F189C" w:rsidP="004F189C">
      <w:pPr>
        <w:tabs>
          <w:tab w:val="left" w:pos="1766"/>
        </w:tabs>
        <w:jc w:val="both"/>
        <w:rPr>
          <w:rFonts w:ascii="Times New Roman" w:hAnsi="Times New Roman" w:cs="Times New Roman"/>
          <w:sz w:val="24"/>
          <w:szCs w:val="24"/>
        </w:rPr>
      </w:pPr>
    </w:p>
    <w:p w14:paraId="1706C3CA" w14:textId="77777777" w:rsidR="004F189C" w:rsidRPr="007D4D6A" w:rsidRDefault="004F189C" w:rsidP="004F189C">
      <w:pPr>
        <w:pStyle w:val="Heading2"/>
      </w:pPr>
      <w:bookmarkStart w:id="657" w:name="_Toc211557148"/>
      <w:bookmarkStart w:id="658" w:name="_Toc211587344"/>
      <w:bookmarkStart w:id="659" w:name="_Toc211595360"/>
      <w:r w:rsidRPr="007D4D6A">
        <w:t>Methodology</w:t>
      </w:r>
      <w:bookmarkEnd w:id="657"/>
      <w:bookmarkEnd w:id="658"/>
      <w:bookmarkEnd w:id="659"/>
    </w:p>
    <w:p w14:paraId="7991EAAE" w14:textId="77777777" w:rsidR="004F189C" w:rsidRPr="007D4D6A" w:rsidRDefault="004F189C" w:rsidP="004F189C">
      <w:pPr>
        <w:pStyle w:val="Heading3"/>
      </w:pPr>
      <w:bookmarkStart w:id="660" w:name="_Toc211557149"/>
      <w:bookmarkStart w:id="661" w:name="_Toc211587345"/>
      <w:bookmarkStart w:id="662" w:name="_Toc211595361"/>
      <w:r w:rsidRPr="007D4D6A">
        <w:t>VAR Model Architecture</w:t>
      </w:r>
      <w:bookmarkEnd w:id="660"/>
      <w:bookmarkEnd w:id="661"/>
      <w:bookmarkEnd w:id="662"/>
    </w:p>
    <w:p w14:paraId="6DE50E4B" w14:textId="77777777" w:rsidR="004F18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The VAR model series is capable of representing the time varying inter-relationships involving a number of time series variables, and thus it’s very well-suited for multivariate tourism forecasting:</w:t>
      </w:r>
    </w:p>
    <w:p w14:paraId="07624178" w14:textId="77777777" w:rsidR="004F18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xml:space="preserve"> Method - Multivariate Analysis: We simultaneously model total, international and domestic guest nights. </w:t>
      </w:r>
    </w:p>
    <w:p w14:paraId="5F765390" w14:textId="77777777" w:rsidR="004F189C" w:rsidRDefault="004F189C" w:rsidP="004F189C">
      <w:pPr>
        <w:tabs>
          <w:tab w:val="left" w:pos="1766"/>
        </w:tabs>
        <w:jc w:val="both"/>
        <w:rPr>
          <w:rFonts w:ascii="Times New Roman" w:hAnsi="Times New Roman" w:cs="Times New Roman"/>
          <w:sz w:val="24"/>
          <w:szCs w:val="24"/>
        </w:rPr>
      </w:pPr>
    </w:p>
    <w:p w14:paraId="59709347" w14:textId="77777777" w:rsidR="004F18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Cross-segment Dependencies: Represents inﬂuences of changes in one segment on others</w:t>
      </w:r>
    </w:p>
    <w:p w14:paraId="4ECEEE13" w14:textId="77777777" w:rsidR="004F18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xml:space="preserve">• Dynamic Relationships: Models dynamics and leads-lags between the series. </w:t>
      </w:r>
    </w:p>
    <w:p w14:paraId="73901C3A" w14:textId="77777777" w:rsidR="004F189C" w:rsidRDefault="004F189C" w:rsidP="004F189C">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Structural Breaks: Addressing the impact of COVID-19 outbreak via appropriate data treatment</w:t>
      </w:r>
    </w:p>
    <w:p w14:paraId="7A97C84A" w14:textId="77777777" w:rsidR="004F189C" w:rsidRDefault="004F189C" w:rsidP="004F189C">
      <w:pPr>
        <w:pStyle w:val="Heading3"/>
      </w:pPr>
      <w:bookmarkStart w:id="663" w:name="_Toc211557150"/>
      <w:bookmarkStart w:id="664" w:name="_Toc211587346"/>
      <w:bookmarkStart w:id="665" w:name="_Toc211595362"/>
      <w:r w:rsidRPr="001E18B8">
        <w:t>Model Configuration</w:t>
      </w:r>
      <w:bookmarkEnd w:id="663"/>
      <w:bookmarkEnd w:id="664"/>
      <w:bookmarkEnd w:id="665"/>
    </w:p>
    <w:p w14:paraId="2BEBBC64" w14:textId="77777777" w:rsidR="004F189C" w:rsidRDefault="004F189C" w:rsidP="004F189C"/>
    <w:p w14:paraId="0DA70566" w14:textId="77777777" w:rsidR="004F189C" w:rsidRDefault="004F189C" w:rsidP="004F189C">
      <w:r w:rsidRPr="00042E42">
        <w:rPr>
          <w:noProof/>
        </w:rPr>
        <w:drawing>
          <wp:inline distT="0" distB="0" distL="0" distR="0" wp14:anchorId="5FB179C0" wp14:editId="36989D95">
            <wp:extent cx="5731510" cy="2408424"/>
            <wp:effectExtent l="0" t="0" r="2540" b="0"/>
            <wp:docPr id="113516998"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998" name="Picture 2" descr="A screen shot of a computer program&#10;&#10;AI-generated content may be incorrect."/>
                    <pic:cNvPicPr>
                      <a:picLocks noChangeAspect="1" noChangeArrowheads="1"/>
                    </pic:cNvPicPr>
                  </pic:nvPicPr>
                  <pic:blipFill rotWithShape="1">
                    <a:blip r:embed="rId97">
                      <a:extLst>
                        <a:ext uri="{28A0092B-C50C-407E-A947-70E740481C1C}">
                          <a14:useLocalDpi xmlns:a14="http://schemas.microsoft.com/office/drawing/2010/main" val="0"/>
                        </a:ext>
                      </a:extLst>
                    </a:blip>
                    <a:srcRect t="60688"/>
                    <a:stretch>
                      <a:fillRect/>
                    </a:stretch>
                  </pic:blipFill>
                  <pic:spPr bwMode="auto">
                    <a:xfrm>
                      <a:off x="0" y="0"/>
                      <a:ext cx="5731510" cy="2408424"/>
                    </a:xfrm>
                    <a:prstGeom prst="rect">
                      <a:avLst/>
                    </a:prstGeom>
                    <a:noFill/>
                    <a:ln>
                      <a:noFill/>
                    </a:ln>
                    <a:extLst>
                      <a:ext uri="{53640926-AAD7-44D8-BBD7-CCE9431645EC}">
                        <a14:shadowObscured xmlns:a14="http://schemas.microsoft.com/office/drawing/2010/main"/>
                      </a:ext>
                    </a:extLst>
                  </pic:spPr>
                </pic:pic>
              </a:graphicData>
            </a:graphic>
          </wp:inline>
        </w:drawing>
      </w:r>
    </w:p>
    <w:p w14:paraId="5B86CEF4" w14:textId="77777777" w:rsidR="004F189C" w:rsidRDefault="004F189C" w:rsidP="004F189C"/>
    <w:p w14:paraId="5DBE499F" w14:textId="77777777" w:rsidR="004F189C" w:rsidRPr="0049679D" w:rsidRDefault="004F189C" w:rsidP="004F189C">
      <w:pPr>
        <w:pStyle w:val="Heading3"/>
      </w:pPr>
      <w:bookmarkStart w:id="666" w:name="_Toc211557151"/>
      <w:bookmarkStart w:id="667" w:name="_Toc211587347"/>
      <w:bookmarkStart w:id="668" w:name="_Toc211595363"/>
      <w:r w:rsidRPr="0049679D">
        <w:t>Key Components:</w:t>
      </w:r>
      <w:bookmarkEnd w:id="666"/>
      <w:bookmarkEnd w:id="667"/>
      <w:bookmarkEnd w:id="668"/>
    </w:p>
    <w:p w14:paraId="681B3093" w14:textId="77777777" w:rsidR="004F189C" w:rsidRPr="0049679D" w:rsidRDefault="004F189C" w:rsidP="004F189C">
      <w:pPr>
        <w:jc w:val="both"/>
        <w:rPr>
          <w:rFonts w:ascii="Times New Roman" w:hAnsi="Times New Roman" w:cs="Times New Roman"/>
          <w:sz w:val="24"/>
          <w:szCs w:val="24"/>
        </w:rPr>
      </w:pPr>
    </w:p>
    <w:p w14:paraId="7623731B"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Automatic lag selection: Selection of best number of lags based on AIC</w:t>
      </w:r>
    </w:p>
    <w:p w14:paraId="4903CEBD"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xml:space="preserve">• Data transformation: Log and scale/standardize in order to </w:t>
      </w:r>
      <w:proofErr w:type="spellStart"/>
      <w:r w:rsidRPr="005A3F9C">
        <w:rPr>
          <w:rFonts w:ascii="Times New Roman" w:hAnsi="Times New Roman" w:cs="Times New Roman"/>
          <w:sz w:val="24"/>
          <w:szCs w:val="24"/>
        </w:rPr>
        <w:t>stationarize</w:t>
      </w:r>
      <w:proofErr w:type="spellEnd"/>
      <w:r w:rsidRPr="005A3F9C">
        <w:rPr>
          <w:rFonts w:ascii="Times New Roman" w:hAnsi="Times New Roman" w:cs="Times New Roman"/>
          <w:sz w:val="24"/>
          <w:szCs w:val="24"/>
        </w:rPr>
        <w:t xml:space="preserve">. </w:t>
      </w:r>
    </w:p>
    <w:p w14:paraId="321F1349"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xml:space="preserve">• Seasonal Differencing: 12-month seasonal adjustment </w:t>
      </w:r>
    </w:p>
    <w:p w14:paraId="6D339D33" w14:textId="77777777" w:rsidR="004F189C" w:rsidRPr="0049679D"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Holdout Validation: Out-of-sample performance testing</w:t>
      </w:r>
    </w:p>
    <w:p w14:paraId="7022AAE1" w14:textId="77777777" w:rsidR="004F189C" w:rsidRDefault="004F189C" w:rsidP="004F189C">
      <w:pPr>
        <w:pStyle w:val="Heading1"/>
      </w:pPr>
    </w:p>
    <w:p w14:paraId="7D027597" w14:textId="77777777" w:rsidR="004F189C" w:rsidRPr="00A04058" w:rsidRDefault="004F189C" w:rsidP="004F189C"/>
    <w:p w14:paraId="62662BCC" w14:textId="77777777" w:rsidR="004F189C" w:rsidRPr="0049679D" w:rsidRDefault="004F189C" w:rsidP="004F189C">
      <w:pPr>
        <w:pStyle w:val="Heading2"/>
      </w:pPr>
      <w:bookmarkStart w:id="669" w:name="_Toc211557152"/>
      <w:bookmarkStart w:id="670" w:name="_Toc211587348"/>
      <w:bookmarkStart w:id="671" w:name="_Toc211595364"/>
      <w:r w:rsidRPr="0049679D">
        <w:t>Technologies and Libraries</w:t>
      </w:r>
      <w:bookmarkEnd w:id="669"/>
      <w:bookmarkEnd w:id="670"/>
      <w:bookmarkEnd w:id="671"/>
    </w:p>
    <w:p w14:paraId="04AB1A63" w14:textId="77777777" w:rsidR="004F189C" w:rsidRPr="0049679D" w:rsidRDefault="004F189C" w:rsidP="004F189C">
      <w:pPr>
        <w:pStyle w:val="Heading3"/>
      </w:pPr>
      <w:bookmarkStart w:id="672" w:name="_Toc211557153"/>
      <w:bookmarkStart w:id="673" w:name="_Toc211587349"/>
      <w:bookmarkStart w:id="674" w:name="_Toc211595365"/>
      <w:r w:rsidRPr="0049679D">
        <w:t>Core Technologies</w:t>
      </w:r>
      <w:bookmarkEnd w:id="672"/>
      <w:bookmarkEnd w:id="673"/>
      <w:bookmarkEnd w:id="674"/>
    </w:p>
    <w:p w14:paraId="3320034F" w14:textId="77777777" w:rsidR="004F189C" w:rsidRPr="0049679D" w:rsidRDefault="004F189C" w:rsidP="004F189C">
      <w:pPr>
        <w:jc w:val="both"/>
        <w:rPr>
          <w:rFonts w:ascii="Times New Roman" w:hAnsi="Times New Roman" w:cs="Times New Roman"/>
          <w:sz w:val="24"/>
          <w:szCs w:val="24"/>
        </w:rPr>
      </w:pPr>
    </w:p>
    <w:p w14:paraId="6E2BC224"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Python - Primary statistical computing language</w:t>
      </w:r>
    </w:p>
    <w:p w14:paraId="1FC3D41E"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xml:space="preserve">• NumPy : For numerical operations and array calculations </w:t>
      </w:r>
    </w:p>
    <w:p w14:paraId="36AD5240"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xml:space="preserve">• Pandas : For advanced data manipulation and handling time series. </w:t>
      </w:r>
    </w:p>
    <w:p w14:paraId="32392270"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xml:space="preserve">• Matplotlib: Create professional data visualizations and charts </w:t>
      </w:r>
    </w:p>
    <w:p w14:paraId="54EAFD93"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xml:space="preserve">• </w:t>
      </w:r>
      <w:proofErr w:type="spellStart"/>
      <w:r w:rsidRPr="005A3F9C">
        <w:rPr>
          <w:rFonts w:ascii="Times New Roman" w:hAnsi="Times New Roman" w:cs="Times New Roman"/>
          <w:sz w:val="24"/>
          <w:szCs w:val="24"/>
        </w:rPr>
        <w:t>Statsmodels</w:t>
      </w:r>
      <w:proofErr w:type="spellEnd"/>
      <w:r w:rsidRPr="005A3F9C">
        <w:rPr>
          <w:rFonts w:ascii="Times New Roman" w:hAnsi="Times New Roman" w:cs="Times New Roman"/>
          <w:sz w:val="24"/>
          <w:szCs w:val="24"/>
        </w:rPr>
        <w:t xml:space="preserve">: For econometric </w:t>
      </w:r>
      <w:proofErr w:type="spellStart"/>
      <w:r w:rsidRPr="005A3F9C">
        <w:rPr>
          <w:rFonts w:ascii="Times New Roman" w:hAnsi="Times New Roman" w:cs="Times New Roman"/>
          <w:sz w:val="24"/>
          <w:szCs w:val="24"/>
        </w:rPr>
        <w:t>modeling</w:t>
      </w:r>
      <w:proofErr w:type="spellEnd"/>
      <w:r w:rsidRPr="005A3F9C">
        <w:rPr>
          <w:rFonts w:ascii="Times New Roman" w:hAnsi="Times New Roman" w:cs="Times New Roman"/>
          <w:sz w:val="24"/>
          <w:szCs w:val="24"/>
        </w:rPr>
        <w:t xml:space="preserve"> and VAR in python</w:t>
      </w:r>
    </w:p>
    <w:p w14:paraId="560ED6E7" w14:textId="77777777" w:rsidR="004F189C" w:rsidRPr="00135D4F" w:rsidRDefault="004F189C" w:rsidP="004F189C">
      <w:pPr>
        <w:pStyle w:val="Heading3"/>
      </w:pPr>
      <w:bookmarkStart w:id="675" w:name="_Toc211557154"/>
      <w:bookmarkStart w:id="676" w:name="_Toc211587350"/>
      <w:bookmarkStart w:id="677" w:name="_Toc211595366"/>
      <w:r w:rsidRPr="00B16DE8">
        <w:t>Libraries</w:t>
      </w:r>
      <w:bookmarkEnd w:id="675"/>
      <w:bookmarkEnd w:id="676"/>
      <w:bookmarkEnd w:id="677"/>
    </w:p>
    <w:p w14:paraId="12574858" w14:textId="77777777" w:rsidR="004F189C" w:rsidRDefault="004F189C" w:rsidP="004F189C"/>
    <w:p w14:paraId="397F0514" w14:textId="77777777" w:rsidR="004F189C" w:rsidRPr="00135D4F" w:rsidRDefault="004F189C" w:rsidP="004F189C">
      <w:r w:rsidRPr="00135D4F">
        <w:rPr>
          <w:noProof/>
        </w:rPr>
        <w:drawing>
          <wp:inline distT="0" distB="0" distL="0" distR="0" wp14:anchorId="17E22703" wp14:editId="59FF5550">
            <wp:extent cx="5731510" cy="3196622"/>
            <wp:effectExtent l="0" t="0" r="2540" b="3810"/>
            <wp:docPr id="767217896"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7896" name="Picture 4" descr="A screen shot of a computer program&#10;&#10;AI-generated content may be incorrect."/>
                    <pic:cNvPicPr>
                      <a:picLocks noChangeAspect="1" noChangeArrowheads="1"/>
                    </pic:cNvPicPr>
                  </pic:nvPicPr>
                  <pic:blipFill rotWithShape="1">
                    <a:blip r:embed="rId97">
                      <a:extLst>
                        <a:ext uri="{28A0092B-C50C-407E-A947-70E740481C1C}">
                          <a14:useLocalDpi xmlns:a14="http://schemas.microsoft.com/office/drawing/2010/main" val="0"/>
                        </a:ext>
                      </a:extLst>
                    </a:blip>
                    <a:srcRect b="47823"/>
                    <a:stretch>
                      <a:fillRect/>
                    </a:stretch>
                  </pic:blipFill>
                  <pic:spPr bwMode="auto">
                    <a:xfrm>
                      <a:off x="0" y="0"/>
                      <a:ext cx="5731510" cy="3196622"/>
                    </a:xfrm>
                    <a:prstGeom prst="rect">
                      <a:avLst/>
                    </a:prstGeom>
                    <a:noFill/>
                    <a:ln>
                      <a:noFill/>
                    </a:ln>
                    <a:extLst>
                      <a:ext uri="{53640926-AAD7-44D8-BBD7-CCE9431645EC}">
                        <a14:shadowObscured xmlns:a14="http://schemas.microsoft.com/office/drawing/2010/main"/>
                      </a:ext>
                    </a:extLst>
                  </pic:spPr>
                </pic:pic>
              </a:graphicData>
            </a:graphic>
          </wp:inline>
        </w:drawing>
      </w:r>
    </w:p>
    <w:p w14:paraId="58F29114" w14:textId="77777777" w:rsidR="004F189C" w:rsidRDefault="004F189C" w:rsidP="004F189C"/>
    <w:p w14:paraId="6CB48AAC" w14:textId="77777777" w:rsidR="004F189C" w:rsidRPr="00B16DE8" w:rsidRDefault="004F189C" w:rsidP="004F189C">
      <w:pPr>
        <w:pStyle w:val="Heading3"/>
      </w:pPr>
      <w:bookmarkStart w:id="678" w:name="_Toc211557155"/>
      <w:bookmarkStart w:id="679" w:name="_Toc211587351"/>
      <w:bookmarkStart w:id="680" w:name="_Toc211595367"/>
      <w:r w:rsidRPr="00B16DE8">
        <w:t>Additional Modules</w:t>
      </w:r>
      <w:bookmarkEnd w:id="678"/>
      <w:bookmarkEnd w:id="679"/>
      <w:bookmarkEnd w:id="680"/>
    </w:p>
    <w:p w14:paraId="6538E397"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xml:space="preserve">• Warnings: Exception designs, failure alert handling </w:t>
      </w:r>
    </w:p>
    <w:p w14:paraId="5280027A"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xml:space="preserve">• </w:t>
      </w:r>
      <w:proofErr w:type="spellStart"/>
      <w:r w:rsidRPr="005A3F9C">
        <w:rPr>
          <w:rFonts w:ascii="Times New Roman" w:hAnsi="Times New Roman" w:cs="Times New Roman"/>
          <w:sz w:val="24"/>
          <w:szCs w:val="24"/>
        </w:rPr>
        <w:t>DateTime</w:t>
      </w:r>
      <w:proofErr w:type="spellEnd"/>
      <w:r w:rsidRPr="005A3F9C">
        <w:rPr>
          <w:rFonts w:ascii="Times New Roman" w:hAnsi="Times New Roman" w:cs="Times New Roman"/>
          <w:sz w:val="24"/>
          <w:szCs w:val="24"/>
        </w:rPr>
        <w:t xml:space="preserve"> Processing: Complex handling of datetime data </w:t>
      </w:r>
    </w:p>
    <w:p w14:paraId="13EBEE5F" w14:textId="77777777" w:rsidR="004F189C" w:rsidRDefault="004F189C" w:rsidP="004F189C">
      <w:pPr>
        <w:jc w:val="both"/>
        <w:rPr>
          <w:rFonts w:ascii="Times New Roman" w:hAnsi="Times New Roman" w:cs="Times New Roman"/>
          <w:sz w:val="24"/>
          <w:szCs w:val="24"/>
        </w:rPr>
      </w:pPr>
      <w:r w:rsidRPr="005A3F9C">
        <w:rPr>
          <w:rFonts w:ascii="Times New Roman" w:hAnsi="Times New Roman" w:cs="Times New Roman"/>
          <w:sz w:val="24"/>
          <w:szCs w:val="24"/>
        </w:rPr>
        <w:t>• Statistical functions: Model evaluation and validation</w:t>
      </w:r>
    </w:p>
    <w:p w14:paraId="5D246324" w14:textId="77777777" w:rsidR="004F189C" w:rsidRDefault="004F189C" w:rsidP="004F189C">
      <w:pPr>
        <w:jc w:val="both"/>
        <w:rPr>
          <w:rFonts w:ascii="Times New Roman" w:hAnsi="Times New Roman" w:cs="Times New Roman"/>
          <w:sz w:val="24"/>
          <w:szCs w:val="24"/>
        </w:rPr>
      </w:pPr>
    </w:p>
    <w:p w14:paraId="57FC317F" w14:textId="77777777" w:rsidR="004F189C" w:rsidRDefault="004F189C" w:rsidP="004F189C">
      <w:pPr>
        <w:jc w:val="both"/>
        <w:rPr>
          <w:rFonts w:ascii="Times New Roman" w:hAnsi="Times New Roman" w:cs="Times New Roman"/>
          <w:sz w:val="24"/>
          <w:szCs w:val="24"/>
        </w:rPr>
      </w:pPr>
    </w:p>
    <w:p w14:paraId="0103B1AD" w14:textId="77777777" w:rsidR="004F189C" w:rsidRDefault="004F189C" w:rsidP="004F189C">
      <w:pPr>
        <w:jc w:val="both"/>
        <w:rPr>
          <w:rFonts w:ascii="Times New Roman" w:hAnsi="Times New Roman" w:cs="Times New Roman"/>
          <w:sz w:val="24"/>
          <w:szCs w:val="24"/>
        </w:rPr>
      </w:pPr>
    </w:p>
    <w:p w14:paraId="05C3F9D7" w14:textId="77777777" w:rsidR="004F189C" w:rsidRDefault="004F189C" w:rsidP="004F189C">
      <w:pPr>
        <w:jc w:val="both"/>
        <w:rPr>
          <w:rFonts w:ascii="Times New Roman" w:hAnsi="Times New Roman" w:cs="Times New Roman"/>
          <w:sz w:val="24"/>
          <w:szCs w:val="24"/>
        </w:rPr>
      </w:pPr>
    </w:p>
    <w:p w14:paraId="4A54653A" w14:textId="77777777" w:rsidR="004F189C" w:rsidRDefault="004F189C" w:rsidP="004F189C">
      <w:pPr>
        <w:jc w:val="both"/>
        <w:rPr>
          <w:rFonts w:ascii="Times New Roman" w:hAnsi="Times New Roman" w:cs="Times New Roman"/>
          <w:sz w:val="24"/>
          <w:szCs w:val="24"/>
        </w:rPr>
      </w:pPr>
    </w:p>
    <w:p w14:paraId="22BC4948" w14:textId="77777777" w:rsidR="004F189C" w:rsidRDefault="004F189C" w:rsidP="004F189C">
      <w:pPr>
        <w:jc w:val="both"/>
        <w:rPr>
          <w:rFonts w:ascii="Times New Roman" w:hAnsi="Times New Roman" w:cs="Times New Roman"/>
          <w:sz w:val="24"/>
          <w:szCs w:val="24"/>
        </w:rPr>
      </w:pPr>
    </w:p>
    <w:p w14:paraId="0670009A" w14:textId="77777777" w:rsidR="00247664" w:rsidRDefault="00247664" w:rsidP="004F189C">
      <w:pPr>
        <w:jc w:val="both"/>
        <w:rPr>
          <w:rFonts w:ascii="Times New Roman" w:hAnsi="Times New Roman" w:cs="Times New Roman"/>
          <w:sz w:val="24"/>
          <w:szCs w:val="24"/>
        </w:rPr>
      </w:pPr>
    </w:p>
    <w:p w14:paraId="3A330545" w14:textId="77777777" w:rsidR="00247664" w:rsidRDefault="00247664" w:rsidP="004F189C">
      <w:pPr>
        <w:jc w:val="both"/>
        <w:rPr>
          <w:rFonts w:ascii="Times New Roman" w:hAnsi="Times New Roman" w:cs="Times New Roman"/>
          <w:sz w:val="24"/>
          <w:szCs w:val="24"/>
        </w:rPr>
      </w:pPr>
    </w:p>
    <w:p w14:paraId="7BACD0C0" w14:textId="77777777" w:rsidR="00247664" w:rsidRDefault="00247664" w:rsidP="004F189C">
      <w:pPr>
        <w:jc w:val="both"/>
        <w:rPr>
          <w:rFonts w:ascii="Times New Roman" w:hAnsi="Times New Roman" w:cs="Times New Roman"/>
          <w:sz w:val="24"/>
          <w:szCs w:val="24"/>
        </w:rPr>
      </w:pPr>
    </w:p>
    <w:p w14:paraId="0DC9D8BB" w14:textId="77777777" w:rsidR="00247664" w:rsidRDefault="00247664" w:rsidP="004F189C">
      <w:pPr>
        <w:jc w:val="both"/>
        <w:rPr>
          <w:rFonts w:ascii="Times New Roman" w:hAnsi="Times New Roman" w:cs="Times New Roman"/>
          <w:sz w:val="24"/>
          <w:szCs w:val="24"/>
        </w:rPr>
      </w:pPr>
    </w:p>
    <w:p w14:paraId="06D15DFB" w14:textId="77777777" w:rsidR="00247664" w:rsidRDefault="00247664" w:rsidP="004F189C">
      <w:pPr>
        <w:jc w:val="both"/>
        <w:rPr>
          <w:rFonts w:ascii="Times New Roman" w:hAnsi="Times New Roman" w:cs="Times New Roman"/>
          <w:sz w:val="24"/>
          <w:szCs w:val="24"/>
        </w:rPr>
      </w:pPr>
    </w:p>
    <w:p w14:paraId="438917DE" w14:textId="77777777" w:rsidR="00247664" w:rsidRDefault="00247664" w:rsidP="004F189C">
      <w:pPr>
        <w:jc w:val="both"/>
        <w:rPr>
          <w:rFonts w:ascii="Times New Roman" w:hAnsi="Times New Roman" w:cs="Times New Roman"/>
          <w:sz w:val="24"/>
          <w:szCs w:val="24"/>
        </w:rPr>
      </w:pPr>
    </w:p>
    <w:p w14:paraId="39E11759" w14:textId="77777777" w:rsidR="00247664" w:rsidRDefault="00247664" w:rsidP="004F189C">
      <w:pPr>
        <w:jc w:val="both"/>
        <w:rPr>
          <w:rFonts w:ascii="Times New Roman" w:hAnsi="Times New Roman" w:cs="Times New Roman"/>
          <w:sz w:val="24"/>
          <w:szCs w:val="24"/>
        </w:rPr>
      </w:pPr>
    </w:p>
    <w:p w14:paraId="1FDA23BE" w14:textId="77777777" w:rsidR="00247664" w:rsidRDefault="00247664" w:rsidP="004F189C">
      <w:pPr>
        <w:jc w:val="both"/>
        <w:rPr>
          <w:rFonts w:ascii="Times New Roman" w:hAnsi="Times New Roman" w:cs="Times New Roman"/>
          <w:sz w:val="24"/>
          <w:szCs w:val="24"/>
        </w:rPr>
      </w:pPr>
    </w:p>
    <w:p w14:paraId="45EF3B2A" w14:textId="77777777" w:rsidR="00247664" w:rsidRDefault="00247664" w:rsidP="004F189C">
      <w:pPr>
        <w:jc w:val="both"/>
        <w:rPr>
          <w:rFonts w:ascii="Times New Roman" w:hAnsi="Times New Roman" w:cs="Times New Roman"/>
          <w:sz w:val="24"/>
          <w:szCs w:val="24"/>
        </w:rPr>
      </w:pPr>
    </w:p>
    <w:p w14:paraId="2C541644" w14:textId="77777777" w:rsidR="004F189C" w:rsidRDefault="004F189C" w:rsidP="004F189C">
      <w:pPr>
        <w:jc w:val="both"/>
        <w:rPr>
          <w:rFonts w:ascii="Times New Roman" w:hAnsi="Times New Roman" w:cs="Times New Roman"/>
          <w:sz w:val="24"/>
          <w:szCs w:val="24"/>
        </w:rPr>
      </w:pPr>
    </w:p>
    <w:p w14:paraId="30E6F0A4" w14:textId="77777777" w:rsidR="004F189C" w:rsidRDefault="004F189C" w:rsidP="004F189C">
      <w:pPr>
        <w:pStyle w:val="Heading2"/>
      </w:pPr>
      <w:bookmarkStart w:id="681" w:name="_Toc211557156"/>
      <w:bookmarkStart w:id="682" w:name="_Toc211587352"/>
      <w:bookmarkStart w:id="683" w:name="_Toc211595368"/>
      <w:r w:rsidRPr="00974717">
        <w:t>Advanced Data Processing Pipeline</w:t>
      </w:r>
      <w:bookmarkEnd w:id="681"/>
      <w:bookmarkEnd w:id="682"/>
      <w:bookmarkEnd w:id="683"/>
    </w:p>
    <w:p w14:paraId="26AA976D" w14:textId="77777777" w:rsidR="004F189C" w:rsidRPr="00974717" w:rsidRDefault="004F189C" w:rsidP="004F189C">
      <w:pPr>
        <w:pStyle w:val="Heading3"/>
      </w:pPr>
      <w:bookmarkStart w:id="684" w:name="_Toc211557157"/>
      <w:bookmarkStart w:id="685" w:name="_Toc211587353"/>
      <w:bookmarkStart w:id="686" w:name="_Toc211595369"/>
      <w:r w:rsidRPr="00974717">
        <w:t>Data Import and Preprocessing</w:t>
      </w:r>
      <w:bookmarkEnd w:id="684"/>
      <w:bookmarkEnd w:id="685"/>
      <w:bookmarkEnd w:id="686"/>
    </w:p>
    <w:p w14:paraId="797FEDE3" w14:textId="77777777" w:rsidR="004F189C" w:rsidRDefault="004F189C" w:rsidP="004F189C">
      <w:pPr>
        <w:jc w:val="both"/>
        <w:rPr>
          <w:rFonts w:ascii="Times New Roman" w:hAnsi="Times New Roman" w:cs="Times New Roman"/>
          <w:sz w:val="24"/>
          <w:szCs w:val="24"/>
        </w:rPr>
      </w:pPr>
      <w:r w:rsidRPr="00AC65EA">
        <w:rPr>
          <w:rFonts w:ascii="Times New Roman" w:hAnsi="Times New Roman" w:cs="Times New Roman"/>
          <w:sz w:val="24"/>
          <w:szCs w:val="24"/>
        </w:rPr>
        <w:t xml:space="preserve">• Source: Accommodation Data Programme (ADP) CSV from TEIC-MBIE </w:t>
      </w:r>
    </w:p>
    <w:p w14:paraId="3BD60DA2" w14:textId="77777777" w:rsidR="004F189C" w:rsidRDefault="004F189C" w:rsidP="004F189C">
      <w:pPr>
        <w:jc w:val="both"/>
        <w:rPr>
          <w:rFonts w:ascii="Times New Roman" w:hAnsi="Times New Roman" w:cs="Times New Roman"/>
          <w:sz w:val="24"/>
          <w:szCs w:val="24"/>
        </w:rPr>
      </w:pPr>
      <w:r w:rsidRPr="00AC65EA">
        <w:rPr>
          <w:rFonts w:ascii="Times New Roman" w:hAnsi="Times New Roman" w:cs="Times New Roman"/>
          <w:sz w:val="24"/>
          <w:szCs w:val="24"/>
        </w:rPr>
        <w:t xml:space="preserve">• Multi-Series Processing: Automatic consolidation of total, international and domestic guest </w:t>
      </w:r>
      <w:r>
        <w:rPr>
          <w:rFonts w:ascii="Times New Roman" w:hAnsi="Times New Roman" w:cs="Times New Roman"/>
          <w:sz w:val="24"/>
          <w:szCs w:val="24"/>
        </w:rPr>
        <w:t xml:space="preserve">    </w:t>
      </w:r>
      <w:r w:rsidRPr="00AC65EA">
        <w:rPr>
          <w:rFonts w:ascii="Times New Roman" w:hAnsi="Times New Roman" w:cs="Times New Roman"/>
          <w:sz w:val="24"/>
          <w:szCs w:val="24"/>
        </w:rPr>
        <w:t xml:space="preserve">nights </w:t>
      </w:r>
    </w:p>
    <w:p w14:paraId="1DD5D68C" w14:textId="77777777" w:rsidR="004F189C" w:rsidRDefault="004F189C" w:rsidP="004F189C">
      <w:pPr>
        <w:jc w:val="both"/>
        <w:rPr>
          <w:rFonts w:ascii="Times New Roman" w:hAnsi="Times New Roman" w:cs="Times New Roman"/>
          <w:sz w:val="24"/>
          <w:szCs w:val="24"/>
        </w:rPr>
      </w:pPr>
      <w:r w:rsidRPr="00AC65EA">
        <w:rPr>
          <w:rFonts w:ascii="Times New Roman" w:hAnsi="Times New Roman" w:cs="Times New Roman"/>
          <w:sz w:val="24"/>
          <w:szCs w:val="24"/>
        </w:rPr>
        <w:t xml:space="preserve">• Date Processing: Flexible and strong for datetime conversion with month-end frequency alignment </w:t>
      </w:r>
    </w:p>
    <w:p w14:paraId="2F947268" w14:textId="77777777" w:rsidR="004F189C" w:rsidRDefault="004F189C" w:rsidP="004F189C">
      <w:pPr>
        <w:jc w:val="both"/>
        <w:rPr>
          <w:rFonts w:ascii="Times New Roman" w:hAnsi="Times New Roman" w:cs="Times New Roman"/>
          <w:sz w:val="24"/>
          <w:szCs w:val="24"/>
        </w:rPr>
      </w:pPr>
      <w:r w:rsidRPr="00AC65EA">
        <w:rPr>
          <w:rFonts w:ascii="Times New Roman" w:hAnsi="Times New Roman" w:cs="Times New Roman"/>
          <w:sz w:val="24"/>
          <w:szCs w:val="24"/>
        </w:rPr>
        <w:t>•Missing Data Treatment: Intelligent handling of incomplete records and data gaps</w:t>
      </w:r>
    </w:p>
    <w:p w14:paraId="6CF5C670" w14:textId="77777777" w:rsidR="004F189C" w:rsidRDefault="004F189C" w:rsidP="004F189C">
      <w:pPr>
        <w:jc w:val="both"/>
        <w:rPr>
          <w:rFonts w:ascii="Times New Roman" w:hAnsi="Times New Roman" w:cs="Times New Roman"/>
          <w:sz w:val="24"/>
          <w:szCs w:val="24"/>
        </w:rPr>
      </w:pPr>
    </w:p>
    <w:p w14:paraId="2BCA9B8B" w14:textId="77777777" w:rsidR="004F189C" w:rsidRDefault="004F189C" w:rsidP="004F189C">
      <w:pPr>
        <w:jc w:val="both"/>
        <w:rPr>
          <w:rFonts w:ascii="Times New Roman" w:hAnsi="Times New Roman" w:cs="Times New Roman"/>
          <w:sz w:val="24"/>
          <w:szCs w:val="24"/>
        </w:rPr>
      </w:pPr>
    </w:p>
    <w:p w14:paraId="16BDE9DB" w14:textId="77777777" w:rsidR="004F189C" w:rsidRDefault="004F189C" w:rsidP="004F189C">
      <w:pPr>
        <w:jc w:val="both"/>
        <w:rPr>
          <w:rFonts w:ascii="Times New Roman" w:hAnsi="Times New Roman" w:cs="Times New Roman"/>
          <w:sz w:val="24"/>
          <w:szCs w:val="24"/>
        </w:rPr>
      </w:pPr>
      <w:r w:rsidRPr="0000224F">
        <w:rPr>
          <w:rFonts w:ascii="Times New Roman" w:hAnsi="Times New Roman" w:cs="Times New Roman"/>
          <w:noProof/>
          <w:sz w:val="24"/>
          <w:szCs w:val="24"/>
        </w:rPr>
        <w:drawing>
          <wp:inline distT="0" distB="0" distL="0" distR="0" wp14:anchorId="3378B2E2" wp14:editId="38735341">
            <wp:extent cx="3642194" cy="1890573"/>
            <wp:effectExtent l="0" t="0" r="0" b="0"/>
            <wp:docPr id="1243054665"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54665" name="Picture 6" descr="A screen shot of a computer program&#10;&#10;AI-generated content may be incorrect."/>
                    <pic:cNvPicPr>
                      <a:picLocks noChangeAspect="1" noChangeArrowheads="1"/>
                    </pic:cNvPicPr>
                  </pic:nvPicPr>
                  <pic:blipFill rotWithShape="1">
                    <a:blip r:embed="rId97">
                      <a:extLst>
                        <a:ext uri="{28A0092B-C50C-407E-A947-70E740481C1C}">
                          <a14:useLocalDpi xmlns:a14="http://schemas.microsoft.com/office/drawing/2010/main" val="0"/>
                        </a:ext>
                      </a:extLst>
                    </a:blip>
                    <a:srcRect t="51439"/>
                    <a:stretch>
                      <a:fillRect/>
                    </a:stretch>
                  </pic:blipFill>
                  <pic:spPr bwMode="auto">
                    <a:xfrm>
                      <a:off x="0" y="0"/>
                      <a:ext cx="3648264" cy="1893724"/>
                    </a:xfrm>
                    <a:prstGeom prst="rect">
                      <a:avLst/>
                    </a:prstGeom>
                    <a:noFill/>
                    <a:ln>
                      <a:noFill/>
                    </a:ln>
                    <a:extLst>
                      <a:ext uri="{53640926-AAD7-44D8-BBD7-CCE9431645EC}">
                        <a14:shadowObscured xmlns:a14="http://schemas.microsoft.com/office/drawing/2010/main"/>
                      </a:ext>
                    </a:extLst>
                  </pic:spPr>
                </pic:pic>
              </a:graphicData>
            </a:graphic>
          </wp:inline>
        </w:drawing>
      </w:r>
    </w:p>
    <w:p w14:paraId="0EC13F8B" w14:textId="77777777" w:rsidR="004F189C" w:rsidRDefault="004F189C" w:rsidP="004F189C">
      <w:pPr>
        <w:jc w:val="both"/>
        <w:rPr>
          <w:rFonts w:ascii="Times New Roman" w:hAnsi="Times New Roman" w:cs="Times New Roman"/>
          <w:sz w:val="24"/>
          <w:szCs w:val="24"/>
        </w:rPr>
      </w:pPr>
    </w:p>
    <w:p w14:paraId="26AF67D4" w14:textId="77777777" w:rsidR="004F189C" w:rsidRPr="0077514C" w:rsidRDefault="004F189C" w:rsidP="004F189C">
      <w:pPr>
        <w:jc w:val="both"/>
        <w:rPr>
          <w:rFonts w:ascii="Times New Roman" w:hAnsi="Times New Roman" w:cs="Times New Roman"/>
          <w:sz w:val="24"/>
          <w:szCs w:val="24"/>
        </w:rPr>
      </w:pPr>
      <w:r w:rsidRPr="0077514C">
        <w:rPr>
          <w:rFonts w:ascii="Times New Roman" w:hAnsi="Times New Roman" w:cs="Times New Roman"/>
          <w:noProof/>
          <w:sz w:val="24"/>
          <w:szCs w:val="24"/>
        </w:rPr>
        <w:drawing>
          <wp:inline distT="0" distB="0" distL="0" distR="0" wp14:anchorId="3B4DC592" wp14:editId="31A14D87">
            <wp:extent cx="5731510" cy="3656965"/>
            <wp:effectExtent l="0" t="0" r="2540" b="635"/>
            <wp:docPr id="860398863" name="Picture 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8863" name="Picture 8" descr="A screen shot of a computer code&#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656965"/>
                    </a:xfrm>
                    <a:prstGeom prst="rect">
                      <a:avLst/>
                    </a:prstGeom>
                    <a:noFill/>
                    <a:ln>
                      <a:noFill/>
                    </a:ln>
                  </pic:spPr>
                </pic:pic>
              </a:graphicData>
            </a:graphic>
          </wp:inline>
        </w:drawing>
      </w:r>
    </w:p>
    <w:p w14:paraId="322EE990" w14:textId="77777777" w:rsidR="004F189C" w:rsidRDefault="004F189C" w:rsidP="004F189C">
      <w:pPr>
        <w:jc w:val="both"/>
        <w:rPr>
          <w:rFonts w:ascii="Times New Roman" w:hAnsi="Times New Roman" w:cs="Times New Roman"/>
          <w:sz w:val="24"/>
          <w:szCs w:val="24"/>
        </w:rPr>
      </w:pPr>
    </w:p>
    <w:p w14:paraId="4CC2FFF8" w14:textId="77777777" w:rsidR="004F189C" w:rsidRDefault="004F189C" w:rsidP="004F189C">
      <w:pPr>
        <w:jc w:val="both"/>
        <w:rPr>
          <w:rFonts w:ascii="Times New Roman" w:hAnsi="Times New Roman" w:cs="Times New Roman"/>
          <w:sz w:val="24"/>
          <w:szCs w:val="24"/>
        </w:rPr>
      </w:pPr>
    </w:p>
    <w:p w14:paraId="6FE2B1F2" w14:textId="77777777" w:rsidR="004F189C" w:rsidRPr="0000224F" w:rsidRDefault="004F189C" w:rsidP="004F189C">
      <w:pPr>
        <w:jc w:val="both"/>
        <w:rPr>
          <w:rFonts w:ascii="Times New Roman" w:hAnsi="Times New Roman" w:cs="Times New Roman"/>
          <w:sz w:val="24"/>
          <w:szCs w:val="24"/>
        </w:rPr>
      </w:pPr>
    </w:p>
    <w:p w14:paraId="66D17D7C" w14:textId="77777777" w:rsidR="004F189C" w:rsidRPr="00974717" w:rsidRDefault="004F189C" w:rsidP="004F189C">
      <w:pPr>
        <w:jc w:val="both"/>
        <w:rPr>
          <w:rFonts w:ascii="Times New Roman" w:hAnsi="Times New Roman" w:cs="Times New Roman"/>
          <w:sz w:val="24"/>
          <w:szCs w:val="24"/>
        </w:rPr>
      </w:pPr>
    </w:p>
    <w:p w14:paraId="0DC7DF88" w14:textId="77777777" w:rsidR="004F189C" w:rsidRDefault="004F189C" w:rsidP="004F189C">
      <w:pPr>
        <w:pStyle w:val="Heading3"/>
      </w:pPr>
      <w:bookmarkStart w:id="687" w:name="_Toc211557158"/>
      <w:bookmarkStart w:id="688" w:name="_Toc211587354"/>
      <w:bookmarkStart w:id="689" w:name="_Toc211595370"/>
      <w:r w:rsidRPr="00E121DD">
        <w:t>Data Transformation and Standardization</w:t>
      </w:r>
      <w:bookmarkEnd w:id="687"/>
      <w:bookmarkEnd w:id="688"/>
      <w:bookmarkEnd w:id="689"/>
    </w:p>
    <w:p w14:paraId="47D723F2" w14:textId="77777777" w:rsidR="004F189C" w:rsidRDefault="004F189C" w:rsidP="004F189C"/>
    <w:p w14:paraId="238AD5F4" w14:textId="77777777" w:rsidR="004F189C" w:rsidRPr="00826F6F" w:rsidRDefault="004F189C" w:rsidP="004F189C">
      <w:r w:rsidRPr="003B6813">
        <w:rPr>
          <w:noProof/>
        </w:rPr>
        <w:drawing>
          <wp:inline distT="0" distB="0" distL="0" distR="0" wp14:anchorId="14280591" wp14:editId="5E6A5721">
            <wp:extent cx="5731510" cy="1044575"/>
            <wp:effectExtent l="0" t="0" r="2540" b="3175"/>
            <wp:docPr id="98088311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83114" name="Picture 1" descr="A computer screen with text&#10;&#10;AI-generated content may be incorrect."/>
                    <pic:cNvPicPr/>
                  </pic:nvPicPr>
                  <pic:blipFill rotWithShape="1">
                    <a:blip r:embed="rId99"/>
                    <a:srcRect b="5325"/>
                    <a:stretch>
                      <a:fillRect/>
                    </a:stretch>
                  </pic:blipFill>
                  <pic:spPr>
                    <a:xfrm>
                      <a:off x="0" y="0"/>
                      <a:ext cx="5731510" cy="1044575"/>
                    </a:xfrm>
                    <a:prstGeom prst="rect">
                      <a:avLst/>
                    </a:prstGeom>
                  </pic:spPr>
                </pic:pic>
              </a:graphicData>
            </a:graphic>
          </wp:inline>
        </w:drawing>
      </w:r>
    </w:p>
    <w:p w14:paraId="203EBFB8" w14:textId="77777777" w:rsidR="004F189C" w:rsidRPr="00A04058" w:rsidRDefault="004F189C" w:rsidP="004F189C">
      <w:pPr>
        <w:pStyle w:val="Heading4"/>
        <w:rPr>
          <w:sz w:val="24"/>
          <w:szCs w:val="24"/>
        </w:rPr>
      </w:pPr>
      <w:bookmarkStart w:id="690" w:name="_Toc211557159"/>
      <w:r w:rsidRPr="00A04058">
        <w:rPr>
          <w:sz w:val="24"/>
          <w:szCs w:val="24"/>
        </w:rPr>
        <w:t>Key Processing Steps</w:t>
      </w:r>
      <w:bookmarkEnd w:id="690"/>
    </w:p>
    <w:p w14:paraId="224DB3A9" w14:textId="77777777" w:rsidR="004F189C" w:rsidRDefault="004F189C" w:rsidP="004F189C">
      <w:pPr>
        <w:rPr>
          <w:rFonts w:ascii="Times New Roman" w:hAnsi="Times New Roman" w:cs="Times New Roman"/>
          <w:sz w:val="24"/>
          <w:szCs w:val="24"/>
        </w:rPr>
      </w:pPr>
      <w:r w:rsidRPr="00AC65EA">
        <w:rPr>
          <w:rFonts w:ascii="Times New Roman" w:hAnsi="Times New Roman" w:cs="Times New Roman"/>
          <w:sz w:val="24"/>
          <w:szCs w:val="24"/>
        </w:rPr>
        <w:t>• Log Transformation: This post shows variance stabilization via log(1+x) transformation.</w:t>
      </w:r>
    </w:p>
    <w:p w14:paraId="19F22E9E" w14:textId="77777777" w:rsidR="004F189C" w:rsidRDefault="004F189C" w:rsidP="004F189C">
      <w:pPr>
        <w:rPr>
          <w:rFonts w:ascii="Times New Roman" w:hAnsi="Times New Roman" w:cs="Times New Roman"/>
          <w:sz w:val="24"/>
          <w:szCs w:val="24"/>
        </w:rPr>
      </w:pPr>
      <w:r w:rsidRPr="00AC65EA">
        <w:rPr>
          <w:rFonts w:ascii="Times New Roman" w:hAnsi="Times New Roman" w:cs="Times New Roman"/>
          <w:sz w:val="24"/>
          <w:szCs w:val="24"/>
        </w:rPr>
        <w:t xml:space="preserve"> • Normalization: Z-score normalization for comparison between series </w:t>
      </w:r>
    </w:p>
    <w:p w14:paraId="7AF31D2A" w14:textId="77777777" w:rsidR="004F189C" w:rsidRDefault="004F189C" w:rsidP="004F189C">
      <w:pPr>
        <w:rPr>
          <w:rFonts w:ascii="Times New Roman" w:hAnsi="Times New Roman" w:cs="Times New Roman"/>
          <w:sz w:val="24"/>
          <w:szCs w:val="24"/>
        </w:rPr>
      </w:pPr>
      <w:r w:rsidRPr="00AC65EA">
        <w:rPr>
          <w:rFonts w:ascii="Times New Roman" w:hAnsi="Times New Roman" w:cs="Times New Roman"/>
          <w:sz w:val="24"/>
          <w:szCs w:val="24"/>
        </w:rPr>
        <w:t xml:space="preserve">• Seasonal Differencing – 12 months differencing to make the time series stationary. </w:t>
      </w:r>
    </w:p>
    <w:p w14:paraId="5BB2D62F" w14:textId="77777777" w:rsidR="004F189C" w:rsidRDefault="004F189C" w:rsidP="004F189C">
      <w:pPr>
        <w:rPr>
          <w:rFonts w:ascii="Times New Roman" w:hAnsi="Times New Roman" w:cs="Times New Roman"/>
          <w:sz w:val="24"/>
          <w:szCs w:val="24"/>
        </w:rPr>
      </w:pPr>
      <w:r w:rsidRPr="00AC65EA">
        <w:rPr>
          <w:rFonts w:ascii="Times New Roman" w:hAnsi="Times New Roman" w:cs="Times New Roman"/>
          <w:sz w:val="24"/>
          <w:szCs w:val="24"/>
        </w:rPr>
        <w:t>•Data Validation: Comprehensive checks for data integrity and completeness</w:t>
      </w:r>
    </w:p>
    <w:p w14:paraId="76CFA1B6" w14:textId="77777777" w:rsidR="004F189C" w:rsidRDefault="004F189C" w:rsidP="004F189C">
      <w:pPr>
        <w:rPr>
          <w:rFonts w:ascii="Times New Roman" w:hAnsi="Times New Roman" w:cs="Times New Roman"/>
          <w:sz w:val="24"/>
          <w:szCs w:val="24"/>
        </w:rPr>
      </w:pPr>
    </w:p>
    <w:p w14:paraId="167BBEC0" w14:textId="77777777" w:rsidR="004F189C" w:rsidRPr="007A5F64" w:rsidRDefault="004F189C" w:rsidP="004F189C">
      <w:r w:rsidRPr="007A5F64">
        <w:rPr>
          <w:noProof/>
        </w:rPr>
        <w:drawing>
          <wp:inline distT="0" distB="0" distL="0" distR="0" wp14:anchorId="309D6375" wp14:editId="20FD4A82">
            <wp:extent cx="5731510" cy="3937000"/>
            <wp:effectExtent l="0" t="0" r="2540" b="6350"/>
            <wp:docPr id="1808255126"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5126" name="Picture 10" descr="A screen shot of a computer program&#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937000"/>
                    </a:xfrm>
                    <a:prstGeom prst="rect">
                      <a:avLst/>
                    </a:prstGeom>
                    <a:noFill/>
                    <a:ln>
                      <a:noFill/>
                    </a:ln>
                  </pic:spPr>
                </pic:pic>
              </a:graphicData>
            </a:graphic>
          </wp:inline>
        </w:drawing>
      </w:r>
    </w:p>
    <w:p w14:paraId="24519A80" w14:textId="77777777" w:rsidR="004F189C" w:rsidRDefault="004F189C" w:rsidP="004F189C"/>
    <w:p w14:paraId="69A0F6AA" w14:textId="77777777" w:rsidR="004F189C" w:rsidRPr="007A5F64" w:rsidRDefault="004F189C" w:rsidP="004F189C">
      <w:r w:rsidRPr="007A5F64">
        <w:rPr>
          <w:noProof/>
        </w:rPr>
        <w:drawing>
          <wp:inline distT="0" distB="0" distL="0" distR="0" wp14:anchorId="30203040" wp14:editId="5DE7C49D">
            <wp:extent cx="5731510" cy="3964305"/>
            <wp:effectExtent l="0" t="0" r="2540" b="0"/>
            <wp:docPr id="1512597958"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7958" name="Picture 12" descr="A screen shot of a computer code&#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964305"/>
                    </a:xfrm>
                    <a:prstGeom prst="rect">
                      <a:avLst/>
                    </a:prstGeom>
                    <a:noFill/>
                    <a:ln>
                      <a:noFill/>
                    </a:ln>
                  </pic:spPr>
                </pic:pic>
              </a:graphicData>
            </a:graphic>
          </wp:inline>
        </w:drawing>
      </w:r>
    </w:p>
    <w:p w14:paraId="5F23D39D" w14:textId="77777777" w:rsidR="004F189C" w:rsidRDefault="004F189C" w:rsidP="004F189C"/>
    <w:p w14:paraId="7C7A1189" w14:textId="77777777" w:rsidR="004F189C" w:rsidRPr="00A04058" w:rsidRDefault="004F189C" w:rsidP="004F189C">
      <w:pPr>
        <w:pStyle w:val="Heading2"/>
      </w:pPr>
      <w:bookmarkStart w:id="691" w:name="_Toc211557160"/>
      <w:bookmarkStart w:id="692" w:name="_Toc211587355"/>
      <w:bookmarkStart w:id="693" w:name="_Toc211595371"/>
      <w:r w:rsidRPr="00A04058">
        <w:t>Model-Ready Dataset Preparation</w:t>
      </w:r>
      <w:bookmarkEnd w:id="691"/>
      <w:bookmarkEnd w:id="692"/>
      <w:bookmarkEnd w:id="693"/>
    </w:p>
    <w:p w14:paraId="71FFBD5C" w14:textId="77777777" w:rsidR="004F189C" w:rsidRDefault="004F189C" w:rsidP="004F189C"/>
    <w:p w14:paraId="7B1077B7" w14:textId="77777777" w:rsidR="004F189C" w:rsidRDefault="004F189C" w:rsidP="004F189C">
      <w:pPr>
        <w:rPr>
          <w:rFonts w:ascii="Times New Roman" w:hAnsi="Times New Roman" w:cs="Times New Roman"/>
          <w:sz w:val="24"/>
          <w:szCs w:val="24"/>
        </w:rPr>
      </w:pPr>
      <w:r w:rsidRPr="00AC65EA">
        <w:rPr>
          <w:rFonts w:ascii="Times New Roman" w:hAnsi="Times New Roman" w:cs="Times New Roman"/>
          <w:sz w:val="24"/>
          <w:szCs w:val="24"/>
        </w:rPr>
        <w:t>• Full Month+ Range Generation: Full temporal coverage with correct indexing</w:t>
      </w:r>
    </w:p>
    <w:p w14:paraId="41CDAD14" w14:textId="77777777" w:rsidR="004F189C" w:rsidRDefault="004F189C" w:rsidP="004F189C">
      <w:pPr>
        <w:rPr>
          <w:rFonts w:ascii="Times New Roman" w:hAnsi="Times New Roman" w:cs="Times New Roman"/>
          <w:sz w:val="24"/>
          <w:szCs w:val="24"/>
        </w:rPr>
      </w:pPr>
      <w:r w:rsidRPr="00AC65EA">
        <w:rPr>
          <w:rFonts w:ascii="Times New Roman" w:hAnsi="Times New Roman" w:cs="Times New Roman"/>
          <w:sz w:val="24"/>
          <w:szCs w:val="24"/>
        </w:rPr>
        <w:t xml:space="preserve">• Forward/Backward Fill: Impute missing values with previous or next observation. </w:t>
      </w:r>
    </w:p>
    <w:p w14:paraId="0A75AD03" w14:textId="77777777" w:rsidR="004F189C" w:rsidRDefault="004F189C" w:rsidP="004F189C">
      <w:pPr>
        <w:rPr>
          <w:rFonts w:ascii="Times New Roman" w:hAnsi="Times New Roman" w:cs="Times New Roman"/>
          <w:sz w:val="24"/>
          <w:szCs w:val="24"/>
        </w:rPr>
      </w:pPr>
      <w:r w:rsidRPr="00AC65EA">
        <w:rPr>
          <w:rFonts w:ascii="Times New Roman" w:hAnsi="Times New Roman" w:cs="Times New Roman"/>
          <w:sz w:val="24"/>
          <w:szCs w:val="24"/>
        </w:rPr>
        <w:t>• Train-Test Split: Methodological holdout for sound validation</w:t>
      </w:r>
    </w:p>
    <w:p w14:paraId="5F7B1046" w14:textId="77777777" w:rsidR="004F189C" w:rsidRDefault="004F189C" w:rsidP="004F189C">
      <w:pPr>
        <w:pStyle w:val="Heading1"/>
      </w:pPr>
    </w:p>
    <w:p w14:paraId="0F2C3283" w14:textId="77777777" w:rsidR="004F189C" w:rsidRDefault="004F189C" w:rsidP="004F189C">
      <w:pPr>
        <w:pStyle w:val="Heading1"/>
      </w:pPr>
    </w:p>
    <w:p w14:paraId="2D9A8057" w14:textId="77777777" w:rsidR="004F189C" w:rsidRDefault="004F189C" w:rsidP="004F189C">
      <w:pPr>
        <w:pStyle w:val="Heading1"/>
      </w:pPr>
    </w:p>
    <w:p w14:paraId="294DE65D" w14:textId="77777777" w:rsidR="004F189C" w:rsidRDefault="004F189C" w:rsidP="004F189C">
      <w:pPr>
        <w:pStyle w:val="Heading1"/>
      </w:pPr>
    </w:p>
    <w:p w14:paraId="35F14816" w14:textId="77777777" w:rsidR="00247664" w:rsidRPr="00247664" w:rsidRDefault="00247664" w:rsidP="00247664">
      <w:pPr>
        <w:rPr>
          <w:lang w:eastAsia="en-US"/>
        </w:rPr>
      </w:pPr>
    </w:p>
    <w:p w14:paraId="2C8B5261" w14:textId="77777777" w:rsidR="004F189C" w:rsidRDefault="004F189C" w:rsidP="004F189C">
      <w:pPr>
        <w:pStyle w:val="Heading2"/>
      </w:pPr>
      <w:bookmarkStart w:id="694" w:name="_Toc211557161"/>
      <w:bookmarkStart w:id="695" w:name="_Toc211587356"/>
      <w:bookmarkStart w:id="696" w:name="_Toc211595372"/>
      <w:r w:rsidRPr="00DF049B">
        <w:t>Advanced Model Implementation</w:t>
      </w:r>
      <w:bookmarkEnd w:id="694"/>
      <w:bookmarkEnd w:id="695"/>
      <w:bookmarkEnd w:id="696"/>
    </w:p>
    <w:p w14:paraId="77E42FD9" w14:textId="77777777" w:rsidR="004F189C" w:rsidRDefault="004F189C" w:rsidP="004F189C">
      <w:pPr>
        <w:pStyle w:val="Heading2"/>
      </w:pPr>
      <w:bookmarkStart w:id="697" w:name="_Toc211557162"/>
      <w:bookmarkStart w:id="698" w:name="_Toc211587357"/>
      <w:bookmarkStart w:id="699" w:name="_Toc211595373"/>
      <w:r>
        <w:t>Model Training and Validation</w:t>
      </w:r>
      <w:bookmarkEnd w:id="697"/>
      <w:bookmarkEnd w:id="698"/>
      <w:bookmarkEnd w:id="699"/>
    </w:p>
    <w:p w14:paraId="080C8528" w14:textId="77777777" w:rsidR="004F189C" w:rsidRDefault="004F189C" w:rsidP="004F189C">
      <w:pPr>
        <w:jc w:val="both"/>
        <w:rPr>
          <w:rFonts w:ascii="Times New Roman" w:hAnsi="Times New Roman" w:cs="Times New Roman"/>
          <w:sz w:val="24"/>
          <w:szCs w:val="24"/>
        </w:rPr>
      </w:pPr>
      <w:r w:rsidRPr="00795B53">
        <w:rPr>
          <w:rFonts w:ascii="Times New Roman" w:hAnsi="Times New Roman" w:cs="Times New Roman"/>
          <w:sz w:val="24"/>
          <w:szCs w:val="24"/>
        </w:rPr>
        <w:t>The</w:t>
      </w:r>
      <w:r>
        <w:rPr>
          <w:rFonts w:ascii="Times New Roman" w:hAnsi="Times New Roman" w:cs="Times New Roman"/>
          <w:sz w:val="24"/>
          <w:szCs w:val="24"/>
        </w:rPr>
        <w:t xml:space="preserve"> </w:t>
      </w:r>
      <w:r w:rsidRPr="00795B53">
        <w:rPr>
          <w:rFonts w:ascii="Times New Roman" w:hAnsi="Times New Roman" w:cs="Times New Roman"/>
          <w:sz w:val="24"/>
          <w:szCs w:val="24"/>
        </w:rPr>
        <w:t>VAR model implementation includes sophisticated validation and performance measurement:</w:t>
      </w:r>
    </w:p>
    <w:p w14:paraId="635D039B" w14:textId="77777777" w:rsidR="004F189C" w:rsidRDefault="004F189C" w:rsidP="004F189C">
      <w:pPr>
        <w:jc w:val="both"/>
        <w:rPr>
          <w:rFonts w:ascii="Times New Roman" w:hAnsi="Times New Roman" w:cs="Times New Roman"/>
          <w:sz w:val="24"/>
          <w:szCs w:val="24"/>
        </w:rPr>
      </w:pPr>
    </w:p>
    <w:p w14:paraId="0260345E" w14:textId="77777777" w:rsidR="004F189C" w:rsidRPr="00795B53" w:rsidRDefault="004F189C" w:rsidP="004F189C">
      <w:pPr>
        <w:pStyle w:val="Heading3"/>
      </w:pPr>
      <w:bookmarkStart w:id="700" w:name="_Toc211557163"/>
      <w:bookmarkStart w:id="701" w:name="_Toc211587358"/>
      <w:bookmarkStart w:id="702" w:name="_Toc211595374"/>
      <w:r w:rsidRPr="00795B53">
        <w:t>Automatic Model Selection</w:t>
      </w:r>
      <w:bookmarkEnd w:id="700"/>
      <w:bookmarkEnd w:id="701"/>
      <w:bookmarkEnd w:id="702"/>
    </w:p>
    <w:p w14:paraId="3FC5B292" w14:textId="77777777" w:rsidR="004F189C" w:rsidRDefault="004F189C" w:rsidP="004F189C">
      <w:pPr>
        <w:rPr>
          <w:rFonts w:ascii="Times New Roman" w:hAnsi="Times New Roman" w:cs="Times New Roman"/>
          <w:sz w:val="24"/>
          <w:szCs w:val="24"/>
        </w:rPr>
      </w:pPr>
    </w:p>
    <w:p w14:paraId="1E605C44" w14:textId="77777777" w:rsidR="004F189C" w:rsidRDefault="004F189C" w:rsidP="004F189C">
      <w:pPr>
        <w:rPr>
          <w:rFonts w:ascii="Times New Roman" w:hAnsi="Times New Roman" w:cs="Times New Roman"/>
          <w:sz w:val="24"/>
          <w:szCs w:val="24"/>
        </w:rPr>
      </w:pPr>
      <w:r w:rsidRPr="005C202A">
        <w:rPr>
          <w:rFonts w:ascii="Times New Roman" w:hAnsi="Times New Roman" w:cs="Times New Roman"/>
          <w:noProof/>
          <w:sz w:val="24"/>
          <w:szCs w:val="24"/>
        </w:rPr>
        <w:drawing>
          <wp:inline distT="0" distB="0" distL="0" distR="0" wp14:anchorId="1F6EB22C" wp14:editId="74B6147A">
            <wp:extent cx="5731510" cy="1004570"/>
            <wp:effectExtent l="0" t="0" r="2540" b="5080"/>
            <wp:docPr id="189444559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45596" name="Picture 1" descr="A computer code on a black background&#10;&#10;AI-generated content may be incorrect."/>
                    <pic:cNvPicPr/>
                  </pic:nvPicPr>
                  <pic:blipFill>
                    <a:blip r:embed="rId102"/>
                    <a:stretch>
                      <a:fillRect/>
                    </a:stretch>
                  </pic:blipFill>
                  <pic:spPr>
                    <a:xfrm>
                      <a:off x="0" y="0"/>
                      <a:ext cx="5731510" cy="1004570"/>
                    </a:xfrm>
                    <a:prstGeom prst="rect">
                      <a:avLst/>
                    </a:prstGeom>
                  </pic:spPr>
                </pic:pic>
              </a:graphicData>
            </a:graphic>
          </wp:inline>
        </w:drawing>
      </w:r>
    </w:p>
    <w:p w14:paraId="71C06348" w14:textId="77777777" w:rsidR="004F189C" w:rsidRDefault="004F189C" w:rsidP="004F189C">
      <w:pPr>
        <w:rPr>
          <w:rFonts w:ascii="Times New Roman" w:hAnsi="Times New Roman" w:cs="Times New Roman"/>
          <w:sz w:val="24"/>
          <w:szCs w:val="24"/>
        </w:rPr>
      </w:pPr>
    </w:p>
    <w:p w14:paraId="7CADC567" w14:textId="77777777" w:rsidR="004F189C" w:rsidRPr="005C202A" w:rsidRDefault="004F189C" w:rsidP="00414796">
      <w:pPr>
        <w:pStyle w:val="ListParagraph"/>
        <w:numPr>
          <w:ilvl w:val="0"/>
          <w:numId w:val="68"/>
        </w:numPr>
        <w:spacing w:after="0" w:line="276" w:lineRule="auto"/>
        <w:jc w:val="both"/>
        <w:rPr>
          <w:rFonts w:ascii="Times New Roman" w:hAnsi="Times New Roman" w:cs="Times New Roman"/>
          <w:sz w:val="24"/>
          <w:szCs w:val="24"/>
        </w:rPr>
      </w:pPr>
      <w:r w:rsidRPr="005C202A">
        <w:rPr>
          <w:rFonts w:ascii="Times New Roman" w:hAnsi="Times New Roman" w:cs="Times New Roman"/>
          <w:sz w:val="24"/>
          <w:szCs w:val="24"/>
        </w:rPr>
        <w:t>AIC-based lag order selection with maximum lag constraints</w:t>
      </w:r>
    </w:p>
    <w:p w14:paraId="317AF130" w14:textId="77777777" w:rsidR="004F189C" w:rsidRPr="005C202A" w:rsidRDefault="004F189C" w:rsidP="00414796">
      <w:pPr>
        <w:pStyle w:val="ListParagraph"/>
        <w:numPr>
          <w:ilvl w:val="0"/>
          <w:numId w:val="68"/>
        </w:numPr>
        <w:spacing w:after="0" w:line="276" w:lineRule="auto"/>
        <w:jc w:val="both"/>
        <w:rPr>
          <w:rFonts w:ascii="Times New Roman" w:hAnsi="Times New Roman" w:cs="Times New Roman"/>
          <w:sz w:val="24"/>
          <w:szCs w:val="24"/>
        </w:rPr>
      </w:pPr>
      <w:r w:rsidRPr="005C202A">
        <w:rPr>
          <w:rFonts w:ascii="Times New Roman" w:hAnsi="Times New Roman" w:cs="Times New Roman"/>
          <w:sz w:val="24"/>
          <w:szCs w:val="24"/>
        </w:rPr>
        <w:t>Robust error handling for singular matrices and convergence issues</w:t>
      </w:r>
    </w:p>
    <w:p w14:paraId="54838026" w14:textId="77777777" w:rsidR="004F189C" w:rsidRDefault="004F189C" w:rsidP="00414796">
      <w:pPr>
        <w:pStyle w:val="ListParagraph"/>
        <w:numPr>
          <w:ilvl w:val="0"/>
          <w:numId w:val="68"/>
        </w:numPr>
        <w:spacing w:after="0" w:line="276" w:lineRule="auto"/>
        <w:jc w:val="both"/>
        <w:rPr>
          <w:rFonts w:ascii="Times New Roman" w:hAnsi="Times New Roman" w:cs="Times New Roman"/>
          <w:sz w:val="24"/>
          <w:szCs w:val="24"/>
        </w:rPr>
      </w:pPr>
      <w:r w:rsidRPr="005C202A">
        <w:rPr>
          <w:rFonts w:ascii="Times New Roman" w:hAnsi="Times New Roman" w:cs="Times New Roman"/>
          <w:sz w:val="24"/>
          <w:szCs w:val="24"/>
        </w:rPr>
        <w:t>Fallback mechanisms for model stability</w:t>
      </w:r>
    </w:p>
    <w:p w14:paraId="53D8171B" w14:textId="77777777" w:rsidR="004F189C" w:rsidRDefault="004F189C" w:rsidP="004F189C">
      <w:pPr>
        <w:jc w:val="both"/>
        <w:rPr>
          <w:rFonts w:ascii="Times New Roman" w:hAnsi="Times New Roman" w:cs="Times New Roman"/>
          <w:sz w:val="24"/>
          <w:szCs w:val="24"/>
        </w:rPr>
      </w:pPr>
    </w:p>
    <w:p w14:paraId="23FB56D4" w14:textId="77777777" w:rsidR="004F189C" w:rsidRDefault="004F189C" w:rsidP="004F189C">
      <w:pPr>
        <w:pStyle w:val="Heading3"/>
      </w:pPr>
      <w:bookmarkStart w:id="703" w:name="_Toc211557164"/>
      <w:bookmarkStart w:id="704" w:name="_Toc211587359"/>
      <w:bookmarkStart w:id="705" w:name="_Toc211595375"/>
      <w:r w:rsidRPr="006E179B">
        <w:t>Model Fitting Process</w:t>
      </w:r>
      <w:bookmarkEnd w:id="703"/>
      <w:bookmarkEnd w:id="704"/>
      <w:bookmarkEnd w:id="705"/>
    </w:p>
    <w:p w14:paraId="7C3ECBB1" w14:textId="77777777" w:rsidR="004F189C" w:rsidRDefault="004F189C" w:rsidP="004F189C">
      <w:r w:rsidRPr="005B1721">
        <w:rPr>
          <w:noProof/>
        </w:rPr>
        <w:drawing>
          <wp:inline distT="0" distB="0" distL="0" distR="0" wp14:anchorId="083C8C00" wp14:editId="15D3A342">
            <wp:extent cx="5315692" cy="581106"/>
            <wp:effectExtent l="0" t="0" r="0" b="9525"/>
            <wp:docPr id="11451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43256" name=""/>
                    <pic:cNvPicPr/>
                  </pic:nvPicPr>
                  <pic:blipFill>
                    <a:blip r:embed="rId103"/>
                    <a:stretch>
                      <a:fillRect/>
                    </a:stretch>
                  </pic:blipFill>
                  <pic:spPr>
                    <a:xfrm>
                      <a:off x="0" y="0"/>
                      <a:ext cx="5315692" cy="581106"/>
                    </a:xfrm>
                    <a:prstGeom prst="rect">
                      <a:avLst/>
                    </a:prstGeom>
                  </pic:spPr>
                </pic:pic>
              </a:graphicData>
            </a:graphic>
          </wp:inline>
        </w:drawing>
      </w:r>
    </w:p>
    <w:p w14:paraId="10194CD9" w14:textId="77777777" w:rsidR="004F189C" w:rsidRDefault="004F189C" w:rsidP="004F189C"/>
    <w:p w14:paraId="35A5EAF0" w14:textId="77777777" w:rsidR="004F189C" w:rsidRDefault="004F189C" w:rsidP="004F189C">
      <w:pPr>
        <w:pStyle w:val="Heading3"/>
      </w:pPr>
      <w:bookmarkStart w:id="706" w:name="_Toc211557165"/>
      <w:bookmarkStart w:id="707" w:name="_Toc211587360"/>
      <w:bookmarkStart w:id="708" w:name="_Toc211595376"/>
      <w:r w:rsidRPr="00275CBF">
        <w:t>Performance Metrics Suite</w:t>
      </w:r>
      <w:bookmarkEnd w:id="706"/>
      <w:bookmarkEnd w:id="707"/>
      <w:bookmarkEnd w:id="708"/>
    </w:p>
    <w:p w14:paraId="3932C551" w14:textId="77777777" w:rsidR="004F189C" w:rsidRDefault="004F189C" w:rsidP="004F189C">
      <w:r w:rsidRPr="002E4A74">
        <w:rPr>
          <w:noProof/>
        </w:rPr>
        <w:drawing>
          <wp:anchor distT="0" distB="0" distL="114300" distR="114300" simplePos="0" relativeHeight="251653632" behindDoc="0" locked="0" layoutInCell="1" allowOverlap="1" wp14:anchorId="732AEAD9" wp14:editId="508078CC">
            <wp:simplePos x="0" y="0"/>
            <wp:positionH relativeFrom="margin">
              <wp:posOffset>1356360</wp:posOffset>
            </wp:positionH>
            <wp:positionV relativeFrom="paragraph">
              <wp:posOffset>0</wp:posOffset>
            </wp:positionV>
            <wp:extent cx="2605405" cy="4358640"/>
            <wp:effectExtent l="0" t="0" r="4445" b="3810"/>
            <wp:wrapTopAndBottom/>
            <wp:docPr id="689434623"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4623" name="Picture 1" descr="A screen shot of a black screen&#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2605405" cy="4358640"/>
                    </a:xfrm>
                    <a:prstGeom prst="rect">
                      <a:avLst/>
                    </a:prstGeom>
                  </pic:spPr>
                </pic:pic>
              </a:graphicData>
            </a:graphic>
          </wp:anchor>
        </w:drawing>
      </w:r>
    </w:p>
    <w:p w14:paraId="6BC87CE1" w14:textId="77777777" w:rsidR="004F189C" w:rsidRDefault="004F189C" w:rsidP="004F189C"/>
    <w:p w14:paraId="056BB662" w14:textId="77777777" w:rsidR="004F189C" w:rsidRPr="00507E35" w:rsidRDefault="004F189C" w:rsidP="00414796">
      <w:pPr>
        <w:pStyle w:val="ListParagraph"/>
        <w:numPr>
          <w:ilvl w:val="0"/>
          <w:numId w:val="69"/>
        </w:numPr>
        <w:spacing w:after="0" w:line="276" w:lineRule="auto"/>
        <w:jc w:val="both"/>
        <w:rPr>
          <w:rFonts w:ascii="Times New Roman" w:hAnsi="Times New Roman" w:cs="Times New Roman"/>
          <w:sz w:val="24"/>
          <w:szCs w:val="24"/>
        </w:rPr>
      </w:pPr>
      <w:r w:rsidRPr="00507E35">
        <w:rPr>
          <w:rFonts w:ascii="Times New Roman" w:hAnsi="Times New Roman" w:cs="Times New Roman"/>
          <w:sz w:val="24"/>
          <w:szCs w:val="24"/>
        </w:rPr>
        <w:t>RMSE: Root Mean Square Error for magnitude assessment</w:t>
      </w:r>
    </w:p>
    <w:p w14:paraId="10407DC9" w14:textId="77777777" w:rsidR="004F189C" w:rsidRPr="00507E35" w:rsidRDefault="004F189C" w:rsidP="00414796">
      <w:pPr>
        <w:pStyle w:val="ListParagraph"/>
        <w:numPr>
          <w:ilvl w:val="0"/>
          <w:numId w:val="69"/>
        </w:numPr>
        <w:spacing w:after="0" w:line="276" w:lineRule="auto"/>
        <w:jc w:val="both"/>
        <w:rPr>
          <w:rFonts w:ascii="Times New Roman" w:hAnsi="Times New Roman" w:cs="Times New Roman"/>
          <w:sz w:val="24"/>
          <w:szCs w:val="24"/>
        </w:rPr>
      </w:pPr>
      <w:r w:rsidRPr="00507E35">
        <w:rPr>
          <w:rFonts w:ascii="Times New Roman" w:hAnsi="Times New Roman" w:cs="Times New Roman"/>
          <w:sz w:val="24"/>
          <w:szCs w:val="24"/>
        </w:rPr>
        <w:t>MAE: Mean Absolute Error for robust accuracy measurement</w:t>
      </w:r>
    </w:p>
    <w:p w14:paraId="152633A1" w14:textId="77777777" w:rsidR="004F189C" w:rsidRPr="00507E35" w:rsidRDefault="004F189C" w:rsidP="00414796">
      <w:pPr>
        <w:pStyle w:val="ListParagraph"/>
        <w:numPr>
          <w:ilvl w:val="0"/>
          <w:numId w:val="69"/>
        </w:numPr>
        <w:spacing w:after="0" w:line="276" w:lineRule="auto"/>
        <w:jc w:val="both"/>
        <w:rPr>
          <w:rFonts w:ascii="Times New Roman" w:hAnsi="Times New Roman" w:cs="Times New Roman"/>
          <w:sz w:val="24"/>
          <w:szCs w:val="24"/>
        </w:rPr>
      </w:pPr>
      <w:r w:rsidRPr="00507E35">
        <w:rPr>
          <w:rFonts w:ascii="Times New Roman" w:hAnsi="Times New Roman" w:cs="Times New Roman"/>
          <w:sz w:val="24"/>
          <w:szCs w:val="24"/>
        </w:rPr>
        <w:t>MAPE: Mean Absolute Percentage Error for scale-independent evaluation</w:t>
      </w:r>
    </w:p>
    <w:p w14:paraId="75977663" w14:textId="77777777" w:rsidR="004F189C" w:rsidRDefault="004F189C" w:rsidP="00414796">
      <w:pPr>
        <w:pStyle w:val="ListParagraph"/>
        <w:numPr>
          <w:ilvl w:val="0"/>
          <w:numId w:val="69"/>
        </w:numPr>
        <w:spacing w:after="0" w:line="276" w:lineRule="auto"/>
        <w:jc w:val="both"/>
        <w:rPr>
          <w:rFonts w:ascii="Times New Roman" w:hAnsi="Times New Roman" w:cs="Times New Roman"/>
          <w:sz w:val="24"/>
          <w:szCs w:val="24"/>
        </w:rPr>
      </w:pPr>
      <w:proofErr w:type="spellStart"/>
      <w:r w:rsidRPr="00507E35">
        <w:rPr>
          <w:rFonts w:ascii="Times New Roman" w:hAnsi="Times New Roman" w:cs="Times New Roman"/>
          <w:sz w:val="24"/>
          <w:szCs w:val="24"/>
        </w:rPr>
        <w:t>sMAPE</w:t>
      </w:r>
      <w:proofErr w:type="spellEnd"/>
      <w:r w:rsidRPr="00507E35">
        <w:rPr>
          <w:rFonts w:ascii="Times New Roman" w:hAnsi="Times New Roman" w:cs="Times New Roman"/>
          <w:sz w:val="24"/>
          <w:szCs w:val="24"/>
        </w:rPr>
        <w:t>: Symmetric MAPE for balanced performance assessment</w:t>
      </w:r>
    </w:p>
    <w:p w14:paraId="4EA59812" w14:textId="77777777" w:rsidR="004F189C" w:rsidRDefault="004F189C" w:rsidP="004F189C">
      <w:pPr>
        <w:jc w:val="both"/>
        <w:rPr>
          <w:rFonts w:ascii="Times New Roman" w:hAnsi="Times New Roman" w:cs="Times New Roman"/>
          <w:sz w:val="24"/>
          <w:szCs w:val="24"/>
        </w:rPr>
      </w:pPr>
    </w:p>
    <w:p w14:paraId="41C7B7CA" w14:textId="77777777" w:rsidR="004F189C" w:rsidRPr="008610AD" w:rsidRDefault="004F189C" w:rsidP="004F189C">
      <w:pPr>
        <w:jc w:val="both"/>
        <w:rPr>
          <w:rFonts w:ascii="Times New Roman" w:hAnsi="Times New Roman" w:cs="Times New Roman"/>
          <w:sz w:val="24"/>
          <w:szCs w:val="24"/>
        </w:rPr>
      </w:pPr>
      <w:r w:rsidRPr="008610AD">
        <w:rPr>
          <w:rFonts w:ascii="Times New Roman" w:hAnsi="Times New Roman" w:cs="Times New Roman"/>
          <w:noProof/>
          <w:sz w:val="24"/>
          <w:szCs w:val="24"/>
        </w:rPr>
        <w:drawing>
          <wp:inline distT="0" distB="0" distL="0" distR="0" wp14:anchorId="6BA70E96" wp14:editId="02E78097">
            <wp:extent cx="5731510" cy="3741420"/>
            <wp:effectExtent l="0" t="0" r="2540" b="0"/>
            <wp:docPr id="139229105" name="Picture 1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9105" name="Picture 15" descr="A computer screen shot of a program code&#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741420"/>
                    </a:xfrm>
                    <a:prstGeom prst="rect">
                      <a:avLst/>
                    </a:prstGeom>
                    <a:noFill/>
                    <a:ln>
                      <a:noFill/>
                    </a:ln>
                  </pic:spPr>
                </pic:pic>
              </a:graphicData>
            </a:graphic>
          </wp:inline>
        </w:drawing>
      </w:r>
    </w:p>
    <w:p w14:paraId="25E2A4A4" w14:textId="77777777" w:rsidR="004F189C" w:rsidRDefault="004F189C" w:rsidP="004F189C">
      <w:pPr>
        <w:jc w:val="both"/>
        <w:rPr>
          <w:rFonts w:ascii="Times New Roman" w:hAnsi="Times New Roman" w:cs="Times New Roman"/>
          <w:sz w:val="24"/>
          <w:szCs w:val="24"/>
        </w:rPr>
      </w:pPr>
    </w:p>
    <w:p w14:paraId="02D2DC68" w14:textId="77777777" w:rsidR="004F189C" w:rsidRPr="00DE5256" w:rsidRDefault="004F189C" w:rsidP="004F189C">
      <w:pPr>
        <w:jc w:val="both"/>
        <w:rPr>
          <w:rFonts w:ascii="Times New Roman" w:hAnsi="Times New Roman" w:cs="Times New Roman"/>
          <w:sz w:val="24"/>
          <w:szCs w:val="24"/>
        </w:rPr>
      </w:pPr>
      <w:r w:rsidRPr="00DE5256">
        <w:rPr>
          <w:rFonts w:ascii="Times New Roman" w:hAnsi="Times New Roman" w:cs="Times New Roman"/>
          <w:noProof/>
          <w:sz w:val="24"/>
          <w:szCs w:val="24"/>
        </w:rPr>
        <w:drawing>
          <wp:inline distT="0" distB="0" distL="0" distR="0" wp14:anchorId="063CCA25" wp14:editId="653A94C6">
            <wp:extent cx="5731510" cy="3175000"/>
            <wp:effectExtent l="0" t="0" r="2540" b="6350"/>
            <wp:docPr id="1326842699" name="Picture 1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42699" name="Picture 17" descr="A screen shot of a computer program&#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6E5E376D" w14:textId="77777777" w:rsidR="004F189C" w:rsidRDefault="004F189C" w:rsidP="004F189C">
      <w:pPr>
        <w:jc w:val="both"/>
        <w:rPr>
          <w:rFonts w:ascii="Times New Roman" w:hAnsi="Times New Roman" w:cs="Times New Roman"/>
          <w:sz w:val="24"/>
          <w:szCs w:val="24"/>
        </w:rPr>
      </w:pPr>
    </w:p>
    <w:p w14:paraId="2F8152E7" w14:textId="77777777" w:rsidR="004F189C" w:rsidRDefault="004F189C" w:rsidP="004F189C">
      <w:pPr>
        <w:jc w:val="both"/>
        <w:rPr>
          <w:rFonts w:ascii="Times New Roman" w:hAnsi="Times New Roman" w:cs="Times New Roman"/>
          <w:sz w:val="24"/>
          <w:szCs w:val="24"/>
        </w:rPr>
      </w:pPr>
    </w:p>
    <w:p w14:paraId="0F562D88" w14:textId="77777777" w:rsidR="004F189C" w:rsidRDefault="004F189C" w:rsidP="004F189C">
      <w:pPr>
        <w:jc w:val="both"/>
        <w:rPr>
          <w:rFonts w:ascii="Times New Roman" w:hAnsi="Times New Roman" w:cs="Times New Roman"/>
          <w:sz w:val="24"/>
          <w:szCs w:val="24"/>
        </w:rPr>
      </w:pPr>
    </w:p>
    <w:p w14:paraId="781D6410" w14:textId="77777777" w:rsidR="004F189C" w:rsidRDefault="004F189C" w:rsidP="004F189C">
      <w:pPr>
        <w:jc w:val="both"/>
        <w:rPr>
          <w:rFonts w:ascii="Times New Roman" w:hAnsi="Times New Roman" w:cs="Times New Roman"/>
          <w:sz w:val="24"/>
          <w:szCs w:val="24"/>
        </w:rPr>
      </w:pPr>
    </w:p>
    <w:p w14:paraId="1A94B9B8" w14:textId="77777777" w:rsidR="004F189C" w:rsidRDefault="004F189C" w:rsidP="004F189C">
      <w:pPr>
        <w:jc w:val="both"/>
        <w:rPr>
          <w:rFonts w:ascii="Times New Roman" w:hAnsi="Times New Roman" w:cs="Times New Roman"/>
          <w:sz w:val="24"/>
          <w:szCs w:val="24"/>
        </w:rPr>
      </w:pPr>
    </w:p>
    <w:p w14:paraId="56A57DB7" w14:textId="77777777" w:rsidR="004F189C" w:rsidRDefault="004F189C" w:rsidP="004F189C">
      <w:pPr>
        <w:jc w:val="both"/>
        <w:rPr>
          <w:rFonts w:ascii="Times New Roman" w:hAnsi="Times New Roman" w:cs="Times New Roman"/>
          <w:sz w:val="24"/>
          <w:szCs w:val="24"/>
        </w:rPr>
      </w:pPr>
    </w:p>
    <w:p w14:paraId="25D4C653" w14:textId="77777777" w:rsidR="004F189C" w:rsidRPr="00DE5256" w:rsidRDefault="004F189C" w:rsidP="004F189C">
      <w:pPr>
        <w:pStyle w:val="Heading3"/>
      </w:pPr>
      <w:bookmarkStart w:id="709" w:name="_Toc211557166"/>
      <w:bookmarkStart w:id="710" w:name="_Toc211587361"/>
      <w:bookmarkStart w:id="711" w:name="_Toc211595377"/>
      <w:r w:rsidRPr="00DE5256">
        <w:t>Forecasting Architecture</w:t>
      </w:r>
      <w:bookmarkEnd w:id="709"/>
      <w:bookmarkEnd w:id="710"/>
      <w:bookmarkEnd w:id="711"/>
    </w:p>
    <w:p w14:paraId="6EC926C1" w14:textId="77777777" w:rsidR="004F189C" w:rsidRPr="00DE5256" w:rsidRDefault="004F189C" w:rsidP="00414796">
      <w:pPr>
        <w:pStyle w:val="ListParagraph"/>
        <w:numPr>
          <w:ilvl w:val="0"/>
          <w:numId w:val="70"/>
        </w:numPr>
        <w:spacing w:after="0" w:line="276" w:lineRule="auto"/>
        <w:jc w:val="both"/>
        <w:rPr>
          <w:rFonts w:ascii="Times New Roman" w:hAnsi="Times New Roman" w:cs="Times New Roman"/>
          <w:sz w:val="24"/>
          <w:szCs w:val="24"/>
        </w:rPr>
      </w:pPr>
      <w:r w:rsidRPr="00DE5256">
        <w:rPr>
          <w:rFonts w:ascii="Times New Roman" w:hAnsi="Times New Roman" w:cs="Times New Roman"/>
          <w:sz w:val="24"/>
          <w:szCs w:val="24"/>
        </w:rPr>
        <w:t>Multi-step Forecasting: 3-month horizon with proper uncertainty propagation</w:t>
      </w:r>
    </w:p>
    <w:p w14:paraId="35E0BAB1" w14:textId="77777777" w:rsidR="004F189C" w:rsidRPr="00DE5256" w:rsidRDefault="004F189C" w:rsidP="00414796">
      <w:pPr>
        <w:pStyle w:val="ListParagraph"/>
        <w:numPr>
          <w:ilvl w:val="0"/>
          <w:numId w:val="70"/>
        </w:numPr>
        <w:spacing w:after="0" w:line="276" w:lineRule="auto"/>
        <w:jc w:val="both"/>
        <w:rPr>
          <w:rFonts w:ascii="Times New Roman" w:hAnsi="Times New Roman" w:cs="Times New Roman"/>
          <w:sz w:val="24"/>
          <w:szCs w:val="24"/>
        </w:rPr>
      </w:pPr>
      <w:r w:rsidRPr="00DE5256">
        <w:rPr>
          <w:rFonts w:ascii="Times New Roman" w:hAnsi="Times New Roman" w:cs="Times New Roman"/>
          <w:sz w:val="24"/>
          <w:szCs w:val="24"/>
        </w:rPr>
        <w:t>Inverse Transformation: Conversion back to original scale with metadata preservation</w:t>
      </w:r>
    </w:p>
    <w:p w14:paraId="0966E674" w14:textId="77777777" w:rsidR="004F189C" w:rsidRDefault="004F189C" w:rsidP="00414796">
      <w:pPr>
        <w:pStyle w:val="ListParagraph"/>
        <w:numPr>
          <w:ilvl w:val="0"/>
          <w:numId w:val="70"/>
        </w:numPr>
        <w:spacing w:after="0" w:line="276" w:lineRule="auto"/>
        <w:jc w:val="both"/>
        <w:rPr>
          <w:rFonts w:ascii="Times New Roman" w:hAnsi="Times New Roman" w:cs="Times New Roman"/>
          <w:sz w:val="24"/>
          <w:szCs w:val="24"/>
        </w:rPr>
      </w:pPr>
      <w:r w:rsidRPr="00DE5256">
        <w:rPr>
          <w:rFonts w:ascii="Times New Roman" w:hAnsi="Times New Roman" w:cs="Times New Roman"/>
          <w:sz w:val="24"/>
          <w:szCs w:val="24"/>
        </w:rPr>
        <w:t>Cross-series Consistency: Ensuring logical relationships between tourism segments</w:t>
      </w:r>
    </w:p>
    <w:p w14:paraId="4BA3B4ED" w14:textId="77777777" w:rsidR="004F189C" w:rsidRDefault="004F189C" w:rsidP="004F189C">
      <w:pPr>
        <w:jc w:val="both"/>
        <w:rPr>
          <w:rFonts w:ascii="Times New Roman" w:hAnsi="Times New Roman" w:cs="Times New Roman"/>
          <w:sz w:val="24"/>
          <w:szCs w:val="24"/>
        </w:rPr>
      </w:pPr>
    </w:p>
    <w:p w14:paraId="6260B832" w14:textId="77777777" w:rsidR="004F189C" w:rsidRPr="000737FF" w:rsidRDefault="004F189C" w:rsidP="004F189C">
      <w:pPr>
        <w:jc w:val="both"/>
        <w:rPr>
          <w:rFonts w:ascii="Times New Roman" w:hAnsi="Times New Roman" w:cs="Times New Roman"/>
          <w:sz w:val="24"/>
          <w:szCs w:val="24"/>
        </w:rPr>
      </w:pPr>
      <w:r w:rsidRPr="000737FF">
        <w:rPr>
          <w:rFonts w:ascii="Times New Roman" w:hAnsi="Times New Roman" w:cs="Times New Roman"/>
          <w:noProof/>
          <w:sz w:val="24"/>
          <w:szCs w:val="24"/>
        </w:rPr>
        <w:drawing>
          <wp:inline distT="0" distB="0" distL="0" distR="0" wp14:anchorId="235CDA7A" wp14:editId="3C3649F8">
            <wp:extent cx="5731510" cy="2129155"/>
            <wp:effectExtent l="0" t="0" r="2540" b="4445"/>
            <wp:docPr id="1912749136" name="Picture 1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49136" name="Picture 19" descr="A screen shot of a computer code&#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129155"/>
                    </a:xfrm>
                    <a:prstGeom prst="rect">
                      <a:avLst/>
                    </a:prstGeom>
                    <a:noFill/>
                    <a:ln>
                      <a:noFill/>
                    </a:ln>
                  </pic:spPr>
                </pic:pic>
              </a:graphicData>
            </a:graphic>
          </wp:inline>
        </w:drawing>
      </w:r>
    </w:p>
    <w:p w14:paraId="338736AC" w14:textId="77777777" w:rsidR="004F189C" w:rsidRDefault="004F189C" w:rsidP="004F189C">
      <w:pPr>
        <w:jc w:val="both"/>
        <w:rPr>
          <w:rFonts w:ascii="Times New Roman" w:hAnsi="Times New Roman" w:cs="Times New Roman"/>
          <w:sz w:val="24"/>
          <w:szCs w:val="24"/>
        </w:rPr>
      </w:pPr>
    </w:p>
    <w:p w14:paraId="65493C86" w14:textId="77777777" w:rsidR="004F189C" w:rsidRDefault="004F189C" w:rsidP="004F189C">
      <w:pPr>
        <w:jc w:val="both"/>
        <w:rPr>
          <w:rFonts w:ascii="Times New Roman" w:hAnsi="Times New Roman" w:cs="Times New Roman"/>
          <w:sz w:val="24"/>
          <w:szCs w:val="24"/>
        </w:rPr>
      </w:pPr>
    </w:p>
    <w:p w14:paraId="45A3CAEE" w14:textId="77777777" w:rsidR="004F189C" w:rsidRDefault="004F189C" w:rsidP="004F189C">
      <w:pPr>
        <w:jc w:val="both"/>
        <w:rPr>
          <w:rFonts w:ascii="Times New Roman" w:hAnsi="Times New Roman" w:cs="Times New Roman"/>
          <w:sz w:val="24"/>
          <w:szCs w:val="24"/>
        </w:rPr>
      </w:pPr>
    </w:p>
    <w:p w14:paraId="37ACD5AB" w14:textId="77777777" w:rsidR="004F189C" w:rsidRDefault="004F189C" w:rsidP="004F189C">
      <w:pPr>
        <w:jc w:val="both"/>
        <w:rPr>
          <w:rFonts w:ascii="Times New Roman" w:hAnsi="Times New Roman" w:cs="Times New Roman"/>
          <w:sz w:val="24"/>
          <w:szCs w:val="24"/>
        </w:rPr>
      </w:pPr>
    </w:p>
    <w:p w14:paraId="7C8DC65A" w14:textId="77777777" w:rsidR="004F189C" w:rsidRDefault="004F189C" w:rsidP="004F189C">
      <w:pPr>
        <w:jc w:val="both"/>
        <w:rPr>
          <w:rFonts w:ascii="Times New Roman" w:hAnsi="Times New Roman" w:cs="Times New Roman"/>
          <w:sz w:val="24"/>
          <w:szCs w:val="24"/>
        </w:rPr>
      </w:pPr>
    </w:p>
    <w:p w14:paraId="65FF649A" w14:textId="77777777" w:rsidR="004F189C" w:rsidRDefault="004F189C" w:rsidP="004F189C">
      <w:pPr>
        <w:jc w:val="both"/>
        <w:rPr>
          <w:rFonts w:ascii="Times New Roman" w:hAnsi="Times New Roman" w:cs="Times New Roman"/>
          <w:sz w:val="24"/>
          <w:szCs w:val="24"/>
        </w:rPr>
      </w:pPr>
    </w:p>
    <w:p w14:paraId="11C3562B" w14:textId="77777777" w:rsidR="004F189C" w:rsidRDefault="004F189C" w:rsidP="004F189C">
      <w:pPr>
        <w:jc w:val="both"/>
        <w:rPr>
          <w:rFonts w:ascii="Times New Roman" w:hAnsi="Times New Roman" w:cs="Times New Roman"/>
          <w:sz w:val="24"/>
          <w:szCs w:val="24"/>
        </w:rPr>
      </w:pPr>
    </w:p>
    <w:p w14:paraId="0DCD6A85" w14:textId="77777777" w:rsidR="004F189C" w:rsidRDefault="004F189C" w:rsidP="004F189C">
      <w:pPr>
        <w:jc w:val="both"/>
        <w:rPr>
          <w:rFonts w:ascii="Times New Roman" w:hAnsi="Times New Roman" w:cs="Times New Roman"/>
          <w:sz w:val="24"/>
          <w:szCs w:val="24"/>
        </w:rPr>
      </w:pPr>
    </w:p>
    <w:p w14:paraId="1C7C1AF4" w14:textId="77777777" w:rsidR="004F189C" w:rsidRDefault="004F189C" w:rsidP="004F189C">
      <w:pPr>
        <w:jc w:val="both"/>
        <w:rPr>
          <w:rFonts w:ascii="Times New Roman" w:hAnsi="Times New Roman" w:cs="Times New Roman"/>
          <w:sz w:val="24"/>
          <w:szCs w:val="24"/>
        </w:rPr>
      </w:pPr>
    </w:p>
    <w:p w14:paraId="6022C3AD" w14:textId="77777777" w:rsidR="004F189C" w:rsidRDefault="004F189C" w:rsidP="004F189C">
      <w:pPr>
        <w:jc w:val="both"/>
        <w:rPr>
          <w:rFonts w:ascii="Times New Roman" w:hAnsi="Times New Roman" w:cs="Times New Roman"/>
          <w:sz w:val="24"/>
          <w:szCs w:val="24"/>
        </w:rPr>
      </w:pPr>
    </w:p>
    <w:p w14:paraId="30B9B72A" w14:textId="77777777" w:rsidR="004F189C" w:rsidRDefault="004F189C" w:rsidP="004F189C">
      <w:pPr>
        <w:jc w:val="both"/>
        <w:rPr>
          <w:rFonts w:ascii="Times New Roman" w:hAnsi="Times New Roman" w:cs="Times New Roman"/>
          <w:sz w:val="24"/>
          <w:szCs w:val="24"/>
        </w:rPr>
      </w:pPr>
    </w:p>
    <w:p w14:paraId="5FB48EA3" w14:textId="77777777" w:rsidR="004F189C" w:rsidRDefault="004F189C" w:rsidP="004F189C">
      <w:pPr>
        <w:jc w:val="both"/>
        <w:rPr>
          <w:rFonts w:ascii="Times New Roman" w:hAnsi="Times New Roman" w:cs="Times New Roman"/>
          <w:sz w:val="24"/>
          <w:szCs w:val="24"/>
        </w:rPr>
      </w:pPr>
    </w:p>
    <w:p w14:paraId="2CD0EEE3" w14:textId="77777777" w:rsidR="004F189C" w:rsidRDefault="004F189C" w:rsidP="004F189C">
      <w:pPr>
        <w:jc w:val="both"/>
        <w:rPr>
          <w:rFonts w:ascii="Times New Roman" w:hAnsi="Times New Roman" w:cs="Times New Roman"/>
          <w:sz w:val="24"/>
          <w:szCs w:val="24"/>
        </w:rPr>
      </w:pPr>
    </w:p>
    <w:p w14:paraId="666954FA" w14:textId="77777777" w:rsidR="004F189C" w:rsidRDefault="004F189C" w:rsidP="004F189C">
      <w:pPr>
        <w:jc w:val="both"/>
        <w:rPr>
          <w:rFonts w:ascii="Times New Roman" w:hAnsi="Times New Roman" w:cs="Times New Roman"/>
          <w:sz w:val="24"/>
          <w:szCs w:val="24"/>
        </w:rPr>
      </w:pPr>
    </w:p>
    <w:p w14:paraId="71EDE4D7" w14:textId="77777777" w:rsidR="004F189C" w:rsidRDefault="004F189C" w:rsidP="004F189C">
      <w:pPr>
        <w:jc w:val="both"/>
        <w:rPr>
          <w:rFonts w:ascii="Times New Roman" w:hAnsi="Times New Roman" w:cs="Times New Roman"/>
          <w:sz w:val="24"/>
          <w:szCs w:val="24"/>
        </w:rPr>
      </w:pPr>
    </w:p>
    <w:p w14:paraId="4E710D22" w14:textId="77777777" w:rsidR="004F189C" w:rsidRDefault="004F189C" w:rsidP="004F189C">
      <w:pPr>
        <w:jc w:val="both"/>
        <w:rPr>
          <w:rFonts w:ascii="Times New Roman" w:hAnsi="Times New Roman" w:cs="Times New Roman"/>
          <w:sz w:val="24"/>
          <w:szCs w:val="24"/>
        </w:rPr>
      </w:pPr>
    </w:p>
    <w:p w14:paraId="6211A319" w14:textId="77777777" w:rsidR="004F189C" w:rsidRDefault="004F189C" w:rsidP="004F189C">
      <w:pPr>
        <w:jc w:val="both"/>
        <w:rPr>
          <w:rFonts w:ascii="Times New Roman" w:hAnsi="Times New Roman" w:cs="Times New Roman"/>
          <w:sz w:val="24"/>
          <w:szCs w:val="24"/>
        </w:rPr>
      </w:pPr>
    </w:p>
    <w:p w14:paraId="59AAD670" w14:textId="77777777" w:rsidR="004F189C" w:rsidRDefault="004F189C" w:rsidP="004F189C">
      <w:pPr>
        <w:jc w:val="both"/>
        <w:rPr>
          <w:rFonts w:ascii="Times New Roman" w:hAnsi="Times New Roman" w:cs="Times New Roman"/>
          <w:sz w:val="24"/>
          <w:szCs w:val="24"/>
        </w:rPr>
      </w:pPr>
    </w:p>
    <w:p w14:paraId="09F17729" w14:textId="77777777" w:rsidR="004F189C" w:rsidRDefault="004F189C" w:rsidP="004F189C">
      <w:pPr>
        <w:jc w:val="both"/>
        <w:rPr>
          <w:rFonts w:ascii="Times New Roman" w:hAnsi="Times New Roman" w:cs="Times New Roman"/>
          <w:sz w:val="24"/>
          <w:szCs w:val="24"/>
        </w:rPr>
      </w:pPr>
    </w:p>
    <w:p w14:paraId="0F7505A9" w14:textId="77777777" w:rsidR="004F189C" w:rsidRDefault="004F189C" w:rsidP="004F189C">
      <w:pPr>
        <w:jc w:val="both"/>
        <w:rPr>
          <w:rFonts w:ascii="Times New Roman" w:hAnsi="Times New Roman" w:cs="Times New Roman"/>
          <w:sz w:val="24"/>
          <w:szCs w:val="24"/>
        </w:rPr>
      </w:pPr>
    </w:p>
    <w:p w14:paraId="1766ECDA" w14:textId="77777777" w:rsidR="004F189C" w:rsidRDefault="004F189C" w:rsidP="004F189C">
      <w:pPr>
        <w:jc w:val="both"/>
        <w:rPr>
          <w:rFonts w:ascii="Times New Roman" w:hAnsi="Times New Roman" w:cs="Times New Roman"/>
          <w:sz w:val="24"/>
          <w:szCs w:val="24"/>
        </w:rPr>
      </w:pPr>
    </w:p>
    <w:p w14:paraId="62993378" w14:textId="77777777" w:rsidR="004F189C" w:rsidRDefault="004F189C" w:rsidP="004F189C">
      <w:pPr>
        <w:jc w:val="both"/>
        <w:rPr>
          <w:rFonts w:ascii="Times New Roman" w:hAnsi="Times New Roman" w:cs="Times New Roman"/>
          <w:sz w:val="24"/>
          <w:szCs w:val="24"/>
        </w:rPr>
      </w:pPr>
    </w:p>
    <w:p w14:paraId="2A587F5A" w14:textId="77777777" w:rsidR="004F189C" w:rsidRDefault="004F189C" w:rsidP="004F189C">
      <w:pPr>
        <w:jc w:val="both"/>
        <w:rPr>
          <w:rFonts w:ascii="Times New Roman" w:hAnsi="Times New Roman" w:cs="Times New Roman"/>
          <w:sz w:val="24"/>
          <w:szCs w:val="24"/>
        </w:rPr>
      </w:pPr>
    </w:p>
    <w:p w14:paraId="201A63BC" w14:textId="77777777" w:rsidR="004F189C" w:rsidRDefault="004F189C" w:rsidP="004F189C">
      <w:pPr>
        <w:jc w:val="both"/>
        <w:rPr>
          <w:rFonts w:ascii="Times New Roman" w:hAnsi="Times New Roman" w:cs="Times New Roman"/>
          <w:sz w:val="24"/>
          <w:szCs w:val="24"/>
        </w:rPr>
      </w:pPr>
    </w:p>
    <w:p w14:paraId="2F70D414" w14:textId="77777777" w:rsidR="004F189C" w:rsidRDefault="004F189C" w:rsidP="004F189C">
      <w:pPr>
        <w:jc w:val="both"/>
        <w:rPr>
          <w:rFonts w:ascii="Times New Roman" w:hAnsi="Times New Roman" w:cs="Times New Roman"/>
          <w:sz w:val="24"/>
          <w:szCs w:val="24"/>
        </w:rPr>
      </w:pPr>
    </w:p>
    <w:p w14:paraId="1684C043" w14:textId="77777777" w:rsidR="004F189C" w:rsidRDefault="004F189C" w:rsidP="004F189C">
      <w:pPr>
        <w:jc w:val="both"/>
        <w:rPr>
          <w:rFonts w:ascii="Times New Roman" w:hAnsi="Times New Roman" w:cs="Times New Roman"/>
          <w:sz w:val="24"/>
          <w:szCs w:val="24"/>
        </w:rPr>
      </w:pPr>
    </w:p>
    <w:p w14:paraId="7DD07844" w14:textId="77777777" w:rsidR="004F189C" w:rsidRDefault="004F189C" w:rsidP="004F189C">
      <w:pPr>
        <w:jc w:val="both"/>
        <w:rPr>
          <w:rFonts w:ascii="Times New Roman" w:hAnsi="Times New Roman" w:cs="Times New Roman"/>
          <w:sz w:val="24"/>
          <w:szCs w:val="24"/>
        </w:rPr>
      </w:pPr>
    </w:p>
    <w:p w14:paraId="41A2D62B" w14:textId="77777777" w:rsidR="004F189C" w:rsidRDefault="004F189C" w:rsidP="004F189C">
      <w:pPr>
        <w:pStyle w:val="Heading2"/>
      </w:pPr>
      <w:bookmarkStart w:id="712" w:name="_Toc211557167"/>
      <w:bookmarkStart w:id="713" w:name="_Toc211587362"/>
      <w:bookmarkStart w:id="714" w:name="_Toc211595378"/>
      <w:r w:rsidRPr="000737FF">
        <w:t>Results and Analysis</w:t>
      </w:r>
      <w:bookmarkEnd w:id="712"/>
      <w:bookmarkEnd w:id="713"/>
      <w:bookmarkEnd w:id="714"/>
    </w:p>
    <w:p w14:paraId="1EFF0711" w14:textId="77777777" w:rsidR="004F189C" w:rsidRDefault="004F189C" w:rsidP="004F189C">
      <w:pPr>
        <w:pStyle w:val="Heading2"/>
      </w:pPr>
    </w:p>
    <w:p w14:paraId="38BEC9AE" w14:textId="77777777" w:rsidR="004F189C" w:rsidRDefault="004F189C" w:rsidP="004F189C">
      <w:pPr>
        <w:pStyle w:val="Heading2"/>
      </w:pPr>
      <w:bookmarkStart w:id="715" w:name="_Toc211557168"/>
      <w:bookmarkStart w:id="716" w:name="_Toc211587363"/>
      <w:bookmarkStart w:id="717" w:name="_Toc211595379"/>
      <w:r>
        <w:t>Historical Pattern Analysis</w:t>
      </w:r>
      <w:bookmarkEnd w:id="715"/>
      <w:bookmarkEnd w:id="716"/>
      <w:bookmarkEnd w:id="717"/>
    </w:p>
    <w:p w14:paraId="0A4BDC06" w14:textId="77777777" w:rsidR="004F189C" w:rsidRPr="003405E2" w:rsidRDefault="004F189C" w:rsidP="004F189C">
      <w:pPr>
        <w:jc w:val="both"/>
        <w:rPr>
          <w:rFonts w:ascii="Times New Roman" w:hAnsi="Times New Roman" w:cs="Times New Roman"/>
          <w:sz w:val="24"/>
          <w:szCs w:val="24"/>
        </w:rPr>
      </w:pPr>
      <w:r w:rsidRPr="003405E2">
        <w:rPr>
          <w:rFonts w:ascii="Times New Roman" w:hAnsi="Times New Roman" w:cs="Times New Roman"/>
          <w:sz w:val="24"/>
          <w:szCs w:val="24"/>
        </w:rPr>
        <w:t>The observed data reveals several key characteristics across all tourism segments:</w:t>
      </w:r>
    </w:p>
    <w:p w14:paraId="1B44946B" w14:textId="77777777" w:rsidR="004F189C" w:rsidRPr="003405E2" w:rsidRDefault="004F189C" w:rsidP="004F189C">
      <w:pPr>
        <w:jc w:val="both"/>
        <w:rPr>
          <w:rFonts w:ascii="Times New Roman" w:hAnsi="Times New Roman" w:cs="Times New Roman"/>
          <w:sz w:val="24"/>
          <w:szCs w:val="24"/>
        </w:rPr>
      </w:pPr>
    </w:p>
    <w:p w14:paraId="30FE963A" w14:textId="77777777" w:rsidR="004F189C" w:rsidRDefault="004F189C" w:rsidP="004F189C">
      <w:pPr>
        <w:jc w:val="both"/>
        <w:rPr>
          <w:rFonts w:ascii="Times New Roman" w:hAnsi="Times New Roman" w:cs="Times New Roman"/>
          <w:sz w:val="24"/>
          <w:szCs w:val="24"/>
        </w:rPr>
      </w:pPr>
      <w:r w:rsidRPr="006970F6">
        <w:rPr>
          <w:rFonts w:ascii="Times New Roman" w:hAnsi="Times New Roman" w:cs="Times New Roman"/>
          <w:sz w:val="24"/>
          <w:szCs w:val="24"/>
        </w:rPr>
        <w:t xml:space="preserve">• COVID-19 Impact: Decline in every sector during 2020-2021 </w:t>
      </w:r>
    </w:p>
    <w:p w14:paraId="31D6023E" w14:textId="77777777" w:rsidR="004F189C" w:rsidRDefault="004F189C" w:rsidP="004F189C">
      <w:pPr>
        <w:jc w:val="both"/>
        <w:rPr>
          <w:rFonts w:ascii="Times New Roman" w:hAnsi="Times New Roman" w:cs="Times New Roman"/>
          <w:sz w:val="24"/>
          <w:szCs w:val="24"/>
        </w:rPr>
      </w:pPr>
      <w:r w:rsidRPr="006970F6">
        <w:rPr>
          <w:rFonts w:ascii="Times New Roman" w:hAnsi="Times New Roman" w:cs="Times New Roman"/>
          <w:sz w:val="24"/>
          <w:szCs w:val="24"/>
        </w:rPr>
        <w:t>• Return Path: Alternative recovery paths for international vs. domestic tourism</w:t>
      </w:r>
    </w:p>
    <w:p w14:paraId="7A20CFD3" w14:textId="77777777" w:rsidR="004F189C" w:rsidRDefault="004F189C" w:rsidP="004F189C">
      <w:pPr>
        <w:jc w:val="both"/>
        <w:rPr>
          <w:rFonts w:ascii="Times New Roman" w:hAnsi="Times New Roman" w:cs="Times New Roman"/>
          <w:sz w:val="24"/>
          <w:szCs w:val="24"/>
        </w:rPr>
      </w:pPr>
      <w:r w:rsidRPr="006970F6">
        <w:rPr>
          <w:rFonts w:ascii="Times New Roman" w:hAnsi="Times New Roman" w:cs="Times New Roman"/>
          <w:sz w:val="24"/>
          <w:szCs w:val="24"/>
        </w:rPr>
        <w:t xml:space="preserve">• Seasonal Volatility: Defined seasonal patterns; summer peaks in all segments </w:t>
      </w:r>
    </w:p>
    <w:p w14:paraId="57D1C08C" w14:textId="77777777" w:rsidR="004F189C" w:rsidRDefault="004F189C" w:rsidP="004F189C">
      <w:pPr>
        <w:jc w:val="both"/>
        <w:rPr>
          <w:rFonts w:ascii="Times New Roman" w:hAnsi="Times New Roman" w:cs="Times New Roman"/>
          <w:sz w:val="24"/>
          <w:szCs w:val="24"/>
        </w:rPr>
      </w:pPr>
      <w:r w:rsidRPr="006970F6">
        <w:rPr>
          <w:rFonts w:ascii="Times New Roman" w:hAnsi="Times New Roman" w:cs="Times New Roman"/>
          <w:sz w:val="24"/>
          <w:szCs w:val="24"/>
        </w:rPr>
        <w:t>• Relationship between segments: The relationship of the total and its segments</w:t>
      </w:r>
    </w:p>
    <w:p w14:paraId="24D48E1B" w14:textId="77777777" w:rsidR="004F189C" w:rsidRPr="00C04579" w:rsidRDefault="004F189C" w:rsidP="004F189C">
      <w:pPr>
        <w:pStyle w:val="Heading2"/>
      </w:pPr>
      <w:bookmarkStart w:id="718" w:name="_Toc211557169"/>
      <w:bookmarkStart w:id="719" w:name="_Toc211587364"/>
      <w:bookmarkStart w:id="720" w:name="_Toc211595380"/>
      <w:r w:rsidRPr="00C04579">
        <w:t>Forecast Results</w:t>
      </w:r>
      <w:bookmarkEnd w:id="718"/>
      <w:bookmarkEnd w:id="719"/>
      <w:bookmarkEnd w:id="720"/>
    </w:p>
    <w:p w14:paraId="095C7415" w14:textId="77777777" w:rsidR="004F189C" w:rsidRPr="00C04579" w:rsidRDefault="004F189C" w:rsidP="004F189C">
      <w:pPr>
        <w:jc w:val="both"/>
        <w:rPr>
          <w:rFonts w:ascii="Times New Roman" w:hAnsi="Times New Roman" w:cs="Times New Roman"/>
          <w:sz w:val="24"/>
          <w:szCs w:val="24"/>
        </w:rPr>
      </w:pPr>
      <w:r w:rsidRPr="00C04579">
        <w:rPr>
          <w:rFonts w:ascii="Times New Roman" w:hAnsi="Times New Roman" w:cs="Times New Roman"/>
          <w:sz w:val="24"/>
          <w:szCs w:val="24"/>
        </w:rPr>
        <w:t>The VAR model generates coordinated predictions across all tourism segments:</w:t>
      </w:r>
    </w:p>
    <w:p w14:paraId="3ADE0E0A" w14:textId="77777777" w:rsidR="004F189C" w:rsidRDefault="004F189C" w:rsidP="004F189C">
      <w:pPr>
        <w:jc w:val="both"/>
        <w:rPr>
          <w:rFonts w:ascii="Times New Roman" w:hAnsi="Times New Roman" w:cs="Times New Roman"/>
          <w:sz w:val="24"/>
          <w:szCs w:val="24"/>
        </w:rPr>
      </w:pPr>
    </w:p>
    <w:p w14:paraId="73CD6940" w14:textId="77777777" w:rsidR="004F189C" w:rsidRDefault="004F189C" w:rsidP="004F189C">
      <w:pPr>
        <w:jc w:val="both"/>
        <w:rPr>
          <w:rFonts w:ascii="Times New Roman" w:hAnsi="Times New Roman" w:cs="Times New Roman"/>
          <w:sz w:val="24"/>
          <w:szCs w:val="24"/>
        </w:rPr>
      </w:pPr>
      <w:r w:rsidRPr="00C04579">
        <w:rPr>
          <w:rFonts w:ascii="Times New Roman" w:hAnsi="Times New Roman" w:cs="Times New Roman"/>
          <w:noProof/>
          <w:sz w:val="24"/>
          <w:szCs w:val="24"/>
        </w:rPr>
        <w:drawing>
          <wp:inline distT="0" distB="0" distL="0" distR="0" wp14:anchorId="09C08C29" wp14:editId="62D374F4">
            <wp:extent cx="5731510" cy="2433955"/>
            <wp:effectExtent l="0" t="0" r="2540" b="4445"/>
            <wp:docPr id="1348645270" name="Picture 2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5270" name="Picture 21" descr="A graph of different colored line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p>
    <w:p w14:paraId="2A4BB15D" w14:textId="77777777" w:rsidR="004F189C" w:rsidRPr="00692F9D" w:rsidRDefault="004F189C" w:rsidP="004F189C">
      <w:pPr>
        <w:pStyle w:val="Heading2"/>
      </w:pPr>
      <w:bookmarkStart w:id="721" w:name="_Toc211557170"/>
      <w:bookmarkStart w:id="722" w:name="_Toc211587365"/>
      <w:bookmarkStart w:id="723" w:name="_Toc211595381"/>
      <w:r w:rsidRPr="00692F9D">
        <w:t>Key Forecasting Insights</w:t>
      </w:r>
      <w:bookmarkEnd w:id="721"/>
      <w:bookmarkEnd w:id="722"/>
      <w:bookmarkEnd w:id="723"/>
    </w:p>
    <w:p w14:paraId="34E01307" w14:textId="77777777" w:rsidR="004F189C" w:rsidRDefault="004F189C" w:rsidP="004F189C">
      <w:r w:rsidRPr="006970F6">
        <w:t xml:space="preserve">• Total Guest Nights: This looks to have trended down a bit and is the estimate that produced about 10M monthly visits: </w:t>
      </w:r>
    </w:p>
    <w:p w14:paraId="1346D002" w14:textId="77777777" w:rsidR="004F189C" w:rsidRDefault="004F189C" w:rsidP="004F189C">
      <w:r w:rsidRPr="006970F6">
        <w:t xml:space="preserve">• International and Tourism: Slow reversal trend with decreasing volatility </w:t>
      </w:r>
    </w:p>
    <w:p w14:paraId="1EA695C0" w14:textId="77777777" w:rsidR="004F189C" w:rsidRDefault="004F189C" w:rsidP="004F189C">
      <w:r w:rsidRPr="006970F6">
        <w:t xml:space="preserve">• Domestic tourism: Well-established seasonality, </w:t>
      </w:r>
      <w:proofErr w:type="spellStart"/>
      <w:r w:rsidRPr="006970F6">
        <w:t>dissi</w:t>
      </w:r>
      <w:proofErr w:type="spellEnd"/>
      <w:r w:rsidRPr="006970F6">
        <w:t xml:space="preserve"> pates the demand in seasonal basis. </w:t>
      </w:r>
    </w:p>
    <w:p w14:paraId="77CBA2FD" w14:textId="77777777" w:rsidR="004F189C" w:rsidRDefault="004F189C" w:rsidP="004F189C">
      <w:r w:rsidRPr="006970F6">
        <w:t>• Consistency across Variables: Forecasts are coherent across categories</w:t>
      </w:r>
    </w:p>
    <w:p w14:paraId="5A38C59C" w14:textId="77777777" w:rsidR="004F189C" w:rsidRPr="00692F9D" w:rsidRDefault="004F189C" w:rsidP="004F189C">
      <w:pPr>
        <w:pStyle w:val="Heading2"/>
      </w:pPr>
      <w:bookmarkStart w:id="724" w:name="_Toc211557171"/>
      <w:bookmarkStart w:id="725" w:name="_Toc211587366"/>
      <w:bookmarkStart w:id="726" w:name="_Toc211595382"/>
      <w:r w:rsidRPr="00692F9D">
        <w:t>Model Performance Indicators</w:t>
      </w:r>
      <w:bookmarkEnd w:id="724"/>
      <w:bookmarkEnd w:id="725"/>
      <w:bookmarkEnd w:id="726"/>
    </w:p>
    <w:p w14:paraId="4F01DBB2" w14:textId="77777777" w:rsidR="004F189C" w:rsidRDefault="004F189C" w:rsidP="004F189C">
      <w:r w:rsidRPr="006970F6">
        <w:t xml:space="preserve">• Lag Selection: Appropriate model selects 6 lags based on the AIC criterion </w:t>
      </w:r>
    </w:p>
    <w:p w14:paraId="15561655" w14:textId="77777777" w:rsidR="004F189C" w:rsidRDefault="004F189C" w:rsidP="004F189C">
      <w:r w:rsidRPr="006970F6">
        <w:t xml:space="preserve">• Trend Capture: identify the true trend change in a series. </w:t>
      </w:r>
    </w:p>
    <w:p w14:paraId="22A3661D" w14:textId="77777777" w:rsidR="004F189C" w:rsidRDefault="004F189C" w:rsidP="004F189C">
      <w:r w:rsidRPr="006970F6">
        <w:t xml:space="preserve">• Seasonal Differentiation: Correctly treating of seasonal effects </w:t>
      </w:r>
    </w:p>
    <w:p w14:paraId="719138F4" w14:textId="77777777" w:rsidR="004F189C" w:rsidRDefault="004F189C" w:rsidP="004F189C">
      <w:r w:rsidRPr="006970F6">
        <w:t>• Validation results: Good out-of-sample performance statistics</w:t>
      </w:r>
    </w:p>
    <w:p w14:paraId="6B42E159" w14:textId="77777777" w:rsidR="004F189C" w:rsidRDefault="004F189C" w:rsidP="004F189C">
      <w:pPr>
        <w:pStyle w:val="Heading2"/>
      </w:pPr>
    </w:p>
    <w:p w14:paraId="7FCC0525" w14:textId="77777777" w:rsidR="004F189C" w:rsidRPr="00AB2E6C" w:rsidRDefault="004F189C" w:rsidP="004F189C">
      <w:pPr>
        <w:pStyle w:val="Heading2"/>
      </w:pPr>
      <w:bookmarkStart w:id="727" w:name="_Toc211557172"/>
      <w:bookmarkStart w:id="728" w:name="_Toc211587367"/>
      <w:bookmarkStart w:id="729" w:name="_Toc211595383"/>
      <w:r w:rsidRPr="00AB2E6C">
        <w:t>Recommendations</w:t>
      </w:r>
      <w:bookmarkEnd w:id="727"/>
      <w:bookmarkEnd w:id="728"/>
      <w:bookmarkEnd w:id="729"/>
    </w:p>
    <w:p w14:paraId="50EE5959" w14:textId="77777777" w:rsidR="004F189C" w:rsidRPr="00AB2E6C" w:rsidRDefault="004F189C" w:rsidP="004F189C">
      <w:pPr>
        <w:jc w:val="both"/>
        <w:rPr>
          <w:rFonts w:ascii="Times New Roman" w:hAnsi="Times New Roman" w:cs="Times New Roman"/>
          <w:sz w:val="24"/>
          <w:szCs w:val="24"/>
        </w:rPr>
      </w:pPr>
      <w:r w:rsidRPr="00AB2E6C">
        <w:rPr>
          <w:rFonts w:ascii="Times New Roman" w:hAnsi="Times New Roman" w:cs="Times New Roman"/>
          <w:sz w:val="24"/>
          <w:szCs w:val="24"/>
        </w:rPr>
        <w:t>Implementation Strategy</w:t>
      </w:r>
    </w:p>
    <w:p w14:paraId="62E67D60" w14:textId="77777777" w:rsidR="004F189C" w:rsidRPr="00AB2E6C" w:rsidRDefault="004F189C" w:rsidP="00414796">
      <w:pPr>
        <w:numPr>
          <w:ilvl w:val="0"/>
          <w:numId w:val="71"/>
        </w:numPr>
        <w:jc w:val="both"/>
        <w:rPr>
          <w:rFonts w:ascii="Times New Roman" w:hAnsi="Times New Roman" w:cs="Times New Roman"/>
          <w:sz w:val="24"/>
          <w:szCs w:val="24"/>
        </w:rPr>
      </w:pPr>
      <w:r w:rsidRPr="00AB2E6C">
        <w:rPr>
          <w:rFonts w:ascii="Times New Roman" w:hAnsi="Times New Roman" w:cs="Times New Roman"/>
          <w:sz w:val="24"/>
          <w:szCs w:val="24"/>
        </w:rPr>
        <w:t>Regular Updates: Retrain model monthly with new ADP data releases</w:t>
      </w:r>
    </w:p>
    <w:p w14:paraId="3F64C81B" w14:textId="77777777" w:rsidR="004F189C" w:rsidRPr="00AB2E6C" w:rsidRDefault="004F189C" w:rsidP="00414796">
      <w:pPr>
        <w:numPr>
          <w:ilvl w:val="0"/>
          <w:numId w:val="71"/>
        </w:numPr>
        <w:jc w:val="both"/>
        <w:rPr>
          <w:rFonts w:ascii="Times New Roman" w:hAnsi="Times New Roman" w:cs="Times New Roman"/>
          <w:sz w:val="24"/>
          <w:szCs w:val="24"/>
        </w:rPr>
      </w:pPr>
      <w:r w:rsidRPr="00AB2E6C">
        <w:rPr>
          <w:rFonts w:ascii="Times New Roman" w:hAnsi="Times New Roman" w:cs="Times New Roman"/>
          <w:sz w:val="24"/>
          <w:szCs w:val="24"/>
        </w:rPr>
        <w:t>Performance Monitoring: Track forecast accuracy across all tourism segments</w:t>
      </w:r>
    </w:p>
    <w:p w14:paraId="185D93CB" w14:textId="77777777" w:rsidR="004F189C" w:rsidRPr="00AB2E6C" w:rsidRDefault="004F189C" w:rsidP="00414796">
      <w:pPr>
        <w:numPr>
          <w:ilvl w:val="0"/>
          <w:numId w:val="71"/>
        </w:numPr>
        <w:jc w:val="both"/>
        <w:rPr>
          <w:rFonts w:ascii="Times New Roman" w:hAnsi="Times New Roman" w:cs="Times New Roman"/>
          <w:sz w:val="24"/>
          <w:szCs w:val="24"/>
        </w:rPr>
      </w:pPr>
      <w:r w:rsidRPr="00AB2E6C">
        <w:rPr>
          <w:rFonts w:ascii="Times New Roman" w:hAnsi="Times New Roman" w:cs="Times New Roman"/>
          <w:sz w:val="24"/>
          <w:szCs w:val="24"/>
        </w:rPr>
        <w:t>External Integration: Consider incorporating economic indicators and policy variables</w:t>
      </w:r>
    </w:p>
    <w:p w14:paraId="19C0AE65" w14:textId="7FB44F73" w:rsidR="004F189C" w:rsidRPr="00247664" w:rsidRDefault="004F189C" w:rsidP="00414796">
      <w:pPr>
        <w:numPr>
          <w:ilvl w:val="0"/>
          <w:numId w:val="71"/>
        </w:numPr>
        <w:jc w:val="both"/>
        <w:rPr>
          <w:rFonts w:ascii="Times New Roman" w:hAnsi="Times New Roman" w:cs="Times New Roman"/>
          <w:sz w:val="24"/>
          <w:szCs w:val="24"/>
        </w:rPr>
      </w:pPr>
      <w:r w:rsidRPr="00AB2E6C">
        <w:rPr>
          <w:rFonts w:ascii="Times New Roman" w:hAnsi="Times New Roman" w:cs="Times New Roman"/>
          <w:sz w:val="24"/>
          <w:szCs w:val="24"/>
        </w:rPr>
        <w:t>Stakeholder Engagement: Regular consultation with tourism industry partners</w:t>
      </w:r>
      <w:bookmarkStart w:id="730" w:name="_Toc211557173"/>
    </w:p>
    <w:p w14:paraId="0FEF10AB" w14:textId="77777777" w:rsidR="004F189C" w:rsidRPr="00A04058" w:rsidRDefault="004F189C" w:rsidP="004F189C"/>
    <w:p w14:paraId="615F1788" w14:textId="77777777" w:rsidR="004F189C" w:rsidRPr="00AB2E6C" w:rsidRDefault="004F189C" w:rsidP="004F189C">
      <w:pPr>
        <w:pStyle w:val="Heading2"/>
      </w:pPr>
      <w:bookmarkStart w:id="731" w:name="_Toc211587368"/>
      <w:bookmarkStart w:id="732" w:name="_Toc211595384"/>
      <w:r w:rsidRPr="00AB2E6C">
        <w:t>Conclusion</w:t>
      </w:r>
      <w:bookmarkEnd w:id="730"/>
      <w:bookmarkEnd w:id="731"/>
      <w:bookmarkEnd w:id="732"/>
    </w:p>
    <w:p w14:paraId="1816AB14" w14:textId="77777777" w:rsidR="004F189C" w:rsidRPr="002A3DCC" w:rsidRDefault="004F189C" w:rsidP="004F189C">
      <w:pPr>
        <w:rPr>
          <w:rFonts w:ascii="Times New Roman" w:hAnsi="Times New Roman" w:cs="Times New Roman"/>
          <w:sz w:val="24"/>
          <w:szCs w:val="24"/>
        </w:rPr>
      </w:pPr>
      <w:r w:rsidRPr="00323A64">
        <w:rPr>
          <w:rFonts w:ascii="Times New Roman" w:hAnsi="Times New Roman" w:cs="Times New Roman"/>
          <w:sz w:val="24"/>
          <w:szCs w:val="24"/>
        </w:rPr>
        <w:t xml:space="preserve">The formulation of a simultaneous structure between the expansion of tourism in every sector is claimed to provide a comprehensive base for improved forecasting of New Zealand tourism with VAR model. The model describes the complex relationship between an international and local tourism, that is understandable for short-term predictions ruling in </w:t>
      </w:r>
      <w:proofErr w:type="spellStart"/>
      <w:r w:rsidRPr="00323A64">
        <w:rPr>
          <w:rFonts w:ascii="Times New Roman" w:hAnsi="Times New Roman" w:cs="Times New Roman"/>
          <w:sz w:val="24"/>
          <w:szCs w:val="24"/>
        </w:rPr>
        <w:t>favor</w:t>
      </w:r>
      <w:proofErr w:type="spellEnd"/>
      <w:r w:rsidRPr="00323A64">
        <w:rPr>
          <w:rFonts w:ascii="Times New Roman" w:hAnsi="Times New Roman" w:cs="Times New Roman"/>
          <w:sz w:val="24"/>
          <w:szCs w:val="24"/>
        </w:rPr>
        <w:t xml:space="preserve"> of strategies setting over the entire tourism system. The full preprocessing pipeline, strong verification strategy and professional high-quality visualization capabilities allow for the proposed solution to be useful both in analytical and operational tourism.</w:t>
      </w:r>
    </w:p>
    <w:p w14:paraId="38ADDC9B" w14:textId="77777777" w:rsidR="004F189C" w:rsidRDefault="004F189C" w:rsidP="004F189C"/>
    <w:p w14:paraId="00F504F2" w14:textId="77777777" w:rsidR="004F189C" w:rsidRDefault="004F189C" w:rsidP="004F189C"/>
    <w:p w14:paraId="52CB7B33" w14:textId="77777777" w:rsidR="004F189C" w:rsidRDefault="004F189C" w:rsidP="004F189C"/>
    <w:p w14:paraId="634231B6" w14:textId="77777777" w:rsidR="004F189C" w:rsidRDefault="004F189C" w:rsidP="004F189C"/>
    <w:p w14:paraId="7D7A04C8" w14:textId="77777777" w:rsidR="004F189C" w:rsidRDefault="004F189C" w:rsidP="004F189C"/>
    <w:p w14:paraId="4D165B8D" w14:textId="77777777" w:rsidR="004F189C" w:rsidRDefault="004F189C" w:rsidP="004F189C"/>
    <w:p w14:paraId="6DC30377" w14:textId="77777777" w:rsidR="004F189C" w:rsidRDefault="004F189C" w:rsidP="004F189C"/>
    <w:p w14:paraId="6D68E4DD" w14:textId="77777777" w:rsidR="004F189C" w:rsidRDefault="004F189C" w:rsidP="004F189C"/>
    <w:p w14:paraId="6C20DD35" w14:textId="77777777" w:rsidR="004F189C" w:rsidRDefault="004F189C" w:rsidP="004F189C"/>
    <w:p w14:paraId="43D31BE3" w14:textId="77777777" w:rsidR="004F189C" w:rsidRDefault="004F189C" w:rsidP="004F189C"/>
    <w:p w14:paraId="14E1A105" w14:textId="77777777" w:rsidR="004F189C" w:rsidRDefault="004F189C" w:rsidP="004F189C"/>
    <w:p w14:paraId="2EEAF038" w14:textId="77777777" w:rsidR="004F189C" w:rsidRDefault="004F189C" w:rsidP="004F189C"/>
    <w:p w14:paraId="060E5F0D" w14:textId="77777777" w:rsidR="004F189C" w:rsidRDefault="004F189C" w:rsidP="004F189C"/>
    <w:p w14:paraId="70612CDE" w14:textId="77777777" w:rsidR="004F189C" w:rsidRDefault="004F189C" w:rsidP="004F189C"/>
    <w:p w14:paraId="5B0334DC" w14:textId="77777777" w:rsidR="004F189C" w:rsidRDefault="004F189C" w:rsidP="004F189C"/>
    <w:p w14:paraId="250FD1A3" w14:textId="77777777" w:rsidR="004F189C" w:rsidRDefault="004F189C" w:rsidP="004F189C"/>
    <w:p w14:paraId="6AEA1B66" w14:textId="77777777" w:rsidR="004F189C" w:rsidRDefault="004F189C" w:rsidP="004F189C"/>
    <w:p w14:paraId="322A194F" w14:textId="77777777" w:rsidR="004F189C" w:rsidRDefault="004F189C" w:rsidP="004F189C"/>
    <w:p w14:paraId="1419ABEA" w14:textId="77777777" w:rsidR="004F189C" w:rsidRDefault="004F189C" w:rsidP="004F189C"/>
    <w:p w14:paraId="37E4FD09" w14:textId="77777777" w:rsidR="004F189C" w:rsidRDefault="004F189C" w:rsidP="004F189C"/>
    <w:p w14:paraId="66CC119E" w14:textId="77777777" w:rsidR="004F189C" w:rsidRDefault="004F189C" w:rsidP="004F189C"/>
    <w:p w14:paraId="3DCCC1F3" w14:textId="77777777" w:rsidR="004F189C" w:rsidRDefault="004F189C" w:rsidP="004F189C"/>
    <w:p w14:paraId="7339622A" w14:textId="77777777" w:rsidR="004F189C" w:rsidRDefault="004F189C" w:rsidP="004F189C"/>
    <w:p w14:paraId="7B77CBC2" w14:textId="77777777" w:rsidR="004F189C" w:rsidRDefault="004F189C" w:rsidP="004F189C"/>
    <w:p w14:paraId="3DD0BDE6" w14:textId="77777777" w:rsidR="004F189C" w:rsidRDefault="004F189C" w:rsidP="004F189C"/>
    <w:p w14:paraId="0C11F41A" w14:textId="77777777" w:rsidR="004F189C" w:rsidRDefault="004F189C" w:rsidP="004F189C"/>
    <w:p w14:paraId="27CE513A" w14:textId="77777777" w:rsidR="004F189C" w:rsidRDefault="004F189C" w:rsidP="004F189C"/>
    <w:p w14:paraId="6E9EC154" w14:textId="77777777" w:rsidR="004F189C" w:rsidRPr="00F30069" w:rsidRDefault="004F189C" w:rsidP="004F189C"/>
    <w:p w14:paraId="5B6B97D8" w14:textId="77777777" w:rsidR="004F189C" w:rsidRDefault="004F189C" w:rsidP="004F189C">
      <w:pPr>
        <w:pStyle w:val="Heading1"/>
        <w:jc w:val="center"/>
      </w:pPr>
      <w:bookmarkStart w:id="733" w:name="_Toc211587369"/>
      <w:bookmarkStart w:id="734" w:name="_Toc211595385"/>
      <w:r w:rsidRPr="00B15CFD">
        <w:t>Appendix J</w:t>
      </w:r>
      <w:bookmarkEnd w:id="733"/>
      <w:bookmarkEnd w:id="734"/>
    </w:p>
    <w:p w14:paraId="4AD2DBF4" w14:textId="77777777" w:rsidR="00BA4F17" w:rsidRPr="00103884" w:rsidRDefault="00BA4F17" w:rsidP="00103884">
      <w:pPr>
        <w:rPr>
          <w:lang w:eastAsia="en-US"/>
        </w:rPr>
      </w:pPr>
    </w:p>
    <w:p w14:paraId="4D341FC2" w14:textId="77777777" w:rsidR="00B25D58" w:rsidRPr="00FE42A2" w:rsidRDefault="00B25D58" w:rsidP="00B6709C">
      <w:pPr>
        <w:rPr>
          <w:rFonts w:ascii="Times New Roman" w:hAnsi="Times New Roman" w:cs="Times New Roman"/>
          <w:sz w:val="24"/>
          <w:szCs w:val="24"/>
        </w:rPr>
      </w:pPr>
    </w:p>
    <w:p w14:paraId="7288F1DA" w14:textId="77777777" w:rsidR="00EB3F47" w:rsidRPr="00DC4C42" w:rsidRDefault="00EB3F47" w:rsidP="00910FD0">
      <w:pPr>
        <w:rPr>
          <w:rFonts w:ascii="Times New Roman" w:hAnsi="Times New Roman" w:cs="Times New Roman"/>
          <w:sz w:val="24"/>
          <w:szCs w:val="24"/>
          <w:lang w:eastAsia="en-US"/>
        </w:rPr>
      </w:pPr>
    </w:p>
    <w:p w14:paraId="242FFBEF" w14:textId="77777777" w:rsidR="00A81D43" w:rsidRPr="00DC4C42" w:rsidRDefault="00A81D43" w:rsidP="00910FD0">
      <w:pPr>
        <w:rPr>
          <w:rFonts w:ascii="Times New Roman" w:hAnsi="Times New Roman" w:cs="Times New Roman"/>
          <w:sz w:val="24"/>
          <w:szCs w:val="24"/>
          <w:lang w:eastAsia="en-US"/>
        </w:rPr>
      </w:pPr>
    </w:p>
    <w:p w14:paraId="4B87946B" w14:textId="77777777" w:rsidR="00A81D43" w:rsidRPr="00DC4C42" w:rsidRDefault="00A81D43" w:rsidP="00910FD0">
      <w:pPr>
        <w:rPr>
          <w:rFonts w:ascii="Times New Roman" w:hAnsi="Times New Roman" w:cs="Times New Roman"/>
          <w:sz w:val="24"/>
          <w:szCs w:val="24"/>
          <w:lang w:eastAsia="en-US"/>
        </w:rPr>
      </w:pPr>
    </w:p>
    <w:p w14:paraId="0499FF9E" w14:textId="77777777" w:rsidR="003F245C" w:rsidRPr="00DC4C42" w:rsidRDefault="003F245C" w:rsidP="001924AC">
      <w:pPr>
        <w:jc w:val="both"/>
        <w:rPr>
          <w:rFonts w:ascii="Times New Roman" w:hAnsi="Times New Roman" w:cs="Times New Roman"/>
          <w:sz w:val="28"/>
          <w:szCs w:val="28"/>
        </w:rPr>
      </w:pPr>
    </w:p>
    <w:p w14:paraId="6F721BC8" w14:textId="77777777" w:rsidR="003F245C" w:rsidRPr="00DC4C42" w:rsidRDefault="003F245C" w:rsidP="001924AC">
      <w:pPr>
        <w:jc w:val="both"/>
        <w:rPr>
          <w:rFonts w:ascii="Times New Roman" w:hAnsi="Times New Roman" w:cs="Times New Roman"/>
          <w:sz w:val="28"/>
          <w:szCs w:val="28"/>
        </w:rPr>
      </w:pPr>
    </w:p>
    <w:p w14:paraId="3D459E7F" w14:textId="77777777" w:rsidR="003F245C" w:rsidRPr="00DC4C42" w:rsidRDefault="003F245C" w:rsidP="001924AC">
      <w:pPr>
        <w:jc w:val="both"/>
        <w:rPr>
          <w:rFonts w:ascii="Times New Roman" w:hAnsi="Times New Roman" w:cs="Times New Roman"/>
          <w:sz w:val="28"/>
          <w:szCs w:val="28"/>
        </w:rPr>
      </w:pPr>
    </w:p>
    <w:p w14:paraId="16679D61" w14:textId="77777777" w:rsidR="003F245C" w:rsidRPr="00DC4C42" w:rsidRDefault="003F245C" w:rsidP="001924AC">
      <w:pPr>
        <w:jc w:val="both"/>
        <w:rPr>
          <w:rFonts w:ascii="Times New Roman" w:hAnsi="Times New Roman" w:cs="Times New Roman"/>
          <w:sz w:val="28"/>
          <w:szCs w:val="28"/>
        </w:rPr>
      </w:pPr>
    </w:p>
    <w:p w14:paraId="3BC78628" w14:textId="77777777" w:rsidR="003F245C" w:rsidRPr="00DC4C42" w:rsidRDefault="003F245C" w:rsidP="001924AC">
      <w:pPr>
        <w:jc w:val="both"/>
        <w:rPr>
          <w:rFonts w:ascii="Times New Roman" w:hAnsi="Times New Roman" w:cs="Times New Roman"/>
          <w:sz w:val="28"/>
          <w:szCs w:val="28"/>
        </w:rPr>
      </w:pPr>
    </w:p>
    <w:p w14:paraId="743AE073" w14:textId="77777777" w:rsidR="003F245C" w:rsidRPr="00DC4C42" w:rsidRDefault="003F245C" w:rsidP="001924AC">
      <w:pPr>
        <w:jc w:val="both"/>
        <w:rPr>
          <w:rFonts w:ascii="Times New Roman" w:hAnsi="Times New Roman" w:cs="Times New Roman"/>
          <w:sz w:val="28"/>
          <w:szCs w:val="28"/>
        </w:rPr>
      </w:pPr>
    </w:p>
    <w:p w14:paraId="48DD9CB6" w14:textId="77777777" w:rsidR="003F245C" w:rsidRPr="00DC4C42" w:rsidRDefault="003F245C" w:rsidP="001924AC">
      <w:pPr>
        <w:jc w:val="both"/>
        <w:rPr>
          <w:rFonts w:ascii="Times New Roman" w:hAnsi="Times New Roman" w:cs="Times New Roman"/>
          <w:sz w:val="28"/>
          <w:szCs w:val="28"/>
        </w:rPr>
      </w:pPr>
    </w:p>
    <w:p w14:paraId="22063923" w14:textId="77777777" w:rsidR="003F245C" w:rsidRPr="00DC4C42" w:rsidRDefault="003F245C" w:rsidP="001924AC">
      <w:pPr>
        <w:jc w:val="both"/>
        <w:rPr>
          <w:rFonts w:ascii="Times New Roman" w:hAnsi="Times New Roman" w:cs="Times New Roman"/>
          <w:sz w:val="28"/>
          <w:szCs w:val="28"/>
        </w:rPr>
      </w:pPr>
    </w:p>
    <w:p w14:paraId="735133E1" w14:textId="77777777" w:rsidR="003F245C" w:rsidRPr="00DC4C42" w:rsidRDefault="003F245C" w:rsidP="001924AC">
      <w:pPr>
        <w:jc w:val="both"/>
        <w:rPr>
          <w:rFonts w:ascii="Times New Roman" w:hAnsi="Times New Roman" w:cs="Times New Roman"/>
          <w:sz w:val="28"/>
          <w:szCs w:val="28"/>
        </w:rPr>
      </w:pPr>
    </w:p>
    <w:p w14:paraId="7442BABA" w14:textId="77777777" w:rsidR="003F245C" w:rsidRPr="00DC4C42" w:rsidRDefault="003F245C" w:rsidP="001924AC">
      <w:pPr>
        <w:jc w:val="both"/>
        <w:rPr>
          <w:rFonts w:ascii="Times New Roman" w:hAnsi="Times New Roman" w:cs="Times New Roman"/>
          <w:sz w:val="28"/>
          <w:szCs w:val="28"/>
        </w:rPr>
      </w:pPr>
    </w:p>
    <w:p w14:paraId="59FEFFAE" w14:textId="77777777" w:rsidR="003F245C" w:rsidRPr="00DC4C42" w:rsidRDefault="003F245C" w:rsidP="001924AC">
      <w:pPr>
        <w:jc w:val="both"/>
        <w:rPr>
          <w:rFonts w:ascii="Times New Roman" w:hAnsi="Times New Roman" w:cs="Times New Roman"/>
          <w:sz w:val="28"/>
          <w:szCs w:val="28"/>
        </w:rPr>
      </w:pPr>
    </w:p>
    <w:p w14:paraId="6EB7136A" w14:textId="77777777" w:rsidR="003F245C" w:rsidRPr="00DC4C42" w:rsidRDefault="003F245C" w:rsidP="001924AC">
      <w:pPr>
        <w:jc w:val="both"/>
        <w:rPr>
          <w:rFonts w:ascii="Times New Roman" w:hAnsi="Times New Roman" w:cs="Times New Roman"/>
          <w:sz w:val="28"/>
          <w:szCs w:val="28"/>
        </w:rPr>
      </w:pPr>
    </w:p>
    <w:p w14:paraId="7FA4178E" w14:textId="77777777" w:rsidR="003F245C" w:rsidRPr="00DC4C42" w:rsidRDefault="003F245C" w:rsidP="001924AC">
      <w:pPr>
        <w:jc w:val="both"/>
        <w:rPr>
          <w:rFonts w:ascii="Times New Roman" w:hAnsi="Times New Roman" w:cs="Times New Roman"/>
          <w:sz w:val="28"/>
          <w:szCs w:val="28"/>
        </w:rPr>
      </w:pPr>
    </w:p>
    <w:p w14:paraId="14448DB9" w14:textId="77777777" w:rsidR="003F245C" w:rsidRPr="00DC4C42" w:rsidRDefault="003F245C" w:rsidP="003F245C">
      <w:pPr>
        <w:rPr>
          <w:rFonts w:ascii="Times New Roman" w:hAnsi="Times New Roman" w:cs="Times New Roman"/>
          <w:sz w:val="24"/>
          <w:szCs w:val="24"/>
        </w:rPr>
      </w:pPr>
    </w:p>
    <w:p w14:paraId="3547F407" w14:textId="77777777" w:rsidR="003F245C" w:rsidRPr="00DC4C42" w:rsidRDefault="003F245C" w:rsidP="003F245C">
      <w:pPr>
        <w:rPr>
          <w:rFonts w:ascii="Times New Roman" w:hAnsi="Times New Roman" w:cs="Times New Roman"/>
          <w:sz w:val="24"/>
          <w:szCs w:val="24"/>
        </w:rPr>
      </w:pPr>
    </w:p>
    <w:p w14:paraId="7D849F13" w14:textId="77777777" w:rsidR="003F245C" w:rsidRPr="00DC4C42" w:rsidRDefault="003F245C" w:rsidP="003F245C">
      <w:pPr>
        <w:rPr>
          <w:rFonts w:ascii="Times New Roman" w:hAnsi="Times New Roman" w:cs="Times New Roman"/>
          <w:sz w:val="24"/>
          <w:szCs w:val="24"/>
        </w:rPr>
      </w:pPr>
    </w:p>
    <w:p w14:paraId="62082411" w14:textId="77777777" w:rsidR="003F245C" w:rsidRPr="00DC4C42" w:rsidRDefault="003F245C" w:rsidP="003F245C">
      <w:pPr>
        <w:rPr>
          <w:rFonts w:ascii="Times New Roman" w:hAnsi="Times New Roman" w:cs="Times New Roman"/>
          <w:sz w:val="24"/>
          <w:szCs w:val="24"/>
        </w:rPr>
      </w:pPr>
    </w:p>
    <w:p w14:paraId="1B093539" w14:textId="0A30BD0A" w:rsidR="00247664" w:rsidRDefault="00247664">
      <w:pPr>
        <w:rPr>
          <w:rFonts w:ascii="Times New Roman" w:hAnsi="Times New Roman" w:cs="Times New Roman"/>
          <w:sz w:val="24"/>
          <w:szCs w:val="24"/>
        </w:rPr>
      </w:pPr>
    </w:p>
    <w:p w14:paraId="0AD0D239" w14:textId="77777777" w:rsidR="00247664" w:rsidRDefault="0024766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AE4A5B7" w14:textId="77777777" w:rsidR="00E47AC5" w:rsidRDefault="00E47AC5" w:rsidP="00E47AC5"/>
    <w:p w14:paraId="70B626FC" w14:textId="77777777" w:rsidR="00E47AC5" w:rsidRPr="00BC45D7" w:rsidRDefault="00E47AC5" w:rsidP="00E47AC5">
      <w:pPr>
        <w:jc w:val="both"/>
        <w:rPr>
          <w:rFonts w:ascii="Times New Roman" w:hAnsi="Times New Roman" w:cs="Times New Roman"/>
          <w:sz w:val="24"/>
          <w:szCs w:val="24"/>
        </w:rPr>
      </w:pPr>
      <w:r w:rsidRPr="00BC45D7">
        <w:rPr>
          <w:rFonts w:ascii="Times New Roman" w:hAnsi="Times New Roman" w:cs="Times New Roman"/>
          <w:noProof/>
          <w:sz w:val="24"/>
          <w:szCs w:val="24"/>
        </w:rPr>
        <w:drawing>
          <wp:anchor distT="0" distB="0" distL="114300" distR="114300" simplePos="0" relativeHeight="251657728" behindDoc="1" locked="0" layoutInCell="1" allowOverlap="1" wp14:anchorId="5B8650E9" wp14:editId="4ADAF05B">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550131960"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170272A8" w14:textId="77777777" w:rsidR="00E47AC5" w:rsidRPr="00BC45D7" w:rsidRDefault="00E47AC5" w:rsidP="00E47AC5">
      <w:pPr>
        <w:jc w:val="both"/>
        <w:rPr>
          <w:rFonts w:ascii="Times New Roman" w:hAnsi="Times New Roman" w:cs="Times New Roman"/>
          <w:sz w:val="24"/>
          <w:szCs w:val="24"/>
        </w:rPr>
      </w:pPr>
    </w:p>
    <w:p w14:paraId="53F55A17" w14:textId="77777777" w:rsidR="00E47AC5" w:rsidRPr="00BC45D7" w:rsidRDefault="00E47AC5" w:rsidP="00E47AC5">
      <w:pPr>
        <w:jc w:val="both"/>
        <w:rPr>
          <w:rFonts w:ascii="Times New Roman" w:hAnsi="Times New Roman" w:cs="Times New Roman"/>
          <w:sz w:val="24"/>
          <w:szCs w:val="24"/>
        </w:rPr>
      </w:pPr>
    </w:p>
    <w:p w14:paraId="068E1401" w14:textId="77777777" w:rsidR="00E47AC5" w:rsidRPr="00BC45D7" w:rsidRDefault="00E47AC5" w:rsidP="00E47AC5">
      <w:pPr>
        <w:jc w:val="both"/>
        <w:rPr>
          <w:rFonts w:ascii="Times New Roman" w:hAnsi="Times New Roman" w:cs="Times New Roman"/>
          <w:sz w:val="24"/>
          <w:szCs w:val="24"/>
        </w:rPr>
      </w:pPr>
    </w:p>
    <w:p w14:paraId="13A21035" w14:textId="77777777" w:rsidR="00E47AC5" w:rsidRPr="00BC45D7" w:rsidRDefault="00E47AC5" w:rsidP="00E47AC5">
      <w:pPr>
        <w:jc w:val="both"/>
        <w:rPr>
          <w:rFonts w:ascii="Times New Roman" w:hAnsi="Times New Roman" w:cs="Times New Roman"/>
          <w:sz w:val="24"/>
          <w:szCs w:val="24"/>
        </w:rPr>
      </w:pPr>
    </w:p>
    <w:p w14:paraId="4B546A50" w14:textId="77777777" w:rsidR="00E47AC5" w:rsidRPr="00BC45D7" w:rsidRDefault="00E47AC5" w:rsidP="00E47AC5">
      <w:pPr>
        <w:jc w:val="both"/>
        <w:rPr>
          <w:rFonts w:ascii="Times New Roman" w:hAnsi="Times New Roman" w:cs="Times New Roman"/>
          <w:sz w:val="24"/>
          <w:szCs w:val="24"/>
        </w:rPr>
      </w:pPr>
    </w:p>
    <w:p w14:paraId="007F6D96" w14:textId="77777777" w:rsidR="00E47AC5" w:rsidRPr="00BC45D7" w:rsidRDefault="00E47AC5" w:rsidP="00E47AC5">
      <w:pPr>
        <w:jc w:val="both"/>
        <w:rPr>
          <w:rFonts w:ascii="Times New Roman" w:hAnsi="Times New Roman" w:cs="Times New Roman"/>
          <w:sz w:val="24"/>
          <w:szCs w:val="24"/>
        </w:rPr>
      </w:pPr>
    </w:p>
    <w:p w14:paraId="339BC3E6" w14:textId="77777777" w:rsidR="00E47AC5" w:rsidRPr="00BC45D7" w:rsidRDefault="00E47AC5" w:rsidP="00E47AC5">
      <w:pPr>
        <w:jc w:val="both"/>
        <w:rPr>
          <w:rFonts w:ascii="Times New Roman" w:hAnsi="Times New Roman" w:cs="Times New Roman"/>
          <w:sz w:val="24"/>
          <w:szCs w:val="24"/>
        </w:rPr>
      </w:pPr>
    </w:p>
    <w:p w14:paraId="79B70F11" w14:textId="77777777" w:rsidR="00E47AC5" w:rsidRPr="00BC45D7" w:rsidRDefault="00E47AC5" w:rsidP="00E47AC5">
      <w:pPr>
        <w:jc w:val="both"/>
        <w:rPr>
          <w:rFonts w:ascii="Times New Roman" w:hAnsi="Times New Roman" w:cs="Times New Roman"/>
          <w:sz w:val="24"/>
          <w:szCs w:val="24"/>
        </w:rPr>
      </w:pPr>
    </w:p>
    <w:p w14:paraId="7EC9F393" w14:textId="77777777" w:rsidR="00E47AC5" w:rsidRPr="00BC45D7" w:rsidRDefault="00E47AC5" w:rsidP="00E47AC5">
      <w:pPr>
        <w:jc w:val="both"/>
        <w:rPr>
          <w:rFonts w:ascii="Times New Roman" w:hAnsi="Times New Roman" w:cs="Times New Roman"/>
          <w:sz w:val="24"/>
          <w:szCs w:val="24"/>
        </w:rPr>
      </w:pPr>
    </w:p>
    <w:p w14:paraId="24924252" w14:textId="77777777" w:rsidR="00E47AC5" w:rsidRPr="00BC45D7" w:rsidRDefault="00E47AC5" w:rsidP="00E47AC5">
      <w:pPr>
        <w:jc w:val="both"/>
        <w:rPr>
          <w:rFonts w:ascii="Times New Roman" w:hAnsi="Times New Roman" w:cs="Times New Roman"/>
          <w:sz w:val="24"/>
          <w:szCs w:val="24"/>
        </w:rPr>
      </w:pPr>
    </w:p>
    <w:p w14:paraId="1A06F744" w14:textId="77777777" w:rsidR="00E47AC5" w:rsidRPr="00BC45D7" w:rsidRDefault="00E47AC5" w:rsidP="00E47AC5">
      <w:pPr>
        <w:jc w:val="both"/>
        <w:rPr>
          <w:rFonts w:ascii="Times New Roman" w:hAnsi="Times New Roman" w:cs="Times New Roman"/>
          <w:sz w:val="24"/>
          <w:szCs w:val="24"/>
        </w:rPr>
      </w:pPr>
    </w:p>
    <w:p w14:paraId="1848BD61" w14:textId="77777777" w:rsidR="00E47AC5" w:rsidRPr="00BC45D7" w:rsidRDefault="00E47AC5" w:rsidP="00E47AC5">
      <w:pPr>
        <w:jc w:val="both"/>
        <w:rPr>
          <w:rFonts w:ascii="Times New Roman" w:hAnsi="Times New Roman" w:cs="Times New Roman"/>
          <w:sz w:val="24"/>
          <w:szCs w:val="24"/>
        </w:rPr>
      </w:pPr>
    </w:p>
    <w:p w14:paraId="3995E544" w14:textId="77777777" w:rsidR="00E47AC5" w:rsidRPr="00BC45D7" w:rsidRDefault="00E47AC5" w:rsidP="00E47AC5">
      <w:pPr>
        <w:jc w:val="both"/>
        <w:rPr>
          <w:rFonts w:ascii="Times New Roman" w:hAnsi="Times New Roman" w:cs="Times New Roman"/>
          <w:sz w:val="24"/>
          <w:szCs w:val="24"/>
        </w:rPr>
      </w:pPr>
    </w:p>
    <w:p w14:paraId="46892FEE" w14:textId="77777777" w:rsidR="00E47AC5" w:rsidRPr="00BC45D7" w:rsidRDefault="00E47AC5" w:rsidP="00E47AC5">
      <w:pPr>
        <w:jc w:val="both"/>
        <w:rPr>
          <w:rFonts w:ascii="Times New Roman" w:hAnsi="Times New Roman" w:cs="Times New Roman"/>
          <w:sz w:val="24"/>
          <w:szCs w:val="24"/>
        </w:rPr>
      </w:pPr>
    </w:p>
    <w:p w14:paraId="18008937" w14:textId="77777777" w:rsidR="00E47AC5" w:rsidRPr="00BC45D7" w:rsidRDefault="00E47AC5" w:rsidP="00E47AC5">
      <w:pPr>
        <w:jc w:val="both"/>
        <w:rPr>
          <w:rFonts w:ascii="Times New Roman" w:hAnsi="Times New Roman" w:cs="Times New Roman"/>
          <w:sz w:val="24"/>
          <w:szCs w:val="24"/>
        </w:rPr>
      </w:pPr>
    </w:p>
    <w:p w14:paraId="679CCEF5" w14:textId="77777777" w:rsidR="00E47AC5" w:rsidRPr="00BC45D7" w:rsidRDefault="00E47AC5" w:rsidP="00E47AC5">
      <w:pPr>
        <w:jc w:val="both"/>
        <w:rPr>
          <w:rFonts w:ascii="Times New Roman" w:hAnsi="Times New Roman" w:cs="Times New Roman"/>
          <w:sz w:val="24"/>
          <w:szCs w:val="24"/>
        </w:rPr>
      </w:pPr>
    </w:p>
    <w:p w14:paraId="05BC6DE4" w14:textId="77777777" w:rsidR="00E47AC5" w:rsidRPr="00BC45D7" w:rsidRDefault="00E47AC5" w:rsidP="00E47AC5">
      <w:pPr>
        <w:jc w:val="both"/>
        <w:rPr>
          <w:rFonts w:ascii="Times New Roman" w:hAnsi="Times New Roman" w:cs="Times New Roman"/>
          <w:sz w:val="24"/>
          <w:szCs w:val="24"/>
        </w:rPr>
      </w:pPr>
    </w:p>
    <w:p w14:paraId="28D071FC" w14:textId="77777777" w:rsidR="00E47AC5" w:rsidRPr="00BC45D7" w:rsidRDefault="00E47AC5" w:rsidP="00E47AC5">
      <w:pPr>
        <w:rPr>
          <w:rFonts w:ascii="Times New Roman" w:hAnsi="Times New Roman" w:cs="Times New Roman"/>
          <w:sz w:val="44"/>
          <w:szCs w:val="44"/>
        </w:rPr>
      </w:pPr>
    </w:p>
    <w:p w14:paraId="5FB1A630" w14:textId="77777777" w:rsidR="00E47AC5" w:rsidRPr="00BC45D7" w:rsidRDefault="00E47AC5" w:rsidP="00E47AC5">
      <w:pPr>
        <w:jc w:val="center"/>
        <w:rPr>
          <w:rFonts w:ascii="Times New Roman" w:hAnsi="Times New Roman" w:cs="Times New Roman"/>
          <w:sz w:val="36"/>
          <w:szCs w:val="36"/>
        </w:rPr>
      </w:pPr>
      <w:r w:rsidRPr="00BC45D7">
        <w:rPr>
          <w:rFonts w:ascii="Times New Roman" w:hAnsi="Times New Roman" w:cs="Times New Roman"/>
          <w:sz w:val="36"/>
          <w:szCs w:val="36"/>
        </w:rPr>
        <w:t>New Zealand Tourism Forecasting</w:t>
      </w:r>
    </w:p>
    <w:p w14:paraId="3D4170E1" w14:textId="77777777" w:rsidR="00E47AC5" w:rsidRPr="00BC45D7" w:rsidRDefault="00E47AC5" w:rsidP="00E47AC5">
      <w:pPr>
        <w:jc w:val="center"/>
        <w:rPr>
          <w:rFonts w:ascii="Times New Roman" w:hAnsi="Times New Roman" w:cs="Times New Roman"/>
          <w:sz w:val="36"/>
          <w:szCs w:val="36"/>
        </w:rPr>
      </w:pPr>
      <w:r w:rsidRPr="00BC45D7">
        <w:rPr>
          <w:rFonts w:ascii="Times New Roman" w:hAnsi="Times New Roman" w:cs="Times New Roman"/>
          <w:sz w:val="36"/>
          <w:szCs w:val="36"/>
        </w:rPr>
        <w:t xml:space="preserve">Model </w:t>
      </w:r>
      <w:r>
        <w:rPr>
          <w:rFonts w:ascii="Times New Roman" w:hAnsi="Times New Roman" w:cs="Times New Roman"/>
          <w:sz w:val="36"/>
          <w:szCs w:val="36"/>
        </w:rPr>
        <w:t>Visitor</w:t>
      </w:r>
      <w:r w:rsidRPr="00BC45D7">
        <w:rPr>
          <w:rFonts w:ascii="Times New Roman" w:hAnsi="Times New Roman" w:cs="Times New Roman"/>
          <w:sz w:val="36"/>
          <w:szCs w:val="36"/>
        </w:rPr>
        <w:t xml:space="preserve"> </w:t>
      </w:r>
      <w:r>
        <w:rPr>
          <w:rFonts w:ascii="Times New Roman" w:hAnsi="Times New Roman" w:cs="Times New Roman"/>
          <w:sz w:val="36"/>
          <w:szCs w:val="36"/>
        </w:rPr>
        <w:t xml:space="preserve">Arrivals </w:t>
      </w:r>
      <w:r w:rsidRPr="00BC45D7">
        <w:rPr>
          <w:rFonts w:ascii="Times New Roman" w:hAnsi="Times New Roman" w:cs="Times New Roman"/>
          <w:sz w:val="36"/>
          <w:szCs w:val="36"/>
        </w:rPr>
        <w:t>ARIMA</w:t>
      </w:r>
    </w:p>
    <w:p w14:paraId="129441BB" w14:textId="77777777" w:rsidR="00E47AC5" w:rsidRPr="00BC45D7" w:rsidRDefault="00E47AC5" w:rsidP="00E47AC5">
      <w:pPr>
        <w:jc w:val="both"/>
        <w:rPr>
          <w:rFonts w:ascii="Times New Roman" w:hAnsi="Times New Roman" w:cs="Times New Roman"/>
          <w:sz w:val="24"/>
          <w:szCs w:val="24"/>
        </w:rPr>
      </w:pPr>
    </w:p>
    <w:p w14:paraId="5CAA5C2D" w14:textId="77777777" w:rsidR="00E47AC5" w:rsidRPr="00BC45D7" w:rsidRDefault="00E47AC5" w:rsidP="00E47AC5">
      <w:pPr>
        <w:jc w:val="both"/>
        <w:rPr>
          <w:rFonts w:ascii="Times New Roman" w:hAnsi="Times New Roman" w:cs="Times New Roman"/>
          <w:sz w:val="24"/>
          <w:szCs w:val="24"/>
        </w:rPr>
      </w:pPr>
    </w:p>
    <w:p w14:paraId="0E9F21DD" w14:textId="77777777" w:rsidR="00E47AC5" w:rsidRPr="00BC45D7" w:rsidRDefault="00E47AC5" w:rsidP="00E47AC5">
      <w:pPr>
        <w:jc w:val="both"/>
        <w:rPr>
          <w:rFonts w:ascii="Times New Roman" w:hAnsi="Times New Roman" w:cs="Times New Roman"/>
          <w:sz w:val="24"/>
          <w:szCs w:val="24"/>
        </w:rPr>
      </w:pPr>
    </w:p>
    <w:p w14:paraId="09E2C3E6" w14:textId="77777777" w:rsidR="00E47AC5" w:rsidRPr="00BC45D7" w:rsidRDefault="00E47AC5" w:rsidP="00E47AC5">
      <w:pPr>
        <w:jc w:val="both"/>
        <w:rPr>
          <w:rFonts w:ascii="Times New Roman" w:hAnsi="Times New Roman" w:cs="Times New Roman"/>
          <w:sz w:val="24"/>
          <w:szCs w:val="24"/>
        </w:rPr>
      </w:pPr>
    </w:p>
    <w:p w14:paraId="5B821343" w14:textId="77777777" w:rsidR="00E47AC5" w:rsidRPr="00BC45D7" w:rsidRDefault="00E47AC5" w:rsidP="00E47AC5">
      <w:pPr>
        <w:jc w:val="both"/>
        <w:rPr>
          <w:rFonts w:ascii="Times New Roman" w:hAnsi="Times New Roman" w:cs="Times New Roman"/>
          <w:sz w:val="24"/>
          <w:szCs w:val="24"/>
        </w:rPr>
      </w:pPr>
    </w:p>
    <w:p w14:paraId="2829E0D6" w14:textId="77777777" w:rsidR="00E47AC5" w:rsidRPr="00BC45D7" w:rsidRDefault="00E47AC5" w:rsidP="00E47AC5">
      <w:pPr>
        <w:jc w:val="both"/>
        <w:rPr>
          <w:rFonts w:ascii="Times New Roman" w:hAnsi="Times New Roman" w:cs="Times New Roman"/>
          <w:sz w:val="24"/>
          <w:szCs w:val="24"/>
        </w:rPr>
      </w:pPr>
    </w:p>
    <w:p w14:paraId="69A33001" w14:textId="77777777" w:rsidR="00E47AC5" w:rsidRPr="00BC45D7" w:rsidRDefault="00E47AC5" w:rsidP="00E47AC5">
      <w:pPr>
        <w:jc w:val="both"/>
        <w:rPr>
          <w:rFonts w:ascii="Times New Roman" w:hAnsi="Times New Roman" w:cs="Times New Roman"/>
          <w:sz w:val="24"/>
          <w:szCs w:val="24"/>
        </w:rPr>
      </w:pPr>
    </w:p>
    <w:p w14:paraId="34759465" w14:textId="77777777" w:rsidR="00E47AC5" w:rsidRPr="00BC45D7" w:rsidRDefault="00E47AC5" w:rsidP="00E47AC5">
      <w:pPr>
        <w:jc w:val="both"/>
        <w:rPr>
          <w:rFonts w:ascii="Times New Roman" w:hAnsi="Times New Roman" w:cs="Times New Roman"/>
          <w:sz w:val="24"/>
          <w:szCs w:val="24"/>
        </w:rPr>
      </w:pPr>
    </w:p>
    <w:p w14:paraId="1DCAAE1A" w14:textId="77777777" w:rsidR="00E47AC5" w:rsidRPr="00BC45D7" w:rsidRDefault="00E47AC5" w:rsidP="00E47AC5">
      <w:pPr>
        <w:jc w:val="both"/>
        <w:rPr>
          <w:rFonts w:ascii="Times New Roman" w:hAnsi="Times New Roman" w:cs="Times New Roman"/>
          <w:sz w:val="24"/>
          <w:szCs w:val="24"/>
        </w:rPr>
      </w:pPr>
    </w:p>
    <w:p w14:paraId="0385D2E5" w14:textId="77777777" w:rsidR="00E47AC5" w:rsidRPr="00BC45D7" w:rsidRDefault="00E47AC5" w:rsidP="00E47AC5">
      <w:pPr>
        <w:jc w:val="both"/>
        <w:rPr>
          <w:rFonts w:ascii="Times New Roman" w:hAnsi="Times New Roman" w:cs="Times New Roman"/>
          <w:sz w:val="24"/>
          <w:szCs w:val="24"/>
        </w:rPr>
      </w:pPr>
    </w:p>
    <w:p w14:paraId="3FF85E8D" w14:textId="77777777" w:rsidR="00E47AC5" w:rsidRPr="00BC45D7" w:rsidRDefault="00E47AC5" w:rsidP="00E47AC5">
      <w:pPr>
        <w:jc w:val="both"/>
        <w:rPr>
          <w:rFonts w:ascii="Times New Roman" w:hAnsi="Times New Roman" w:cs="Times New Roman"/>
          <w:sz w:val="24"/>
          <w:szCs w:val="24"/>
        </w:rPr>
      </w:pPr>
    </w:p>
    <w:p w14:paraId="36502C60" w14:textId="77777777" w:rsidR="00E47AC5" w:rsidRPr="00BC45D7" w:rsidRDefault="00E47AC5" w:rsidP="00E47AC5">
      <w:pPr>
        <w:jc w:val="both"/>
        <w:rPr>
          <w:rFonts w:ascii="Times New Roman" w:hAnsi="Times New Roman" w:cs="Times New Roman"/>
          <w:sz w:val="24"/>
          <w:szCs w:val="24"/>
        </w:rPr>
      </w:pPr>
    </w:p>
    <w:p w14:paraId="3CC340F5" w14:textId="77777777" w:rsidR="00E47AC5" w:rsidRPr="00BC45D7" w:rsidRDefault="00E47AC5" w:rsidP="00E47AC5">
      <w:pPr>
        <w:jc w:val="both"/>
        <w:rPr>
          <w:rFonts w:ascii="Times New Roman" w:hAnsi="Times New Roman" w:cs="Times New Roman"/>
          <w:sz w:val="24"/>
          <w:szCs w:val="24"/>
        </w:rPr>
      </w:pPr>
    </w:p>
    <w:p w14:paraId="299FC7EE" w14:textId="77777777" w:rsidR="00E47AC5" w:rsidRPr="00BC45D7" w:rsidRDefault="00E47AC5" w:rsidP="00E47AC5">
      <w:pPr>
        <w:spacing w:after="160"/>
        <w:jc w:val="both"/>
        <w:rPr>
          <w:rFonts w:ascii="Times New Roman" w:hAnsi="Times New Roman" w:cs="Times New Roman"/>
          <w:sz w:val="24"/>
          <w:szCs w:val="24"/>
        </w:rPr>
      </w:pPr>
      <w:r w:rsidRPr="00BC45D7">
        <w:rPr>
          <w:rFonts w:ascii="Times New Roman" w:hAnsi="Times New Roman" w:cs="Times New Roman"/>
          <w:sz w:val="24"/>
          <w:szCs w:val="24"/>
        </w:rPr>
        <w:t xml:space="preserve">IT7510 Capstone Semester Two 2025 </w:t>
      </w:r>
    </w:p>
    <w:p w14:paraId="71C5AF87" w14:textId="77777777" w:rsidR="00E47AC5" w:rsidRPr="00BC45D7" w:rsidRDefault="00E47AC5" w:rsidP="00E47AC5">
      <w:pPr>
        <w:spacing w:after="158"/>
        <w:ind w:left="24"/>
        <w:jc w:val="both"/>
        <w:rPr>
          <w:rFonts w:ascii="Times New Roman" w:hAnsi="Times New Roman" w:cs="Times New Roman"/>
          <w:sz w:val="24"/>
          <w:szCs w:val="24"/>
        </w:rPr>
      </w:pPr>
      <w:r w:rsidRPr="00BC45D7">
        <w:rPr>
          <w:rFonts w:ascii="Times New Roman" w:hAnsi="Times New Roman" w:cs="Times New Roman"/>
          <w:sz w:val="24"/>
          <w:szCs w:val="24"/>
        </w:rPr>
        <w:t xml:space="preserve">Project name: </w:t>
      </w:r>
      <w:proofErr w:type="spellStart"/>
      <w:r w:rsidRPr="00BC45D7">
        <w:rPr>
          <w:rFonts w:ascii="Times New Roman" w:hAnsi="Times New Roman" w:cs="Times New Roman"/>
          <w:sz w:val="24"/>
          <w:szCs w:val="24"/>
        </w:rPr>
        <w:t>FutureTourism.LSG</w:t>
      </w:r>
      <w:proofErr w:type="spellEnd"/>
    </w:p>
    <w:p w14:paraId="47EBC57B" w14:textId="77777777" w:rsidR="00E47AC5" w:rsidRPr="00BC45D7" w:rsidRDefault="00E47AC5" w:rsidP="00E47AC5">
      <w:pPr>
        <w:spacing w:after="203"/>
        <w:jc w:val="both"/>
        <w:rPr>
          <w:rFonts w:ascii="Times New Roman" w:hAnsi="Times New Roman" w:cs="Times New Roman"/>
          <w:sz w:val="24"/>
          <w:szCs w:val="24"/>
        </w:rPr>
      </w:pPr>
      <w:r w:rsidRPr="00BC45D7">
        <w:rPr>
          <w:rFonts w:ascii="Times New Roman" w:hAnsi="Times New Roman" w:cs="Times New Roman"/>
          <w:sz w:val="24"/>
          <w:szCs w:val="24"/>
        </w:rPr>
        <w:t xml:space="preserve">Group name: LSG </w:t>
      </w:r>
    </w:p>
    <w:p w14:paraId="3B03C7D7" w14:textId="77777777" w:rsidR="00E47AC5" w:rsidRPr="00BC45D7" w:rsidRDefault="00E47AC5" w:rsidP="00E47AC5">
      <w:pPr>
        <w:spacing w:after="201"/>
        <w:jc w:val="both"/>
        <w:rPr>
          <w:rFonts w:ascii="Times New Roman" w:hAnsi="Times New Roman" w:cs="Times New Roman"/>
          <w:sz w:val="24"/>
          <w:szCs w:val="24"/>
        </w:rPr>
      </w:pPr>
      <w:r w:rsidRPr="00BC45D7">
        <w:rPr>
          <w:rFonts w:ascii="Times New Roman" w:hAnsi="Times New Roman" w:cs="Times New Roman"/>
          <w:sz w:val="24"/>
          <w:szCs w:val="24"/>
        </w:rPr>
        <w:t xml:space="preserve">Name: Lakshya Mann, Shivam Arora, Gowtham R Panicker  </w:t>
      </w:r>
    </w:p>
    <w:p w14:paraId="1B1659E0" w14:textId="77777777" w:rsidR="00E47AC5" w:rsidRPr="00BC45D7" w:rsidRDefault="00E47AC5" w:rsidP="00E47AC5">
      <w:pPr>
        <w:jc w:val="both"/>
        <w:rPr>
          <w:rFonts w:ascii="Times New Roman" w:hAnsi="Times New Roman" w:cs="Times New Roman"/>
          <w:sz w:val="24"/>
          <w:szCs w:val="24"/>
        </w:rPr>
      </w:pPr>
      <w:r w:rsidRPr="00BC45D7">
        <w:rPr>
          <w:rFonts w:ascii="Times New Roman" w:hAnsi="Times New Roman" w:cs="Times New Roman"/>
          <w:sz w:val="24"/>
          <w:szCs w:val="24"/>
        </w:rPr>
        <w:t>Client Name: Dr. Trang Do</w:t>
      </w:r>
    </w:p>
    <w:p w14:paraId="4382A6E3" w14:textId="77777777" w:rsidR="00E47AC5" w:rsidRPr="00BC45D7" w:rsidRDefault="00E47AC5" w:rsidP="00E47AC5">
      <w:pPr>
        <w:jc w:val="both"/>
        <w:rPr>
          <w:rFonts w:ascii="Times New Roman" w:hAnsi="Times New Roman" w:cs="Times New Roman"/>
          <w:sz w:val="24"/>
          <w:szCs w:val="24"/>
        </w:rPr>
      </w:pPr>
    </w:p>
    <w:sdt>
      <w:sdtPr>
        <w:rPr>
          <w:rFonts w:ascii="Times New Roman" w:eastAsia="Arial" w:hAnsi="Times New Roman" w:cs="Times New Roman"/>
          <w:color w:val="auto"/>
          <w:sz w:val="22"/>
          <w:szCs w:val="22"/>
          <w:lang w:val="en-NZ" w:eastAsia="en-NZ"/>
        </w:rPr>
        <w:id w:val="-1528326074"/>
        <w:docPartObj>
          <w:docPartGallery w:val="Table of Contents"/>
          <w:docPartUnique/>
        </w:docPartObj>
      </w:sdtPr>
      <w:sdtEndPr>
        <w:rPr>
          <w:b/>
          <w:bCs/>
          <w:noProof/>
        </w:rPr>
      </w:sdtEndPr>
      <w:sdtContent>
        <w:p w14:paraId="06493B5E" w14:textId="77777777" w:rsidR="00E47AC5" w:rsidRPr="00BC45D7" w:rsidRDefault="00E47AC5" w:rsidP="00E47AC5">
          <w:pPr>
            <w:pStyle w:val="TOCHeading"/>
            <w:rPr>
              <w:rFonts w:ascii="Times New Roman" w:hAnsi="Times New Roman" w:cs="Times New Roman"/>
            </w:rPr>
          </w:pPr>
          <w:r w:rsidRPr="00BC45D7">
            <w:rPr>
              <w:rFonts w:ascii="Times New Roman" w:hAnsi="Times New Roman" w:cs="Times New Roman"/>
            </w:rPr>
            <w:t>Table of Contents</w:t>
          </w:r>
        </w:p>
        <w:p w14:paraId="42774403" w14:textId="77777777" w:rsidR="00E47AC5" w:rsidRDefault="00E47AC5" w:rsidP="00E47AC5">
          <w:pPr>
            <w:pStyle w:val="TOC1"/>
            <w:tabs>
              <w:tab w:val="right" w:leader="dot" w:pos="9016"/>
            </w:tabs>
            <w:rPr>
              <w:noProof/>
            </w:rPr>
          </w:pPr>
          <w:r w:rsidRPr="00BC45D7">
            <w:rPr>
              <w:rFonts w:ascii="Times New Roman" w:hAnsi="Times New Roman" w:cs="Times New Roman"/>
            </w:rPr>
            <w:fldChar w:fldCharType="begin"/>
          </w:r>
          <w:r w:rsidRPr="00BC45D7">
            <w:rPr>
              <w:rFonts w:ascii="Times New Roman" w:hAnsi="Times New Roman" w:cs="Times New Roman"/>
            </w:rPr>
            <w:instrText xml:space="preserve"> TOC \o "1-3" \h \z \u </w:instrText>
          </w:r>
          <w:r w:rsidRPr="00BC45D7">
            <w:rPr>
              <w:rFonts w:ascii="Times New Roman" w:hAnsi="Times New Roman" w:cs="Times New Roman"/>
            </w:rPr>
            <w:fldChar w:fldCharType="separate"/>
          </w:r>
          <w:hyperlink w:anchor="_Toc211554343" w:history="1">
            <w:r w:rsidRPr="004E6448">
              <w:rPr>
                <w:rStyle w:val="Hyperlink"/>
                <w:rFonts w:cs="Times New Roman"/>
                <w:noProof/>
              </w:rPr>
              <w:t>Executive Summary</w:t>
            </w:r>
            <w:r>
              <w:rPr>
                <w:noProof/>
                <w:webHidden/>
              </w:rPr>
              <w:tab/>
            </w:r>
            <w:r>
              <w:rPr>
                <w:noProof/>
                <w:webHidden/>
              </w:rPr>
              <w:fldChar w:fldCharType="begin"/>
            </w:r>
            <w:r>
              <w:rPr>
                <w:noProof/>
                <w:webHidden/>
              </w:rPr>
              <w:instrText xml:space="preserve"> PAGEREF _Toc211554343 \h </w:instrText>
            </w:r>
            <w:r>
              <w:rPr>
                <w:noProof/>
                <w:webHidden/>
              </w:rPr>
            </w:r>
            <w:r>
              <w:rPr>
                <w:noProof/>
                <w:webHidden/>
              </w:rPr>
              <w:fldChar w:fldCharType="separate"/>
            </w:r>
            <w:r>
              <w:rPr>
                <w:noProof/>
                <w:webHidden/>
              </w:rPr>
              <w:t>3</w:t>
            </w:r>
            <w:r>
              <w:rPr>
                <w:noProof/>
                <w:webHidden/>
              </w:rPr>
              <w:fldChar w:fldCharType="end"/>
            </w:r>
          </w:hyperlink>
        </w:p>
        <w:p w14:paraId="74791023" w14:textId="77777777" w:rsidR="00E47AC5" w:rsidRDefault="00E47AC5" w:rsidP="00E47AC5">
          <w:pPr>
            <w:pStyle w:val="TOC1"/>
            <w:tabs>
              <w:tab w:val="right" w:leader="dot" w:pos="9016"/>
            </w:tabs>
            <w:rPr>
              <w:noProof/>
            </w:rPr>
          </w:pPr>
          <w:hyperlink w:anchor="_Toc211554344" w:history="1">
            <w:r w:rsidRPr="004E6448">
              <w:rPr>
                <w:rStyle w:val="Hyperlink"/>
                <w:rFonts w:cs="Times New Roman"/>
                <w:noProof/>
              </w:rPr>
              <w:t>Project Overview</w:t>
            </w:r>
            <w:r>
              <w:rPr>
                <w:noProof/>
                <w:webHidden/>
              </w:rPr>
              <w:tab/>
            </w:r>
            <w:r>
              <w:rPr>
                <w:noProof/>
                <w:webHidden/>
              </w:rPr>
              <w:fldChar w:fldCharType="begin"/>
            </w:r>
            <w:r>
              <w:rPr>
                <w:noProof/>
                <w:webHidden/>
              </w:rPr>
              <w:instrText xml:space="preserve"> PAGEREF _Toc211554344 \h </w:instrText>
            </w:r>
            <w:r>
              <w:rPr>
                <w:noProof/>
                <w:webHidden/>
              </w:rPr>
            </w:r>
            <w:r>
              <w:rPr>
                <w:noProof/>
                <w:webHidden/>
              </w:rPr>
              <w:fldChar w:fldCharType="separate"/>
            </w:r>
            <w:r>
              <w:rPr>
                <w:noProof/>
                <w:webHidden/>
              </w:rPr>
              <w:t>4</w:t>
            </w:r>
            <w:r>
              <w:rPr>
                <w:noProof/>
                <w:webHidden/>
              </w:rPr>
              <w:fldChar w:fldCharType="end"/>
            </w:r>
          </w:hyperlink>
        </w:p>
        <w:p w14:paraId="636D01E1" w14:textId="77777777" w:rsidR="00E47AC5" w:rsidRDefault="00E47AC5" w:rsidP="00E47AC5">
          <w:pPr>
            <w:pStyle w:val="TOC1"/>
            <w:tabs>
              <w:tab w:val="right" w:leader="dot" w:pos="9016"/>
            </w:tabs>
            <w:rPr>
              <w:noProof/>
            </w:rPr>
          </w:pPr>
          <w:hyperlink w:anchor="_Toc211554345" w:history="1">
            <w:r w:rsidRPr="004E6448">
              <w:rPr>
                <w:rStyle w:val="Hyperlink"/>
                <w:rFonts w:cs="Times New Roman"/>
                <w:noProof/>
              </w:rPr>
              <w:t>Methodology</w:t>
            </w:r>
            <w:r>
              <w:rPr>
                <w:noProof/>
                <w:webHidden/>
              </w:rPr>
              <w:tab/>
            </w:r>
            <w:r>
              <w:rPr>
                <w:noProof/>
                <w:webHidden/>
              </w:rPr>
              <w:fldChar w:fldCharType="begin"/>
            </w:r>
            <w:r>
              <w:rPr>
                <w:noProof/>
                <w:webHidden/>
              </w:rPr>
              <w:instrText xml:space="preserve"> PAGEREF _Toc211554345 \h </w:instrText>
            </w:r>
            <w:r>
              <w:rPr>
                <w:noProof/>
                <w:webHidden/>
              </w:rPr>
            </w:r>
            <w:r>
              <w:rPr>
                <w:noProof/>
                <w:webHidden/>
              </w:rPr>
              <w:fldChar w:fldCharType="separate"/>
            </w:r>
            <w:r>
              <w:rPr>
                <w:noProof/>
                <w:webHidden/>
              </w:rPr>
              <w:t>5</w:t>
            </w:r>
            <w:r>
              <w:rPr>
                <w:noProof/>
                <w:webHidden/>
              </w:rPr>
              <w:fldChar w:fldCharType="end"/>
            </w:r>
          </w:hyperlink>
        </w:p>
        <w:p w14:paraId="67EDF59E" w14:textId="77777777" w:rsidR="00E47AC5" w:rsidRDefault="00E47AC5" w:rsidP="00E47AC5">
          <w:pPr>
            <w:pStyle w:val="TOC2"/>
            <w:tabs>
              <w:tab w:val="right" w:leader="dot" w:pos="9016"/>
            </w:tabs>
            <w:rPr>
              <w:noProof/>
            </w:rPr>
          </w:pPr>
          <w:hyperlink w:anchor="_Toc211554346" w:history="1">
            <w:r w:rsidRPr="004E6448">
              <w:rPr>
                <w:rStyle w:val="Hyperlink"/>
                <w:rFonts w:cs="Times New Roman"/>
                <w:noProof/>
              </w:rPr>
              <w:t>ARIMA Framework</w:t>
            </w:r>
            <w:r>
              <w:rPr>
                <w:noProof/>
                <w:webHidden/>
              </w:rPr>
              <w:tab/>
            </w:r>
            <w:r>
              <w:rPr>
                <w:noProof/>
                <w:webHidden/>
              </w:rPr>
              <w:fldChar w:fldCharType="begin"/>
            </w:r>
            <w:r>
              <w:rPr>
                <w:noProof/>
                <w:webHidden/>
              </w:rPr>
              <w:instrText xml:space="preserve"> PAGEREF _Toc211554346 \h </w:instrText>
            </w:r>
            <w:r>
              <w:rPr>
                <w:noProof/>
                <w:webHidden/>
              </w:rPr>
            </w:r>
            <w:r>
              <w:rPr>
                <w:noProof/>
                <w:webHidden/>
              </w:rPr>
              <w:fldChar w:fldCharType="separate"/>
            </w:r>
            <w:r>
              <w:rPr>
                <w:noProof/>
                <w:webHidden/>
              </w:rPr>
              <w:t>5</w:t>
            </w:r>
            <w:r>
              <w:rPr>
                <w:noProof/>
                <w:webHidden/>
              </w:rPr>
              <w:fldChar w:fldCharType="end"/>
            </w:r>
          </w:hyperlink>
        </w:p>
        <w:p w14:paraId="2EF4A948" w14:textId="77777777" w:rsidR="00E47AC5" w:rsidRDefault="00E47AC5" w:rsidP="00E47AC5">
          <w:pPr>
            <w:pStyle w:val="TOC2"/>
            <w:tabs>
              <w:tab w:val="right" w:leader="dot" w:pos="9016"/>
            </w:tabs>
            <w:rPr>
              <w:noProof/>
            </w:rPr>
          </w:pPr>
          <w:hyperlink w:anchor="_Toc211554347" w:history="1">
            <w:r w:rsidRPr="004E6448">
              <w:rPr>
                <w:rStyle w:val="Hyperlink"/>
                <w:rFonts w:cs="Times New Roman"/>
                <w:noProof/>
              </w:rPr>
              <w:t>Data Transformation Strategy</w:t>
            </w:r>
            <w:r>
              <w:rPr>
                <w:noProof/>
                <w:webHidden/>
              </w:rPr>
              <w:tab/>
            </w:r>
            <w:r>
              <w:rPr>
                <w:noProof/>
                <w:webHidden/>
              </w:rPr>
              <w:fldChar w:fldCharType="begin"/>
            </w:r>
            <w:r>
              <w:rPr>
                <w:noProof/>
                <w:webHidden/>
              </w:rPr>
              <w:instrText xml:space="preserve"> PAGEREF _Toc211554347 \h </w:instrText>
            </w:r>
            <w:r>
              <w:rPr>
                <w:noProof/>
                <w:webHidden/>
              </w:rPr>
            </w:r>
            <w:r>
              <w:rPr>
                <w:noProof/>
                <w:webHidden/>
              </w:rPr>
              <w:fldChar w:fldCharType="separate"/>
            </w:r>
            <w:r>
              <w:rPr>
                <w:noProof/>
                <w:webHidden/>
              </w:rPr>
              <w:t>5</w:t>
            </w:r>
            <w:r>
              <w:rPr>
                <w:noProof/>
                <w:webHidden/>
              </w:rPr>
              <w:fldChar w:fldCharType="end"/>
            </w:r>
          </w:hyperlink>
        </w:p>
        <w:p w14:paraId="7B0F04CC" w14:textId="77777777" w:rsidR="00E47AC5" w:rsidRDefault="00E47AC5" w:rsidP="00E47AC5">
          <w:pPr>
            <w:pStyle w:val="TOC1"/>
            <w:tabs>
              <w:tab w:val="right" w:leader="dot" w:pos="9016"/>
            </w:tabs>
            <w:rPr>
              <w:noProof/>
            </w:rPr>
          </w:pPr>
          <w:hyperlink w:anchor="_Toc211554348" w:history="1">
            <w:r w:rsidRPr="004E6448">
              <w:rPr>
                <w:rStyle w:val="Hyperlink"/>
                <w:rFonts w:cs="Times New Roman"/>
                <w:noProof/>
              </w:rPr>
              <w:t>Tools and Technologies</w:t>
            </w:r>
            <w:r>
              <w:rPr>
                <w:noProof/>
                <w:webHidden/>
              </w:rPr>
              <w:tab/>
            </w:r>
            <w:r>
              <w:rPr>
                <w:noProof/>
                <w:webHidden/>
              </w:rPr>
              <w:fldChar w:fldCharType="begin"/>
            </w:r>
            <w:r>
              <w:rPr>
                <w:noProof/>
                <w:webHidden/>
              </w:rPr>
              <w:instrText xml:space="preserve"> PAGEREF _Toc211554348 \h </w:instrText>
            </w:r>
            <w:r>
              <w:rPr>
                <w:noProof/>
                <w:webHidden/>
              </w:rPr>
            </w:r>
            <w:r>
              <w:rPr>
                <w:noProof/>
                <w:webHidden/>
              </w:rPr>
              <w:fldChar w:fldCharType="separate"/>
            </w:r>
            <w:r>
              <w:rPr>
                <w:noProof/>
                <w:webHidden/>
              </w:rPr>
              <w:t>6</w:t>
            </w:r>
            <w:r>
              <w:rPr>
                <w:noProof/>
                <w:webHidden/>
              </w:rPr>
              <w:fldChar w:fldCharType="end"/>
            </w:r>
          </w:hyperlink>
        </w:p>
        <w:p w14:paraId="0A37F78E" w14:textId="77777777" w:rsidR="00E47AC5" w:rsidRDefault="00E47AC5" w:rsidP="00E47AC5">
          <w:pPr>
            <w:pStyle w:val="TOC2"/>
            <w:tabs>
              <w:tab w:val="right" w:leader="dot" w:pos="9016"/>
            </w:tabs>
            <w:rPr>
              <w:noProof/>
            </w:rPr>
          </w:pPr>
          <w:hyperlink w:anchor="_Toc211554349" w:history="1">
            <w:r w:rsidRPr="004E6448">
              <w:rPr>
                <w:rStyle w:val="Hyperlink"/>
                <w:rFonts w:cs="Times New Roman"/>
                <w:noProof/>
              </w:rPr>
              <w:t>Model Architecture</w:t>
            </w:r>
            <w:r>
              <w:rPr>
                <w:noProof/>
                <w:webHidden/>
              </w:rPr>
              <w:tab/>
            </w:r>
            <w:r>
              <w:rPr>
                <w:noProof/>
                <w:webHidden/>
              </w:rPr>
              <w:fldChar w:fldCharType="begin"/>
            </w:r>
            <w:r>
              <w:rPr>
                <w:noProof/>
                <w:webHidden/>
              </w:rPr>
              <w:instrText xml:space="preserve"> PAGEREF _Toc211554349 \h </w:instrText>
            </w:r>
            <w:r>
              <w:rPr>
                <w:noProof/>
                <w:webHidden/>
              </w:rPr>
            </w:r>
            <w:r>
              <w:rPr>
                <w:noProof/>
                <w:webHidden/>
              </w:rPr>
              <w:fldChar w:fldCharType="separate"/>
            </w:r>
            <w:r>
              <w:rPr>
                <w:noProof/>
                <w:webHidden/>
              </w:rPr>
              <w:t>9</w:t>
            </w:r>
            <w:r>
              <w:rPr>
                <w:noProof/>
                <w:webHidden/>
              </w:rPr>
              <w:fldChar w:fldCharType="end"/>
            </w:r>
          </w:hyperlink>
        </w:p>
        <w:p w14:paraId="2020B65D" w14:textId="77777777" w:rsidR="00E47AC5" w:rsidRDefault="00E47AC5" w:rsidP="00E47AC5">
          <w:pPr>
            <w:pStyle w:val="TOC3"/>
            <w:tabs>
              <w:tab w:val="right" w:leader="dot" w:pos="9016"/>
            </w:tabs>
            <w:rPr>
              <w:noProof/>
            </w:rPr>
          </w:pPr>
          <w:hyperlink w:anchor="_Toc211554350" w:history="1">
            <w:r w:rsidRPr="004E6448">
              <w:rPr>
                <w:rStyle w:val="Hyperlink"/>
                <w:rFonts w:cs="Times New Roman"/>
                <w:noProof/>
              </w:rPr>
              <w:t>ARIMA Implementation Process</w:t>
            </w:r>
            <w:r>
              <w:rPr>
                <w:noProof/>
                <w:webHidden/>
              </w:rPr>
              <w:tab/>
            </w:r>
            <w:r>
              <w:rPr>
                <w:noProof/>
                <w:webHidden/>
              </w:rPr>
              <w:fldChar w:fldCharType="begin"/>
            </w:r>
            <w:r>
              <w:rPr>
                <w:noProof/>
                <w:webHidden/>
              </w:rPr>
              <w:instrText xml:space="preserve"> PAGEREF _Toc211554350 \h </w:instrText>
            </w:r>
            <w:r>
              <w:rPr>
                <w:noProof/>
                <w:webHidden/>
              </w:rPr>
            </w:r>
            <w:r>
              <w:rPr>
                <w:noProof/>
                <w:webHidden/>
              </w:rPr>
              <w:fldChar w:fldCharType="separate"/>
            </w:r>
            <w:r>
              <w:rPr>
                <w:noProof/>
                <w:webHidden/>
              </w:rPr>
              <w:t>9</w:t>
            </w:r>
            <w:r>
              <w:rPr>
                <w:noProof/>
                <w:webHidden/>
              </w:rPr>
              <w:fldChar w:fldCharType="end"/>
            </w:r>
          </w:hyperlink>
        </w:p>
        <w:p w14:paraId="2200D4F8" w14:textId="77777777" w:rsidR="00E47AC5" w:rsidRDefault="00E47AC5" w:rsidP="00E47AC5">
          <w:pPr>
            <w:pStyle w:val="TOC1"/>
            <w:tabs>
              <w:tab w:val="right" w:leader="dot" w:pos="9016"/>
            </w:tabs>
            <w:rPr>
              <w:noProof/>
            </w:rPr>
          </w:pPr>
          <w:hyperlink w:anchor="_Toc211554351" w:history="1">
            <w:r w:rsidRPr="004E6448">
              <w:rPr>
                <w:rStyle w:val="Hyperlink"/>
                <w:rFonts w:cs="Times New Roman"/>
                <w:noProof/>
              </w:rPr>
              <w:t>Results and Analysis</w:t>
            </w:r>
            <w:r>
              <w:rPr>
                <w:noProof/>
                <w:webHidden/>
              </w:rPr>
              <w:tab/>
            </w:r>
            <w:r>
              <w:rPr>
                <w:noProof/>
                <w:webHidden/>
              </w:rPr>
              <w:fldChar w:fldCharType="begin"/>
            </w:r>
            <w:r>
              <w:rPr>
                <w:noProof/>
                <w:webHidden/>
              </w:rPr>
              <w:instrText xml:space="preserve"> PAGEREF _Toc211554351 \h </w:instrText>
            </w:r>
            <w:r>
              <w:rPr>
                <w:noProof/>
                <w:webHidden/>
              </w:rPr>
            </w:r>
            <w:r>
              <w:rPr>
                <w:noProof/>
                <w:webHidden/>
              </w:rPr>
              <w:fldChar w:fldCharType="separate"/>
            </w:r>
            <w:r>
              <w:rPr>
                <w:noProof/>
                <w:webHidden/>
              </w:rPr>
              <w:t>11</w:t>
            </w:r>
            <w:r>
              <w:rPr>
                <w:noProof/>
                <w:webHidden/>
              </w:rPr>
              <w:fldChar w:fldCharType="end"/>
            </w:r>
          </w:hyperlink>
        </w:p>
        <w:p w14:paraId="14F6F700" w14:textId="77777777" w:rsidR="00E47AC5" w:rsidRDefault="00E47AC5" w:rsidP="00E47AC5">
          <w:pPr>
            <w:pStyle w:val="TOC2"/>
            <w:tabs>
              <w:tab w:val="right" w:leader="dot" w:pos="9016"/>
            </w:tabs>
            <w:rPr>
              <w:noProof/>
            </w:rPr>
          </w:pPr>
          <w:hyperlink w:anchor="_Toc211554352" w:history="1">
            <w:r w:rsidRPr="004E6448">
              <w:rPr>
                <w:rStyle w:val="Hyperlink"/>
                <w:rFonts w:cs="Times New Roman"/>
                <w:noProof/>
              </w:rPr>
              <w:t>Performance Evaluation</w:t>
            </w:r>
            <w:r>
              <w:rPr>
                <w:noProof/>
                <w:webHidden/>
              </w:rPr>
              <w:tab/>
            </w:r>
            <w:r>
              <w:rPr>
                <w:noProof/>
                <w:webHidden/>
              </w:rPr>
              <w:fldChar w:fldCharType="begin"/>
            </w:r>
            <w:r>
              <w:rPr>
                <w:noProof/>
                <w:webHidden/>
              </w:rPr>
              <w:instrText xml:space="preserve"> PAGEREF _Toc211554352 \h </w:instrText>
            </w:r>
            <w:r>
              <w:rPr>
                <w:noProof/>
                <w:webHidden/>
              </w:rPr>
            </w:r>
            <w:r>
              <w:rPr>
                <w:noProof/>
                <w:webHidden/>
              </w:rPr>
              <w:fldChar w:fldCharType="separate"/>
            </w:r>
            <w:r>
              <w:rPr>
                <w:noProof/>
                <w:webHidden/>
              </w:rPr>
              <w:t>11</w:t>
            </w:r>
            <w:r>
              <w:rPr>
                <w:noProof/>
                <w:webHidden/>
              </w:rPr>
              <w:fldChar w:fldCharType="end"/>
            </w:r>
          </w:hyperlink>
        </w:p>
        <w:p w14:paraId="616E8AB9" w14:textId="77777777" w:rsidR="00E47AC5" w:rsidRDefault="00E47AC5" w:rsidP="00E47AC5">
          <w:pPr>
            <w:pStyle w:val="TOC2"/>
            <w:tabs>
              <w:tab w:val="right" w:leader="dot" w:pos="9016"/>
            </w:tabs>
            <w:rPr>
              <w:noProof/>
            </w:rPr>
          </w:pPr>
          <w:hyperlink w:anchor="_Toc211554353" w:history="1">
            <w:r w:rsidRPr="004E6448">
              <w:rPr>
                <w:rStyle w:val="Hyperlink"/>
                <w:rFonts w:cs="Times New Roman"/>
                <w:noProof/>
              </w:rPr>
              <w:t>Forecast Trend Analysis</w:t>
            </w:r>
            <w:r>
              <w:rPr>
                <w:noProof/>
                <w:webHidden/>
              </w:rPr>
              <w:tab/>
            </w:r>
            <w:r>
              <w:rPr>
                <w:noProof/>
                <w:webHidden/>
              </w:rPr>
              <w:fldChar w:fldCharType="begin"/>
            </w:r>
            <w:r>
              <w:rPr>
                <w:noProof/>
                <w:webHidden/>
              </w:rPr>
              <w:instrText xml:space="preserve"> PAGEREF _Toc211554353 \h </w:instrText>
            </w:r>
            <w:r>
              <w:rPr>
                <w:noProof/>
                <w:webHidden/>
              </w:rPr>
            </w:r>
            <w:r>
              <w:rPr>
                <w:noProof/>
                <w:webHidden/>
              </w:rPr>
              <w:fldChar w:fldCharType="separate"/>
            </w:r>
            <w:r>
              <w:rPr>
                <w:noProof/>
                <w:webHidden/>
              </w:rPr>
              <w:t>12</w:t>
            </w:r>
            <w:r>
              <w:rPr>
                <w:noProof/>
                <w:webHidden/>
              </w:rPr>
              <w:fldChar w:fldCharType="end"/>
            </w:r>
          </w:hyperlink>
        </w:p>
        <w:p w14:paraId="68CCBF3C" w14:textId="77777777" w:rsidR="00E47AC5" w:rsidRDefault="00E47AC5" w:rsidP="00E47AC5">
          <w:pPr>
            <w:pStyle w:val="TOC1"/>
            <w:tabs>
              <w:tab w:val="right" w:leader="dot" w:pos="9016"/>
            </w:tabs>
            <w:rPr>
              <w:noProof/>
            </w:rPr>
          </w:pPr>
          <w:hyperlink w:anchor="_Toc211554354" w:history="1">
            <w:r w:rsidRPr="004E6448">
              <w:rPr>
                <w:rStyle w:val="Hyperlink"/>
                <w:rFonts w:cs="Times New Roman"/>
                <w:noProof/>
              </w:rPr>
              <w:t>Recommendations</w:t>
            </w:r>
            <w:r>
              <w:rPr>
                <w:noProof/>
                <w:webHidden/>
              </w:rPr>
              <w:tab/>
            </w:r>
            <w:r>
              <w:rPr>
                <w:noProof/>
                <w:webHidden/>
              </w:rPr>
              <w:fldChar w:fldCharType="begin"/>
            </w:r>
            <w:r>
              <w:rPr>
                <w:noProof/>
                <w:webHidden/>
              </w:rPr>
              <w:instrText xml:space="preserve"> PAGEREF _Toc211554354 \h </w:instrText>
            </w:r>
            <w:r>
              <w:rPr>
                <w:noProof/>
                <w:webHidden/>
              </w:rPr>
            </w:r>
            <w:r>
              <w:rPr>
                <w:noProof/>
                <w:webHidden/>
              </w:rPr>
              <w:fldChar w:fldCharType="separate"/>
            </w:r>
            <w:r>
              <w:rPr>
                <w:noProof/>
                <w:webHidden/>
              </w:rPr>
              <w:t>13</w:t>
            </w:r>
            <w:r>
              <w:rPr>
                <w:noProof/>
                <w:webHidden/>
              </w:rPr>
              <w:fldChar w:fldCharType="end"/>
            </w:r>
          </w:hyperlink>
        </w:p>
        <w:p w14:paraId="11D14D72" w14:textId="77777777" w:rsidR="00E47AC5" w:rsidRDefault="00E47AC5" w:rsidP="00E47AC5">
          <w:pPr>
            <w:pStyle w:val="TOC1"/>
            <w:tabs>
              <w:tab w:val="right" w:leader="dot" w:pos="9016"/>
            </w:tabs>
            <w:rPr>
              <w:noProof/>
            </w:rPr>
          </w:pPr>
          <w:hyperlink w:anchor="_Toc211554355" w:history="1">
            <w:r w:rsidRPr="004E6448">
              <w:rPr>
                <w:rStyle w:val="Hyperlink"/>
                <w:rFonts w:cs="Times New Roman"/>
                <w:noProof/>
              </w:rPr>
              <w:t>Conclusion</w:t>
            </w:r>
            <w:r>
              <w:rPr>
                <w:noProof/>
                <w:webHidden/>
              </w:rPr>
              <w:tab/>
            </w:r>
            <w:r>
              <w:rPr>
                <w:noProof/>
                <w:webHidden/>
              </w:rPr>
              <w:fldChar w:fldCharType="begin"/>
            </w:r>
            <w:r>
              <w:rPr>
                <w:noProof/>
                <w:webHidden/>
              </w:rPr>
              <w:instrText xml:space="preserve"> PAGEREF _Toc211554355 \h </w:instrText>
            </w:r>
            <w:r>
              <w:rPr>
                <w:noProof/>
                <w:webHidden/>
              </w:rPr>
            </w:r>
            <w:r>
              <w:rPr>
                <w:noProof/>
                <w:webHidden/>
              </w:rPr>
              <w:fldChar w:fldCharType="separate"/>
            </w:r>
            <w:r>
              <w:rPr>
                <w:noProof/>
                <w:webHidden/>
              </w:rPr>
              <w:t>14</w:t>
            </w:r>
            <w:r>
              <w:rPr>
                <w:noProof/>
                <w:webHidden/>
              </w:rPr>
              <w:fldChar w:fldCharType="end"/>
            </w:r>
          </w:hyperlink>
        </w:p>
        <w:p w14:paraId="2594D06E" w14:textId="77777777" w:rsidR="00E47AC5" w:rsidRPr="00BC45D7" w:rsidRDefault="00E47AC5" w:rsidP="00E47AC5">
          <w:pPr>
            <w:rPr>
              <w:rFonts w:ascii="Times New Roman" w:hAnsi="Times New Roman" w:cs="Times New Roman"/>
            </w:rPr>
          </w:pPr>
          <w:r w:rsidRPr="00BC45D7">
            <w:rPr>
              <w:rFonts w:ascii="Times New Roman" w:hAnsi="Times New Roman" w:cs="Times New Roman"/>
              <w:b/>
              <w:bCs/>
              <w:noProof/>
            </w:rPr>
            <w:fldChar w:fldCharType="end"/>
          </w:r>
        </w:p>
      </w:sdtContent>
    </w:sdt>
    <w:p w14:paraId="590CC069" w14:textId="77777777" w:rsidR="00E47AC5" w:rsidRPr="00BC45D7" w:rsidRDefault="00E47AC5" w:rsidP="00E47AC5">
      <w:pPr>
        <w:rPr>
          <w:rFonts w:ascii="Times New Roman" w:hAnsi="Times New Roman" w:cs="Times New Roman"/>
        </w:rPr>
      </w:pPr>
    </w:p>
    <w:p w14:paraId="593E5BAD" w14:textId="77777777" w:rsidR="00E47AC5" w:rsidRPr="00BC45D7" w:rsidRDefault="00E47AC5" w:rsidP="00E47AC5">
      <w:pPr>
        <w:rPr>
          <w:rFonts w:ascii="Times New Roman" w:hAnsi="Times New Roman" w:cs="Times New Roman"/>
        </w:rPr>
      </w:pPr>
    </w:p>
    <w:p w14:paraId="484FEC64" w14:textId="77777777" w:rsidR="00E47AC5" w:rsidRPr="00BC45D7" w:rsidRDefault="00E47AC5" w:rsidP="00E47AC5">
      <w:pPr>
        <w:rPr>
          <w:rFonts w:ascii="Times New Roman" w:hAnsi="Times New Roman" w:cs="Times New Roman"/>
        </w:rPr>
      </w:pPr>
    </w:p>
    <w:p w14:paraId="3D2C8B6D" w14:textId="77777777" w:rsidR="00E47AC5" w:rsidRPr="00BC45D7" w:rsidRDefault="00E47AC5" w:rsidP="00E47AC5">
      <w:pPr>
        <w:rPr>
          <w:rFonts w:ascii="Times New Roman" w:hAnsi="Times New Roman" w:cs="Times New Roman"/>
        </w:rPr>
      </w:pPr>
    </w:p>
    <w:p w14:paraId="70ED98EE" w14:textId="77777777" w:rsidR="00E47AC5" w:rsidRPr="00BC45D7" w:rsidRDefault="00E47AC5" w:rsidP="00E47AC5">
      <w:pPr>
        <w:rPr>
          <w:rFonts w:ascii="Times New Roman" w:hAnsi="Times New Roman" w:cs="Times New Roman"/>
        </w:rPr>
      </w:pPr>
    </w:p>
    <w:p w14:paraId="6610D579" w14:textId="77777777" w:rsidR="00E47AC5" w:rsidRPr="00BC45D7" w:rsidRDefault="00E47AC5" w:rsidP="00E47AC5">
      <w:pPr>
        <w:rPr>
          <w:rFonts w:ascii="Times New Roman" w:hAnsi="Times New Roman" w:cs="Times New Roman"/>
        </w:rPr>
      </w:pPr>
    </w:p>
    <w:p w14:paraId="2EDA7C44" w14:textId="77777777" w:rsidR="00E47AC5" w:rsidRPr="00BC45D7" w:rsidRDefault="00E47AC5" w:rsidP="00E47AC5">
      <w:pPr>
        <w:rPr>
          <w:rFonts w:ascii="Times New Roman" w:hAnsi="Times New Roman" w:cs="Times New Roman"/>
        </w:rPr>
      </w:pPr>
    </w:p>
    <w:p w14:paraId="0EDE1978" w14:textId="77777777" w:rsidR="00E47AC5" w:rsidRPr="00BC45D7" w:rsidRDefault="00E47AC5" w:rsidP="00E47AC5">
      <w:pPr>
        <w:rPr>
          <w:rFonts w:ascii="Times New Roman" w:hAnsi="Times New Roman" w:cs="Times New Roman"/>
        </w:rPr>
      </w:pPr>
    </w:p>
    <w:p w14:paraId="7983BF1F" w14:textId="77777777" w:rsidR="00E47AC5" w:rsidRPr="00BC45D7" w:rsidRDefault="00E47AC5" w:rsidP="00E47AC5">
      <w:pPr>
        <w:rPr>
          <w:rFonts w:ascii="Times New Roman" w:hAnsi="Times New Roman" w:cs="Times New Roman"/>
        </w:rPr>
      </w:pPr>
    </w:p>
    <w:p w14:paraId="4E4800BF" w14:textId="77777777" w:rsidR="00E47AC5" w:rsidRPr="00BC45D7" w:rsidRDefault="00E47AC5" w:rsidP="00E47AC5">
      <w:pPr>
        <w:rPr>
          <w:rFonts w:ascii="Times New Roman" w:hAnsi="Times New Roman" w:cs="Times New Roman"/>
        </w:rPr>
      </w:pPr>
    </w:p>
    <w:p w14:paraId="3B517C39" w14:textId="77777777" w:rsidR="00E47AC5" w:rsidRPr="00BC45D7" w:rsidRDefault="00E47AC5" w:rsidP="00E47AC5">
      <w:pPr>
        <w:rPr>
          <w:rFonts w:ascii="Times New Roman" w:hAnsi="Times New Roman" w:cs="Times New Roman"/>
        </w:rPr>
      </w:pPr>
    </w:p>
    <w:p w14:paraId="40177292" w14:textId="77777777" w:rsidR="00E47AC5" w:rsidRPr="00BC45D7" w:rsidRDefault="00E47AC5" w:rsidP="00E47AC5">
      <w:pPr>
        <w:rPr>
          <w:rFonts w:ascii="Times New Roman" w:hAnsi="Times New Roman" w:cs="Times New Roman"/>
        </w:rPr>
      </w:pPr>
    </w:p>
    <w:p w14:paraId="5E93190A" w14:textId="77777777" w:rsidR="00E47AC5" w:rsidRPr="00BC45D7" w:rsidRDefault="00E47AC5" w:rsidP="00E47AC5">
      <w:pPr>
        <w:rPr>
          <w:rFonts w:ascii="Times New Roman" w:hAnsi="Times New Roman" w:cs="Times New Roman"/>
        </w:rPr>
      </w:pPr>
    </w:p>
    <w:p w14:paraId="4C3471D8" w14:textId="77777777" w:rsidR="00E47AC5" w:rsidRPr="00BC45D7" w:rsidRDefault="00E47AC5" w:rsidP="00E47AC5">
      <w:pPr>
        <w:rPr>
          <w:rFonts w:ascii="Times New Roman" w:hAnsi="Times New Roman" w:cs="Times New Roman"/>
        </w:rPr>
      </w:pPr>
    </w:p>
    <w:p w14:paraId="130043D0" w14:textId="77777777" w:rsidR="00E47AC5" w:rsidRPr="00BC45D7" w:rsidRDefault="00E47AC5" w:rsidP="00E47AC5">
      <w:pPr>
        <w:rPr>
          <w:rFonts w:ascii="Times New Roman" w:hAnsi="Times New Roman" w:cs="Times New Roman"/>
        </w:rPr>
      </w:pPr>
    </w:p>
    <w:p w14:paraId="0C363BF6" w14:textId="77777777" w:rsidR="00E47AC5" w:rsidRPr="00BC45D7" w:rsidRDefault="00E47AC5" w:rsidP="00E47AC5">
      <w:pPr>
        <w:rPr>
          <w:rFonts w:ascii="Times New Roman" w:hAnsi="Times New Roman" w:cs="Times New Roman"/>
        </w:rPr>
      </w:pPr>
    </w:p>
    <w:p w14:paraId="17A70517" w14:textId="77777777" w:rsidR="00E47AC5" w:rsidRPr="00BC45D7" w:rsidRDefault="00E47AC5" w:rsidP="00E47AC5">
      <w:pPr>
        <w:rPr>
          <w:rFonts w:ascii="Times New Roman" w:hAnsi="Times New Roman" w:cs="Times New Roman"/>
        </w:rPr>
      </w:pPr>
    </w:p>
    <w:p w14:paraId="7D7B0A16" w14:textId="77777777" w:rsidR="00E47AC5" w:rsidRPr="00BC45D7" w:rsidRDefault="00E47AC5" w:rsidP="00E47AC5">
      <w:pPr>
        <w:rPr>
          <w:rFonts w:ascii="Times New Roman" w:hAnsi="Times New Roman" w:cs="Times New Roman"/>
        </w:rPr>
      </w:pPr>
    </w:p>
    <w:p w14:paraId="743ED9D0" w14:textId="77777777" w:rsidR="00E47AC5" w:rsidRPr="00BC45D7" w:rsidRDefault="00E47AC5" w:rsidP="00E47AC5">
      <w:pPr>
        <w:rPr>
          <w:rFonts w:ascii="Times New Roman" w:hAnsi="Times New Roman" w:cs="Times New Roman"/>
        </w:rPr>
      </w:pPr>
    </w:p>
    <w:p w14:paraId="2A36E917" w14:textId="77777777" w:rsidR="00E47AC5" w:rsidRPr="00BC45D7" w:rsidRDefault="00E47AC5" w:rsidP="00E47AC5">
      <w:pPr>
        <w:rPr>
          <w:rFonts w:ascii="Times New Roman" w:hAnsi="Times New Roman" w:cs="Times New Roman"/>
        </w:rPr>
      </w:pPr>
    </w:p>
    <w:p w14:paraId="1798D9D2" w14:textId="77777777" w:rsidR="00E47AC5" w:rsidRPr="00BC45D7" w:rsidRDefault="00E47AC5" w:rsidP="00E47AC5">
      <w:pPr>
        <w:rPr>
          <w:rFonts w:ascii="Times New Roman" w:hAnsi="Times New Roman" w:cs="Times New Roman"/>
        </w:rPr>
      </w:pPr>
    </w:p>
    <w:p w14:paraId="5DE9052F" w14:textId="77777777" w:rsidR="00E47AC5" w:rsidRPr="00BC45D7" w:rsidRDefault="00E47AC5" w:rsidP="00E47AC5">
      <w:pPr>
        <w:rPr>
          <w:rFonts w:ascii="Times New Roman" w:hAnsi="Times New Roman" w:cs="Times New Roman"/>
        </w:rPr>
      </w:pPr>
    </w:p>
    <w:p w14:paraId="4F78C93E" w14:textId="77777777" w:rsidR="00E47AC5" w:rsidRPr="00BC45D7" w:rsidRDefault="00E47AC5" w:rsidP="00E47AC5">
      <w:pPr>
        <w:rPr>
          <w:rFonts w:ascii="Times New Roman" w:hAnsi="Times New Roman" w:cs="Times New Roman"/>
        </w:rPr>
      </w:pPr>
    </w:p>
    <w:p w14:paraId="67CD4250" w14:textId="77777777" w:rsidR="00E47AC5" w:rsidRPr="00BC45D7" w:rsidRDefault="00E47AC5" w:rsidP="00E47AC5">
      <w:pPr>
        <w:rPr>
          <w:rFonts w:ascii="Times New Roman" w:hAnsi="Times New Roman" w:cs="Times New Roman"/>
        </w:rPr>
      </w:pPr>
    </w:p>
    <w:p w14:paraId="4875DB64" w14:textId="77777777" w:rsidR="00E47AC5" w:rsidRPr="00BC45D7" w:rsidRDefault="00E47AC5" w:rsidP="00E47AC5">
      <w:pPr>
        <w:rPr>
          <w:rFonts w:ascii="Times New Roman" w:hAnsi="Times New Roman" w:cs="Times New Roman"/>
        </w:rPr>
      </w:pPr>
    </w:p>
    <w:p w14:paraId="6C6E6D7B" w14:textId="77777777" w:rsidR="00E47AC5" w:rsidRPr="00BC45D7" w:rsidRDefault="00E47AC5" w:rsidP="00E47AC5">
      <w:pPr>
        <w:rPr>
          <w:rFonts w:ascii="Times New Roman" w:hAnsi="Times New Roman" w:cs="Times New Roman"/>
        </w:rPr>
      </w:pPr>
    </w:p>
    <w:p w14:paraId="636B05F0" w14:textId="77777777" w:rsidR="00E47AC5" w:rsidRPr="00BC45D7" w:rsidRDefault="00E47AC5" w:rsidP="00E47AC5">
      <w:pPr>
        <w:pStyle w:val="Heading2"/>
      </w:pPr>
      <w:bookmarkStart w:id="735" w:name="_Toc211554343"/>
      <w:bookmarkStart w:id="736" w:name="_Toc211587370"/>
      <w:bookmarkStart w:id="737" w:name="_Toc211595386"/>
      <w:r w:rsidRPr="00BC45D7">
        <w:t>Executive Summary</w:t>
      </w:r>
      <w:bookmarkEnd w:id="735"/>
      <w:bookmarkEnd w:id="736"/>
      <w:bookmarkEnd w:id="737"/>
    </w:p>
    <w:p w14:paraId="1BCFA494" w14:textId="77777777" w:rsidR="00E47AC5" w:rsidRPr="00BC45D7" w:rsidRDefault="00E47AC5" w:rsidP="00E47AC5">
      <w:pPr>
        <w:jc w:val="both"/>
        <w:rPr>
          <w:rFonts w:ascii="Times New Roman" w:hAnsi="Times New Roman" w:cs="Times New Roman"/>
          <w:sz w:val="24"/>
          <w:szCs w:val="24"/>
        </w:rPr>
      </w:pPr>
      <w:r w:rsidRPr="00BC45D7">
        <w:rPr>
          <w:rFonts w:ascii="Times New Roman" w:hAnsi="Times New Roman" w:cs="Times New Roman"/>
          <w:sz w:val="24"/>
          <w:szCs w:val="24"/>
        </w:rPr>
        <w:t xml:space="preserve">This document implements </w:t>
      </w:r>
      <w:r w:rsidRPr="00526F36">
        <w:rPr>
          <w:rFonts w:ascii="Times New Roman" w:hAnsi="Times New Roman" w:cs="Times New Roman"/>
          <w:sz w:val="24"/>
          <w:szCs w:val="24"/>
        </w:rPr>
        <w:t>Visitor Arrivals Forecast (ARIMA)</w:t>
      </w:r>
      <w:r w:rsidRPr="00BC45D7">
        <w:rPr>
          <w:rFonts w:ascii="Times New Roman" w:hAnsi="Times New Roman" w:cs="Times New Roman"/>
          <w:sz w:val="24"/>
          <w:szCs w:val="24"/>
        </w:rPr>
        <w:t xml:space="preserve"> model </w:t>
      </w:r>
      <w:r w:rsidRPr="00526F36">
        <w:rPr>
          <w:rFonts w:ascii="Times New Roman" w:hAnsi="Times New Roman" w:cs="Times New Roman"/>
          <w:sz w:val="24"/>
          <w:szCs w:val="24"/>
        </w:rPr>
        <w:t xml:space="preserve">, a comprehensive time series forecasting solution developed as part of the </w:t>
      </w:r>
      <w:proofErr w:type="spellStart"/>
      <w:r w:rsidRPr="00526F36">
        <w:rPr>
          <w:rFonts w:ascii="Times New Roman" w:hAnsi="Times New Roman" w:cs="Times New Roman"/>
          <w:sz w:val="24"/>
          <w:szCs w:val="24"/>
        </w:rPr>
        <w:t>FutureTourism.LSG</w:t>
      </w:r>
      <w:proofErr w:type="spellEnd"/>
      <w:r w:rsidRPr="00526F36">
        <w:rPr>
          <w:rFonts w:ascii="Times New Roman" w:hAnsi="Times New Roman" w:cs="Times New Roman"/>
          <w:sz w:val="24"/>
          <w:szCs w:val="24"/>
        </w:rPr>
        <w:t xml:space="preserve"> project. The model leverages the ARIMA (</w:t>
      </w:r>
      <w:proofErr w:type="spellStart"/>
      <w:r w:rsidRPr="00526F36">
        <w:rPr>
          <w:rFonts w:ascii="Times New Roman" w:hAnsi="Times New Roman" w:cs="Times New Roman"/>
          <w:sz w:val="24"/>
          <w:szCs w:val="24"/>
        </w:rPr>
        <w:t>AutoRegressive</w:t>
      </w:r>
      <w:proofErr w:type="spellEnd"/>
      <w:r w:rsidRPr="00526F36">
        <w:rPr>
          <w:rFonts w:ascii="Times New Roman" w:hAnsi="Times New Roman" w:cs="Times New Roman"/>
          <w:sz w:val="24"/>
          <w:szCs w:val="24"/>
        </w:rPr>
        <w:t xml:space="preserve"> Integrated Moving Average) methodology to predict international visitor arrivals to New Zealand, supporting evidence-based decision-making in tourism strategy and recovery planning.</w:t>
      </w:r>
    </w:p>
    <w:p w14:paraId="07E973D2" w14:textId="77777777" w:rsidR="00E47AC5" w:rsidRPr="00526F36" w:rsidRDefault="00E47AC5" w:rsidP="00E47AC5">
      <w:pPr>
        <w:jc w:val="both"/>
        <w:rPr>
          <w:rFonts w:ascii="Times New Roman" w:hAnsi="Times New Roman" w:cs="Times New Roman"/>
          <w:sz w:val="24"/>
          <w:szCs w:val="24"/>
        </w:rPr>
      </w:pPr>
    </w:p>
    <w:p w14:paraId="220CFFA8" w14:textId="77777777" w:rsidR="00E47AC5" w:rsidRPr="00BC45D7" w:rsidRDefault="00E47AC5" w:rsidP="00E47AC5">
      <w:pPr>
        <w:jc w:val="both"/>
        <w:rPr>
          <w:rFonts w:ascii="Times New Roman" w:hAnsi="Times New Roman" w:cs="Times New Roman"/>
          <w:sz w:val="24"/>
          <w:szCs w:val="24"/>
        </w:rPr>
      </w:pPr>
      <w:r w:rsidRPr="00526F36">
        <w:rPr>
          <w:rFonts w:ascii="Times New Roman" w:hAnsi="Times New Roman" w:cs="Times New Roman"/>
          <w:sz w:val="24"/>
          <w:szCs w:val="24"/>
        </w:rPr>
        <w:t>The model processes historical visitor arrival data from the Ministry of Business, Innovation and Employment (MBIE), excluding COVID-19 years to maintain data integrity. It includes automated transformation pipelines, rigorous validation, and the generation of 3-month-ahead forecasts with confidence intervals.</w:t>
      </w:r>
    </w:p>
    <w:p w14:paraId="67B884A1" w14:textId="77777777" w:rsidR="00E47AC5" w:rsidRPr="004A0F0C" w:rsidRDefault="00E47AC5" w:rsidP="00E47AC5">
      <w:pPr>
        <w:jc w:val="both"/>
        <w:rPr>
          <w:rFonts w:ascii="Times New Roman" w:hAnsi="Times New Roman" w:cs="Times New Roman"/>
          <w:sz w:val="24"/>
          <w:szCs w:val="24"/>
        </w:rPr>
      </w:pPr>
    </w:p>
    <w:p w14:paraId="2CC501F6" w14:textId="77777777" w:rsidR="00E47AC5" w:rsidRPr="00BC45D7" w:rsidRDefault="00E47AC5" w:rsidP="00E47AC5">
      <w:pPr>
        <w:rPr>
          <w:rFonts w:ascii="Times New Roman" w:hAnsi="Times New Roman" w:cs="Times New Roman"/>
          <w:b/>
          <w:bCs/>
        </w:rPr>
      </w:pPr>
    </w:p>
    <w:p w14:paraId="1CE8FC4E" w14:textId="77777777" w:rsidR="00E47AC5" w:rsidRPr="00BC45D7" w:rsidRDefault="00E47AC5" w:rsidP="00E47AC5">
      <w:pPr>
        <w:rPr>
          <w:rFonts w:ascii="Times New Roman" w:hAnsi="Times New Roman" w:cs="Times New Roman"/>
        </w:rPr>
      </w:pPr>
    </w:p>
    <w:p w14:paraId="3124102F" w14:textId="77777777" w:rsidR="00E47AC5" w:rsidRPr="00BC45D7" w:rsidRDefault="00E47AC5" w:rsidP="00E47AC5">
      <w:pPr>
        <w:rPr>
          <w:rFonts w:ascii="Times New Roman" w:hAnsi="Times New Roman" w:cs="Times New Roman"/>
        </w:rPr>
      </w:pPr>
    </w:p>
    <w:p w14:paraId="4F8D985D" w14:textId="77777777" w:rsidR="00E47AC5" w:rsidRPr="00BC45D7" w:rsidRDefault="00E47AC5" w:rsidP="00E47AC5">
      <w:pPr>
        <w:rPr>
          <w:rFonts w:ascii="Times New Roman" w:hAnsi="Times New Roman" w:cs="Times New Roman"/>
        </w:rPr>
      </w:pPr>
    </w:p>
    <w:p w14:paraId="061B17F5" w14:textId="77777777" w:rsidR="00E47AC5" w:rsidRPr="00BC45D7" w:rsidRDefault="00E47AC5" w:rsidP="00E47AC5">
      <w:pPr>
        <w:rPr>
          <w:rFonts w:ascii="Times New Roman" w:hAnsi="Times New Roman" w:cs="Times New Roman"/>
        </w:rPr>
      </w:pPr>
    </w:p>
    <w:p w14:paraId="5872C242" w14:textId="77777777" w:rsidR="00E47AC5" w:rsidRPr="00BC45D7" w:rsidRDefault="00E47AC5" w:rsidP="00E47AC5">
      <w:pPr>
        <w:rPr>
          <w:rFonts w:ascii="Times New Roman" w:hAnsi="Times New Roman" w:cs="Times New Roman"/>
        </w:rPr>
      </w:pPr>
    </w:p>
    <w:p w14:paraId="459336EB" w14:textId="77777777" w:rsidR="00E47AC5" w:rsidRPr="00BC45D7" w:rsidRDefault="00E47AC5" w:rsidP="00E47AC5">
      <w:pPr>
        <w:rPr>
          <w:rFonts w:ascii="Times New Roman" w:hAnsi="Times New Roman" w:cs="Times New Roman"/>
        </w:rPr>
      </w:pPr>
    </w:p>
    <w:p w14:paraId="3BAEA026" w14:textId="77777777" w:rsidR="00E47AC5" w:rsidRPr="00BC45D7" w:rsidRDefault="00E47AC5" w:rsidP="00E47AC5">
      <w:pPr>
        <w:rPr>
          <w:rFonts w:ascii="Times New Roman" w:hAnsi="Times New Roman" w:cs="Times New Roman"/>
        </w:rPr>
      </w:pPr>
    </w:p>
    <w:p w14:paraId="3542B649" w14:textId="77777777" w:rsidR="00E47AC5" w:rsidRPr="00BC45D7" w:rsidRDefault="00E47AC5" w:rsidP="00E47AC5">
      <w:pPr>
        <w:rPr>
          <w:rFonts w:ascii="Times New Roman" w:hAnsi="Times New Roman" w:cs="Times New Roman"/>
        </w:rPr>
      </w:pPr>
    </w:p>
    <w:p w14:paraId="5B57D83F" w14:textId="77777777" w:rsidR="00E47AC5" w:rsidRPr="00BC45D7" w:rsidRDefault="00E47AC5" w:rsidP="00E47AC5">
      <w:pPr>
        <w:rPr>
          <w:rFonts w:ascii="Times New Roman" w:hAnsi="Times New Roman" w:cs="Times New Roman"/>
        </w:rPr>
      </w:pPr>
    </w:p>
    <w:p w14:paraId="540FDEE6" w14:textId="77777777" w:rsidR="00E47AC5" w:rsidRPr="00BC45D7" w:rsidRDefault="00E47AC5" w:rsidP="00E47AC5">
      <w:pPr>
        <w:rPr>
          <w:rFonts w:ascii="Times New Roman" w:hAnsi="Times New Roman" w:cs="Times New Roman"/>
        </w:rPr>
      </w:pPr>
    </w:p>
    <w:p w14:paraId="7FE6FA9D" w14:textId="77777777" w:rsidR="00E47AC5" w:rsidRPr="00BC45D7" w:rsidRDefault="00E47AC5" w:rsidP="00E47AC5">
      <w:pPr>
        <w:rPr>
          <w:rFonts w:ascii="Times New Roman" w:hAnsi="Times New Roman" w:cs="Times New Roman"/>
        </w:rPr>
      </w:pPr>
    </w:p>
    <w:p w14:paraId="5B2949CD" w14:textId="77777777" w:rsidR="00E47AC5" w:rsidRPr="00BC45D7" w:rsidRDefault="00E47AC5" w:rsidP="00E47AC5">
      <w:pPr>
        <w:rPr>
          <w:rFonts w:ascii="Times New Roman" w:hAnsi="Times New Roman" w:cs="Times New Roman"/>
        </w:rPr>
      </w:pPr>
    </w:p>
    <w:p w14:paraId="5A01258C" w14:textId="77777777" w:rsidR="00E47AC5" w:rsidRPr="00BC45D7" w:rsidRDefault="00E47AC5" w:rsidP="00E47AC5">
      <w:pPr>
        <w:rPr>
          <w:rFonts w:ascii="Times New Roman" w:hAnsi="Times New Roman" w:cs="Times New Roman"/>
        </w:rPr>
      </w:pPr>
    </w:p>
    <w:p w14:paraId="790A5129" w14:textId="77777777" w:rsidR="00E47AC5" w:rsidRPr="00BC45D7" w:rsidRDefault="00E47AC5" w:rsidP="00E47AC5">
      <w:pPr>
        <w:rPr>
          <w:rFonts w:ascii="Times New Roman" w:hAnsi="Times New Roman" w:cs="Times New Roman"/>
        </w:rPr>
      </w:pPr>
    </w:p>
    <w:p w14:paraId="1BD881EA" w14:textId="77777777" w:rsidR="00E47AC5" w:rsidRPr="00BC45D7" w:rsidRDefault="00E47AC5" w:rsidP="00E47AC5">
      <w:pPr>
        <w:rPr>
          <w:rFonts w:ascii="Times New Roman" w:hAnsi="Times New Roman" w:cs="Times New Roman"/>
        </w:rPr>
      </w:pPr>
    </w:p>
    <w:p w14:paraId="5BFCB6C3" w14:textId="77777777" w:rsidR="00E47AC5" w:rsidRPr="00BC45D7" w:rsidRDefault="00E47AC5" w:rsidP="00E47AC5">
      <w:pPr>
        <w:rPr>
          <w:rFonts w:ascii="Times New Roman" w:hAnsi="Times New Roman" w:cs="Times New Roman"/>
        </w:rPr>
      </w:pPr>
    </w:p>
    <w:p w14:paraId="08FC3EFE" w14:textId="77777777" w:rsidR="00E47AC5" w:rsidRPr="00BC45D7" w:rsidRDefault="00E47AC5" w:rsidP="00E47AC5">
      <w:pPr>
        <w:rPr>
          <w:rFonts w:ascii="Times New Roman" w:hAnsi="Times New Roman" w:cs="Times New Roman"/>
        </w:rPr>
      </w:pPr>
    </w:p>
    <w:p w14:paraId="50095C2E" w14:textId="77777777" w:rsidR="00E47AC5" w:rsidRPr="00BC45D7" w:rsidRDefault="00E47AC5" w:rsidP="00E47AC5">
      <w:pPr>
        <w:rPr>
          <w:rFonts w:ascii="Times New Roman" w:hAnsi="Times New Roman" w:cs="Times New Roman"/>
        </w:rPr>
      </w:pPr>
    </w:p>
    <w:p w14:paraId="12223C9C" w14:textId="77777777" w:rsidR="00E47AC5" w:rsidRPr="00BC45D7" w:rsidRDefault="00E47AC5" w:rsidP="00E47AC5">
      <w:pPr>
        <w:rPr>
          <w:rFonts w:ascii="Times New Roman" w:hAnsi="Times New Roman" w:cs="Times New Roman"/>
        </w:rPr>
      </w:pPr>
    </w:p>
    <w:p w14:paraId="467BF5BA" w14:textId="77777777" w:rsidR="00E47AC5" w:rsidRPr="00BC45D7" w:rsidRDefault="00E47AC5" w:rsidP="00E47AC5">
      <w:pPr>
        <w:rPr>
          <w:rFonts w:ascii="Times New Roman" w:hAnsi="Times New Roman" w:cs="Times New Roman"/>
        </w:rPr>
      </w:pPr>
    </w:p>
    <w:p w14:paraId="1C8EBE3C" w14:textId="77777777" w:rsidR="00E47AC5" w:rsidRPr="00BC45D7" w:rsidRDefault="00E47AC5" w:rsidP="00E47AC5">
      <w:pPr>
        <w:rPr>
          <w:rFonts w:ascii="Times New Roman" w:hAnsi="Times New Roman" w:cs="Times New Roman"/>
        </w:rPr>
      </w:pPr>
    </w:p>
    <w:p w14:paraId="2B24B939" w14:textId="77777777" w:rsidR="00E47AC5" w:rsidRDefault="00E47AC5" w:rsidP="00E47AC5">
      <w:pPr>
        <w:pStyle w:val="Heading1"/>
        <w:rPr>
          <w:rFonts w:cs="Times New Roman"/>
        </w:rPr>
      </w:pPr>
      <w:bookmarkStart w:id="738" w:name="_Toc211554344"/>
    </w:p>
    <w:p w14:paraId="1A182F3A" w14:textId="77777777" w:rsidR="002E4614" w:rsidRDefault="002E4614" w:rsidP="002E4614">
      <w:pPr>
        <w:rPr>
          <w:lang w:eastAsia="en-US"/>
        </w:rPr>
      </w:pPr>
    </w:p>
    <w:p w14:paraId="0907352C" w14:textId="77777777" w:rsidR="002E4614" w:rsidRDefault="002E4614" w:rsidP="002E4614">
      <w:pPr>
        <w:rPr>
          <w:lang w:eastAsia="en-US"/>
        </w:rPr>
      </w:pPr>
    </w:p>
    <w:p w14:paraId="40856E21" w14:textId="77777777" w:rsidR="002E4614" w:rsidRPr="002E4614" w:rsidRDefault="002E4614" w:rsidP="002E4614">
      <w:pPr>
        <w:rPr>
          <w:lang w:eastAsia="en-US"/>
        </w:rPr>
      </w:pPr>
    </w:p>
    <w:p w14:paraId="3AE286BD" w14:textId="77777777" w:rsidR="00E47AC5" w:rsidRDefault="00E47AC5" w:rsidP="00E47AC5"/>
    <w:p w14:paraId="1F57E1FF" w14:textId="77777777" w:rsidR="00E47AC5" w:rsidRPr="009C0536" w:rsidRDefault="00E47AC5" w:rsidP="00E47AC5"/>
    <w:p w14:paraId="0985A53E" w14:textId="77777777" w:rsidR="00E47AC5" w:rsidRPr="00BC45D7" w:rsidRDefault="00E47AC5" w:rsidP="00E47AC5">
      <w:pPr>
        <w:pStyle w:val="Heading2"/>
      </w:pPr>
      <w:bookmarkStart w:id="739" w:name="_Toc211587371"/>
      <w:bookmarkStart w:id="740" w:name="_Toc211595387"/>
      <w:r w:rsidRPr="00BC45D7">
        <w:t>Project Overview</w:t>
      </w:r>
      <w:bookmarkEnd w:id="738"/>
      <w:bookmarkEnd w:id="739"/>
      <w:bookmarkEnd w:id="740"/>
    </w:p>
    <w:p w14:paraId="6720F870" w14:textId="77777777" w:rsidR="00E47AC5" w:rsidRPr="00BC45D7" w:rsidRDefault="00E47AC5" w:rsidP="00E47AC5">
      <w:pPr>
        <w:jc w:val="both"/>
        <w:rPr>
          <w:rFonts w:ascii="Times New Roman" w:hAnsi="Times New Roman" w:cs="Times New Roman"/>
          <w:sz w:val="24"/>
          <w:szCs w:val="24"/>
        </w:rPr>
      </w:pPr>
      <w:r w:rsidRPr="000748B8">
        <w:rPr>
          <w:rFonts w:ascii="Times New Roman" w:hAnsi="Times New Roman" w:cs="Times New Roman"/>
          <w:b/>
          <w:bCs/>
          <w:sz w:val="24"/>
          <w:szCs w:val="24"/>
        </w:rPr>
        <w:t>Objective:</w:t>
      </w:r>
      <w:r w:rsidRPr="000748B8">
        <w:rPr>
          <w:rFonts w:ascii="Times New Roman" w:hAnsi="Times New Roman" w:cs="Times New Roman"/>
          <w:sz w:val="24"/>
          <w:szCs w:val="24"/>
        </w:rPr>
        <w:br/>
        <w:t>To develop an ARIMA-based forecasting model that predicts monthly visitor arrivals to New Zealand. The goal is to provide short-term forecasts that assist tourism stakeholders and policymakers in assessing recovery trends and planning future initiatives.</w:t>
      </w:r>
    </w:p>
    <w:p w14:paraId="76E7D460" w14:textId="77777777" w:rsidR="00E47AC5" w:rsidRPr="000748B8" w:rsidRDefault="00E47AC5" w:rsidP="00E47AC5">
      <w:pPr>
        <w:jc w:val="both"/>
        <w:rPr>
          <w:rFonts w:ascii="Times New Roman" w:hAnsi="Times New Roman" w:cs="Times New Roman"/>
          <w:sz w:val="24"/>
          <w:szCs w:val="24"/>
        </w:rPr>
      </w:pPr>
    </w:p>
    <w:p w14:paraId="36CB5219" w14:textId="77777777" w:rsidR="00E47AC5" w:rsidRPr="00BC45D7" w:rsidRDefault="00E47AC5" w:rsidP="00E47AC5">
      <w:pPr>
        <w:jc w:val="both"/>
        <w:rPr>
          <w:rFonts w:ascii="Times New Roman" w:hAnsi="Times New Roman" w:cs="Times New Roman"/>
          <w:sz w:val="24"/>
          <w:szCs w:val="24"/>
        </w:rPr>
      </w:pPr>
      <w:r w:rsidRPr="000748B8">
        <w:rPr>
          <w:rFonts w:ascii="Times New Roman" w:hAnsi="Times New Roman" w:cs="Times New Roman"/>
          <w:b/>
          <w:bCs/>
          <w:sz w:val="24"/>
          <w:szCs w:val="24"/>
        </w:rPr>
        <w:t>Forecasting Horizon:</w:t>
      </w:r>
      <w:r w:rsidRPr="000748B8">
        <w:rPr>
          <w:rFonts w:ascii="Times New Roman" w:hAnsi="Times New Roman" w:cs="Times New Roman"/>
          <w:sz w:val="24"/>
          <w:szCs w:val="24"/>
        </w:rPr>
        <w:t xml:space="preserve"> 3 months ahead with confidence intervals.</w:t>
      </w:r>
    </w:p>
    <w:p w14:paraId="3119603A" w14:textId="77777777" w:rsidR="00E47AC5" w:rsidRPr="000748B8" w:rsidRDefault="00E47AC5" w:rsidP="00E47AC5">
      <w:pPr>
        <w:jc w:val="both"/>
        <w:rPr>
          <w:rFonts w:ascii="Times New Roman" w:hAnsi="Times New Roman" w:cs="Times New Roman"/>
          <w:sz w:val="24"/>
          <w:szCs w:val="24"/>
        </w:rPr>
      </w:pPr>
    </w:p>
    <w:p w14:paraId="358D4E10" w14:textId="77777777" w:rsidR="00E47AC5" w:rsidRPr="00BC45D7" w:rsidRDefault="00E47AC5" w:rsidP="00E47AC5">
      <w:pPr>
        <w:jc w:val="both"/>
        <w:rPr>
          <w:rFonts w:ascii="Times New Roman" w:hAnsi="Times New Roman" w:cs="Times New Roman"/>
          <w:sz w:val="24"/>
          <w:szCs w:val="24"/>
        </w:rPr>
      </w:pPr>
      <w:r w:rsidRPr="000748B8">
        <w:rPr>
          <w:rFonts w:ascii="Times New Roman" w:hAnsi="Times New Roman" w:cs="Times New Roman"/>
          <w:b/>
          <w:bCs/>
          <w:sz w:val="24"/>
          <w:szCs w:val="24"/>
        </w:rPr>
        <w:t>Data Source:</w:t>
      </w:r>
      <w:r w:rsidRPr="000748B8">
        <w:rPr>
          <w:rFonts w:ascii="Times New Roman" w:hAnsi="Times New Roman" w:cs="Times New Roman"/>
          <w:sz w:val="24"/>
          <w:szCs w:val="24"/>
        </w:rPr>
        <w:t xml:space="preserve"> Ministry of Business, Innovation and Employment (MBIE) tourism arrivals dataset.</w:t>
      </w:r>
    </w:p>
    <w:p w14:paraId="08F8901C" w14:textId="77777777" w:rsidR="00E47AC5" w:rsidRPr="000748B8" w:rsidRDefault="00E47AC5" w:rsidP="00E47AC5">
      <w:pPr>
        <w:jc w:val="both"/>
        <w:rPr>
          <w:rFonts w:ascii="Times New Roman" w:hAnsi="Times New Roman" w:cs="Times New Roman"/>
          <w:sz w:val="24"/>
          <w:szCs w:val="24"/>
        </w:rPr>
      </w:pPr>
    </w:p>
    <w:p w14:paraId="42BD42E9" w14:textId="77777777" w:rsidR="00E47AC5" w:rsidRPr="000748B8" w:rsidRDefault="00E47AC5" w:rsidP="00E47AC5">
      <w:pPr>
        <w:jc w:val="both"/>
        <w:rPr>
          <w:rFonts w:ascii="Times New Roman" w:hAnsi="Times New Roman" w:cs="Times New Roman"/>
          <w:sz w:val="24"/>
          <w:szCs w:val="24"/>
        </w:rPr>
      </w:pPr>
      <w:r w:rsidRPr="000748B8">
        <w:rPr>
          <w:rFonts w:ascii="Times New Roman" w:hAnsi="Times New Roman" w:cs="Times New Roman"/>
          <w:b/>
          <w:bCs/>
          <w:sz w:val="24"/>
          <w:szCs w:val="24"/>
        </w:rPr>
        <w:t>Time Period:</w:t>
      </w:r>
      <w:r w:rsidRPr="000748B8">
        <w:rPr>
          <w:rFonts w:ascii="Times New Roman" w:hAnsi="Times New Roman" w:cs="Times New Roman"/>
          <w:sz w:val="24"/>
          <w:szCs w:val="24"/>
        </w:rPr>
        <w:t xml:space="preserve"> 1997–2025 (monthly data).</w:t>
      </w:r>
    </w:p>
    <w:p w14:paraId="71BCBC15" w14:textId="77777777" w:rsidR="00E47AC5" w:rsidRPr="00BC45D7" w:rsidRDefault="00E47AC5" w:rsidP="00E47AC5">
      <w:pPr>
        <w:rPr>
          <w:rFonts w:ascii="Times New Roman" w:hAnsi="Times New Roman" w:cs="Times New Roman"/>
        </w:rPr>
      </w:pPr>
    </w:p>
    <w:p w14:paraId="708870DB" w14:textId="77777777" w:rsidR="00E47AC5" w:rsidRPr="00BC45D7" w:rsidRDefault="00E47AC5" w:rsidP="00E47AC5">
      <w:pPr>
        <w:rPr>
          <w:rFonts w:ascii="Times New Roman" w:hAnsi="Times New Roman" w:cs="Times New Roman"/>
        </w:rPr>
      </w:pPr>
    </w:p>
    <w:p w14:paraId="3D5E6BE2" w14:textId="77777777" w:rsidR="00E47AC5" w:rsidRPr="00BC45D7" w:rsidRDefault="00E47AC5" w:rsidP="00E47AC5">
      <w:pPr>
        <w:rPr>
          <w:rFonts w:ascii="Times New Roman" w:hAnsi="Times New Roman" w:cs="Times New Roman"/>
        </w:rPr>
      </w:pPr>
    </w:p>
    <w:p w14:paraId="6A5D8D59" w14:textId="77777777" w:rsidR="00E47AC5" w:rsidRPr="00BC45D7" w:rsidRDefault="00E47AC5" w:rsidP="00E47AC5">
      <w:pPr>
        <w:rPr>
          <w:rFonts w:ascii="Times New Roman" w:hAnsi="Times New Roman" w:cs="Times New Roman"/>
        </w:rPr>
      </w:pPr>
    </w:p>
    <w:p w14:paraId="22047DC7" w14:textId="77777777" w:rsidR="00E47AC5" w:rsidRPr="00BC45D7" w:rsidRDefault="00E47AC5" w:rsidP="00E47AC5">
      <w:pPr>
        <w:rPr>
          <w:rFonts w:ascii="Times New Roman" w:hAnsi="Times New Roman" w:cs="Times New Roman"/>
        </w:rPr>
      </w:pPr>
    </w:p>
    <w:p w14:paraId="215A0B18" w14:textId="77777777" w:rsidR="00E47AC5" w:rsidRPr="00BC45D7" w:rsidRDefault="00E47AC5" w:rsidP="00E47AC5">
      <w:pPr>
        <w:rPr>
          <w:rFonts w:ascii="Times New Roman" w:hAnsi="Times New Roman" w:cs="Times New Roman"/>
        </w:rPr>
      </w:pPr>
    </w:p>
    <w:p w14:paraId="16685C5B" w14:textId="77777777" w:rsidR="00E47AC5" w:rsidRPr="00BC45D7" w:rsidRDefault="00E47AC5" w:rsidP="00E47AC5">
      <w:pPr>
        <w:rPr>
          <w:rFonts w:ascii="Times New Roman" w:hAnsi="Times New Roman" w:cs="Times New Roman"/>
        </w:rPr>
      </w:pPr>
    </w:p>
    <w:p w14:paraId="3CABD139" w14:textId="77777777" w:rsidR="00E47AC5" w:rsidRPr="00BC45D7" w:rsidRDefault="00E47AC5" w:rsidP="00E47AC5">
      <w:pPr>
        <w:rPr>
          <w:rFonts w:ascii="Times New Roman" w:hAnsi="Times New Roman" w:cs="Times New Roman"/>
        </w:rPr>
      </w:pPr>
    </w:p>
    <w:p w14:paraId="26863A18" w14:textId="77777777" w:rsidR="00E47AC5" w:rsidRPr="00BC45D7" w:rsidRDefault="00E47AC5" w:rsidP="00E47AC5">
      <w:pPr>
        <w:rPr>
          <w:rFonts w:ascii="Times New Roman" w:hAnsi="Times New Roman" w:cs="Times New Roman"/>
        </w:rPr>
      </w:pPr>
    </w:p>
    <w:p w14:paraId="066F8204" w14:textId="77777777" w:rsidR="00E47AC5" w:rsidRPr="00BC45D7" w:rsidRDefault="00E47AC5" w:rsidP="00E47AC5">
      <w:pPr>
        <w:rPr>
          <w:rFonts w:ascii="Times New Roman" w:hAnsi="Times New Roman" w:cs="Times New Roman"/>
        </w:rPr>
      </w:pPr>
    </w:p>
    <w:p w14:paraId="7EDB7804" w14:textId="77777777" w:rsidR="00E47AC5" w:rsidRPr="00BC45D7" w:rsidRDefault="00E47AC5" w:rsidP="00E47AC5">
      <w:pPr>
        <w:rPr>
          <w:rFonts w:ascii="Times New Roman" w:hAnsi="Times New Roman" w:cs="Times New Roman"/>
        </w:rPr>
      </w:pPr>
    </w:p>
    <w:p w14:paraId="449823DE" w14:textId="77777777" w:rsidR="00E47AC5" w:rsidRPr="00BC45D7" w:rsidRDefault="00E47AC5" w:rsidP="00E47AC5">
      <w:pPr>
        <w:rPr>
          <w:rFonts w:ascii="Times New Roman" w:hAnsi="Times New Roman" w:cs="Times New Roman"/>
        </w:rPr>
      </w:pPr>
    </w:p>
    <w:p w14:paraId="1BA4E394" w14:textId="77777777" w:rsidR="00E47AC5" w:rsidRPr="00BC45D7" w:rsidRDefault="00E47AC5" w:rsidP="00E47AC5">
      <w:pPr>
        <w:rPr>
          <w:rFonts w:ascii="Times New Roman" w:hAnsi="Times New Roman" w:cs="Times New Roman"/>
        </w:rPr>
      </w:pPr>
    </w:p>
    <w:p w14:paraId="1FBB55C5" w14:textId="77777777" w:rsidR="00E47AC5" w:rsidRPr="00BC45D7" w:rsidRDefault="00E47AC5" w:rsidP="00E47AC5">
      <w:pPr>
        <w:rPr>
          <w:rFonts w:ascii="Times New Roman" w:hAnsi="Times New Roman" w:cs="Times New Roman"/>
        </w:rPr>
      </w:pPr>
    </w:p>
    <w:p w14:paraId="70D63876" w14:textId="77777777" w:rsidR="00E47AC5" w:rsidRPr="00BC45D7" w:rsidRDefault="00E47AC5" w:rsidP="00E47AC5">
      <w:pPr>
        <w:rPr>
          <w:rFonts w:ascii="Times New Roman" w:hAnsi="Times New Roman" w:cs="Times New Roman"/>
        </w:rPr>
      </w:pPr>
    </w:p>
    <w:p w14:paraId="6540F529" w14:textId="77777777" w:rsidR="00E47AC5" w:rsidRPr="00BC45D7" w:rsidRDefault="00E47AC5" w:rsidP="00E47AC5">
      <w:pPr>
        <w:rPr>
          <w:rFonts w:ascii="Times New Roman" w:hAnsi="Times New Roman" w:cs="Times New Roman"/>
        </w:rPr>
      </w:pPr>
    </w:p>
    <w:p w14:paraId="080A0E20" w14:textId="77777777" w:rsidR="00E47AC5" w:rsidRPr="00BC45D7" w:rsidRDefault="00E47AC5" w:rsidP="00E47AC5">
      <w:pPr>
        <w:rPr>
          <w:rFonts w:ascii="Times New Roman" w:hAnsi="Times New Roman" w:cs="Times New Roman"/>
        </w:rPr>
      </w:pPr>
    </w:p>
    <w:p w14:paraId="04CC8824" w14:textId="77777777" w:rsidR="00E47AC5" w:rsidRPr="00BC45D7" w:rsidRDefault="00E47AC5" w:rsidP="00E47AC5">
      <w:pPr>
        <w:rPr>
          <w:rFonts w:ascii="Times New Roman" w:hAnsi="Times New Roman" w:cs="Times New Roman"/>
        </w:rPr>
      </w:pPr>
    </w:p>
    <w:p w14:paraId="358F8E7E" w14:textId="77777777" w:rsidR="00E47AC5" w:rsidRPr="00BC45D7" w:rsidRDefault="00E47AC5" w:rsidP="00E47AC5">
      <w:pPr>
        <w:rPr>
          <w:rFonts w:ascii="Times New Roman" w:hAnsi="Times New Roman" w:cs="Times New Roman"/>
        </w:rPr>
      </w:pPr>
    </w:p>
    <w:p w14:paraId="5F5A4134" w14:textId="77777777" w:rsidR="00E47AC5" w:rsidRPr="00BC45D7" w:rsidRDefault="00E47AC5" w:rsidP="00E47AC5">
      <w:pPr>
        <w:rPr>
          <w:rFonts w:ascii="Times New Roman" w:hAnsi="Times New Roman" w:cs="Times New Roman"/>
        </w:rPr>
      </w:pPr>
    </w:p>
    <w:p w14:paraId="24844208" w14:textId="77777777" w:rsidR="00E47AC5" w:rsidRPr="00BC45D7" w:rsidRDefault="00E47AC5" w:rsidP="00E47AC5">
      <w:pPr>
        <w:rPr>
          <w:rFonts w:ascii="Times New Roman" w:hAnsi="Times New Roman" w:cs="Times New Roman"/>
        </w:rPr>
      </w:pPr>
    </w:p>
    <w:p w14:paraId="00E5F418" w14:textId="77777777" w:rsidR="00E47AC5" w:rsidRPr="00BC45D7" w:rsidRDefault="00E47AC5" w:rsidP="00E47AC5">
      <w:pPr>
        <w:rPr>
          <w:rFonts w:ascii="Times New Roman" w:hAnsi="Times New Roman" w:cs="Times New Roman"/>
        </w:rPr>
      </w:pPr>
    </w:p>
    <w:p w14:paraId="10D1DF44" w14:textId="77777777" w:rsidR="00E47AC5" w:rsidRPr="00BC45D7" w:rsidRDefault="00E47AC5" w:rsidP="00E47AC5">
      <w:pPr>
        <w:rPr>
          <w:rFonts w:ascii="Times New Roman" w:hAnsi="Times New Roman" w:cs="Times New Roman"/>
        </w:rPr>
      </w:pPr>
    </w:p>
    <w:p w14:paraId="5E6EDD10" w14:textId="77777777" w:rsidR="00E47AC5" w:rsidRPr="00BC45D7" w:rsidRDefault="00E47AC5" w:rsidP="00E47AC5">
      <w:pPr>
        <w:rPr>
          <w:rFonts w:ascii="Times New Roman" w:hAnsi="Times New Roman" w:cs="Times New Roman"/>
        </w:rPr>
      </w:pPr>
    </w:p>
    <w:p w14:paraId="5E239E57" w14:textId="77777777" w:rsidR="00E47AC5" w:rsidRPr="00BC45D7" w:rsidRDefault="00E47AC5" w:rsidP="00E47AC5">
      <w:pPr>
        <w:rPr>
          <w:rFonts w:ascii="Times New Roman" w:hAnsi="Times New Roman" w:cs="Times New Roman"/>
        </w:rPr>
      </w:pPr>
    </w:p>
    <w:p w14:paraId="177E6AF1" w14:textId="77777777" w:rsidR="00E47AC5" w:rsidRPr="00BC45D7" w:rsidRDefault="00E47AC5" w:rsidP="00E47AC5">
      <w:pPr>
        <w:rPr>
          <w:rFonts w:ascii="Times New Roman" w:hAnsi="Times New Roman" w:cs="Times New Roman"/>
        </w:rPr>
      </w:pPr>
    </w:p>
    <w:p w14:paraId="67D95246" w14:textId="77777777" w:rsidR="00E47AC5" w:rsidRPr="00BC45D7" w:rsidRDefault="00E47AC5" w:rsidP="00E47AC5">
      <w:pPr>
        <w:rPr>
          <w:rFonts w:ascii="Times New Roman" w:hAnsi="Times New Roman" w:cs="Times New Roman"/>
        </w:rPr>
      </w:pPr>
    </w:p>
    <w:p w14:paraId="17364683" w14:textId="77777777" w:rsidR="00E47AC5" w:rsidRPr="00BC45D7" w:rsidRDefault="00E47AC5" w:rsidP="00E47AC5">
      <w:pPr>
        <w:rPr>
          <w:rFonts w:ascii="Times New Roman" w:hAnsi="Times New Roman" w:cs="Times New Roman"/>
        </w:rPr>
      </w:pPr>
    </w:p>
    <w:p w14:paraId="183BC577" w14:textId="77777777" w:rsidR="00E47AC5" w:rsidRPr="00BC45D7" w:rsidRDefault="00E47AC5" w:rsidP="00E47AC5">
      <w:pPr>
        <w:rPr>
          <w:rFonts w:ascii="Times New Roman" w:hAnsi="Times New Roman" w:cs="Times New Roman"/>
        </w:rPr>
      </w:pPr>
    </w:p>
    <w:p w14:paraId="481330B6" w14:textId="77777777" w:rsidR="00E47AC5" w:rsidRPr="00324B83" w:rsidRDefault="00E47AC5" w:rsidP="00E47AC5">
      <w:pPr>
        <w:rPr>
          <w:rFonts w:ascii="Times New Roman" w:hAnsi="Times New Roman" w:cs="Times New Roman"/>
        </w:rPr>
      </w:pPr>
    </w:p>
    <w:p w14:paraId="23407EBA" w14:textId="77777777" w:rsidR="00E47AC5" w:rsidRPr="00BC45D7" w:rsidRDefault="00E47AC5" w:rsidP="00E47AC5">
      <w:pPr>
        <w:pStyle w:val="Heading2"/>
      </w:pPr>
      <w:bookmarkStart w:id="741" w:name="_Toc211554345"/>
      <w:bookmarkStart w:id="742" w:name="_Toc211587372"/>
      <w:bookmarkStart w:id="743" w:name="_Toc211595388"/>
      <w:r w:rsidRPr="00BC45D7">
        <w:t>Methodology</w:t>
      </w:r>
      <w:bookmarkEnd w:id="741"/>
      <w:bookmarkEnd w:id="742"/>
      <w:bookmarkEnd w:id="743"/>
    </w:p>
    <w:p w14:paraId="7C4A596B" w14:textId="77777777" w:rsidR="00E47AC5" w:rsidRPr="00BC45D7" w:rsidRDefault="00E47AC5" w:rsidP="00E47AC5">
      <w:pPr>
        <w:pStyle w:val="Heading2"/>
        <w:rPr>
          <w:rFonts w:cs="Times New Roman"/>
        </w:rPr>
      </w:pPr>
      <w:bookmarkStart w:id="744" w:name="_Toc211554346"/>
      <w:bookmarkStart w:id="745" w:name="_Toc211587373"/>
      <w:bookmarkStart w:id="746" w:name="_Toc211595389"/>
      <w:r w:rsidRPr="00BC45D7">
        <w:rPr>
          <w:rFonts w:cs="Times New Roman"/>
        </w:rPr>
        <w:t>ARIMA Framework</w:t>
      </w:r>
      <w:bookmarkEnd w:id="744"/>
      <w:bookmarkEnd w:id="745"/>
      <w:bookmarkEnd w:id="746"/>
    </w:p>
    <w:p w14:paraId="4B555262" w14:textId="77777777" w:rsidR="00E47AC5" w:rsidRPr="00324B83" w:rsidRDefault="00E47AC5" w:rsidP="00E47AC5">
      <w:pPr>
        <w:jc w:val="both"/>
        <w:rPr>
          <w:rFonts w:ascii="Times New Roman" w:hAnsi="Times New Roman" w:cs="Times New Roman"/>
          <w:sz w:val="24"/>
          <w:szCs w:val="24"/>
        </w:rPr>
      </w:pPr>
      <w:r w:rsidRPr="00324B83">
        <w:rPr>
          <w:rFonts w:ascii="Times New Roman" w:hAnsi="Times New Roman" w:cs="Times New Roman"/>
          <w:sz w:val="24"/>
          <w:szCs w:val="24"/>
        </w:rPr>
        <w:t>The ARIMA model captures temporal dependencies using three key parameters:</w:t>
      </w:r>
    </w:p>
    <w:p w14:paraId="234664D3" w14:textId="77777777" w:rsidR="00E47AC5" w:rsidRPr="00324B83" w:rsidRDefault="00E47AC5" w:rsidP="00414796">
      <w:pPr>
        <w:numPr>
          <w:ilvl w:val="0"/>
          <w:numId w:val="72"/>
        </w:numPr>
        <w:jc w:val="both"/>
        <w:rPr>
          <w:rFonts w:ascii="Times New Roman" w:hAnsi="Times New Roman" w:cs="Times New Roman"/>
          <w:sz w:val="24"/>
          <w:szCs w:val="24"/>
        </w:rPr>
      </w:pPr>
      <w:r w:rsidRPr="00324B83">
        <w:rPr>
          <w:rFonts w:ascii="Times New Roman" w:hAnsi="Times New Roman" w:cs="Times New Roman"/>
          <w:sz w:val="24"/>
          <w:szCs w:val="24"/>
        </w:rPr>
        <w:t xml:space="preserve">AR (p): Autoregressive component that </w:t>
      </w:r>
      <w:proofErr w:type="gramStart"/>
      <w:r w:rsidRPr="00324B83">
        <w:rPr>
          <w:rFonts w:ascii="Times New Roman" w:hAnsi="Times New Roman" w:cs="Times New Roman"/>
          <w:sz w:val="24"/>
          <w:szCs w:val="24"/>
        </w:rPr>
        <w:t>models</w:t>
      </w:r>
      <w:proofErr w:type="gramEnd"/>
      <w:r w:rsidRPr="00324B83">
        <w:rPr>
          <w:rFonts w:ascii="Times New Roman" w:hAnsi="Times New Roman" w:cs="Times New Roman"/>
          <w:sz w:val="24"/>
          <w:szCs w:val="24"/>
        </w:rPr>
        <w:t xml:space="preserve"> dependency on past observations.</w:t>
      </w:r>
    </w:p>
    <w:p w14:paraId="5E96C9B8" w14:textId="77777777" w:rsidR="00E47AC5" w:rsidRPr="00324B83" w:rsidRDefault="00E47AC5" w:rsidP="00414796">
      <w:pPr>
        <w:numPr>
          <w:ilvl w:val="0"/>
          <w:numId w:val="72"/>
        </w:numPr>
        <w:jc w:val="both"/>
        <w:rPr>
          <w:rFonts w:ascii="Times New Roman" w:hAnsi="Times New Roman" w:cs="Times New Roman"/>
          <w:sz w:val="24"/>
          <w:szCs w:val="24"/>
        </w:rPr>
      </w:pPr>
      <w:r w:rsidRPr="00324B83">
        <w:rPr>
          <w:rFonts w:ascii="Times New Roman" w:hAnsi="Times New Roman" w:cs="Times New Roman"/>
          <w:sz w:val="24"/>
          <w:szCs w:val="24"/>
        </w:rPr>
        <w:t>I (d): Differencing order to achieve stationarity.</w:t>
      </w:r>
    </w:p>
    <w:p w14:paraId="59C5743B" w14:textId="77777777" w:rsidR="00E47AC5" w:rsidRPr="00324B83" w:rsidRDefault="00E47AC5" w:rsidP="00414796">
      <w:pPr>
        <w:numPr>
          <w:ilvl w:val="0"/>
          <w:numId w:val="72"/>
        </w:numPr>
        <w:jc w:val="both"/>
        <w:rPr>
          <w:rFonts w:ascii="Times New Roman" w:hAnsi="Times New Roman" w:cs="Times New Roman"/>
          <w:sz w:val="24"/>
          <w:szCs w:val="24"/>
        </w:rPr>
      </w:pPr>
      <w:r w:rsidRPr="00324B83">
        <w:rPr>
          <w:rFonts w:ascii="Times New Roman" w:hAnsi="Times New Roman" w:cs="Times New Roman"/>
          <w:sz w:val="24"/>
          <w:szCs w:val="24"/>
        </w:rPr>
        <w:t>MA (q): Moving average component to model residual errors.</w:t>
      </w:r>
    </w:p>
    <w:p w14:paraId="0708D3DA" w14:textId="77777777" w:rsidR="00E47AC5" w:rsidRPr="00324B83" w:rsidRDefault="00E47AC5" w:rsidP="00E47AC5">
      <w:pPr>
        <w:jc w:val="both"/>
        <w:rPr>
          <w:rFonts w:ascii="Times New Roman" w:hAnsi="Times New Roman" w:cs="Times New Roman"/>
          <w:sz w:val="24"/>
          <w:szCs w:val="24"/>
        </w:rPr>
      </w:pPr>
      <w:r w:rsidRPr="00324B83">
        <w:rPr>
          <w:rFonts w:ascii="Times New Roman" w:hAnsi="Times New Roman" w:cs="Times New Roman"/>
          <w:sz w:val="24"/>
          <w:szCs w:val="24"/>
        </w:rPr>
        <w:t>Model 3 uses an ARIMA(1,1,1) configuration, selected for its balanced handling of autocorrelation and short-term volatility.</w:t>
      </w:r>
    </w:p>
    <w:p w14:paraId="78B4128E" w14:textId="77777777" w:rsidR="00E47AC5" w:rsidRPr="00D2004A" w:rsidRDefault="00E47AC5" w:rsidP="00E47AC5">
      <w:pPr>
        <w:pStyle w:val="Heading2"/>
        <w:jc w:val="both"/>
        <w:rPr>
          <w:rFonts w:cs="Times New Roman"/>
          <w:sz w:val="24"/>
          <w:szCs w:val="24"/>
        </w:rPr>
      </w:pPr>
      <w:bookmarkStart w:id="747" w:name="_Toc211554347"/>
      <w:bookmarkStart w:id="748" w:name="_Toc211587374"/>
      <w:bookmarkStart w:id="749" w:name="_Toc211595390"/>
      <w:r w:rsidRPr="00D2004A">
        <w:rPr>
          <w:rFonts w:cs="Times New Roman"/>
          <w:sz w:val="24"/>
          <w:szCs w:val="24"/>
        </w:rPr>
        <w:t>Data Transformation Strategy</w:t>
      </w:r>
      <w:bookmarkEnd w:id="747"/>
      <w:bookmarkEnd w:id="748"/>
      <w:bookmarkEnd w:id="749"/>
    </w:p>
    <w:p w14:paraId="2F38D2EA" w14:textId="77777777" w:rsidR="00E47AC5" w:rsidRPr="00324B83" w:rsidRDefault="00E47AC5" w:rsidP="00E47AC5">
      <w:pPr>
        <w:jc w:val="both"/>
        <w:rPr>
          <w:rFonts w:ascii="Times New Roman" w:hAnsi="Times New Roman" w:cs="Times New Roman"/>
          <w:sz w:val="24"/>
          <w:szCs w:val="24"/>
        </w:rPr>
      </w:pPr>
      <w:r w:rsidRPr="00324B83">
        <w:rPr>
          <w:rFonts w:ascii="Times New Roman" w:hAnsi="Times New Roman" w:cs="Times New Roman"/>
          <w:sz w:val="24"/>
          <w:szCs w:val="24"/>
        </w:rPr>
        <w:t xml:space="preserve">To improve numerical stability and model convergence, a </w:t>
      </w:r>
      <w:r w:rsidRPr="00324B83">
        <w:rPr>
          <w:rFonts w:ascii="Times New Roman" w:hAnsi="Times New Roman" w:cs="Times New Roman"/>
          <w:b/>
          <w:bCs/>
          <w:sz w:val="24"/>
          <w:szCs w:val="24"/>
        </w:rPr>
        <w:t>log-standardization pipeline</w:t>
      </w:r>
      <w:r w:rsidRPr="00324B83">
        <w:rPr>
          <w:rFonts w:ascii="Times New Roman" w:hAnsi="Times New Roman" w:cs="Times New Roman"/>
          <w:sz w:val="24"/>
          <w:szCs w:val="24"/>
        </w:rPr>
        <w:t xml:space="preserve"> was applied:</w:t>
      </w:r>
    </w:p>
    <w:p w14:paraId="32002244" w14:textId="77777777" w:rsidR="00E47AC5" w:rsidRPr="00324B83" w:rsidRDefault="00E47AC5" w:rsidP="00414796">
      <w:pPr>
        <w:numPr>
          <w:ilvl w:val="0"/>
          <w:numId w:val="73"/>
        </w:numPr>
        <w:jc w:val="both"/>
        <w:rPr>
          <w:rFonts w:ascii="Times New Roman" w:hAnsi="Times New Roman" w:cs="Times New Roman"/>
          <w:sz w:val="24"/>
          <w:szCs w:val="24"/>
        </w:rPr>
      </w:pPr>
      <w:r w:rsidRPr="00324B83">
        <w:rPr>
          <w:rFonts w:ascii="Times New Roman" w:hAnsi="Times New Roman" w:cs="Times New Roman"/>
          <w:b/>
          <w:bCs/>
          <w:sz w:val="24"/>
          <w:szCs w:val="24"/>
        </w:rPr>
        <w:t>Log Transformation:</w:t>
      </w:r>
      <w:r w:rsidRPr="00324B83">
        <w:rPr>
          <w:rFonts w:ascii="Times New Roman" w:hAnsi="Times New Roman" w:cs="Times New Roman"/>
          <w:sz w:val="24"/>
          <w:szCs w:val="24"/>
        </w:rPr>
        <w:t xml:space="preserve"> Stabilizes variance and mitigates multiplicative effects.</w:t>
      </w:r>
    </w:p>
    <w:p w14:paraId="4A2F5A94" w14:textId="77777777" w:rsidR="00E47AC5" w:rsidRPr="00324B83" w:rsidRDefault="00E47AC5" w:rsidP="00414796">
      <w:pPr>
        <w:numPr>
          <w:ilvl w:val="0"/>
          <w:numId w:val="73"/>
        </w:numPr>
        <w:jc w:val="both"/>
        <w:rPr>
          <w:rFonts w:ascii="Times New Roman" w:hAnsi="Times New Roman" w:cs="Times New Roman"/>
          <w:sz w:val="24"/>
          <w:szCs w:val="24"/>
        </w:rPr>
      </w:pPr>
      <w:r w:rsidRPr="00324B83">
        <w:rPr>
          <w:rFonts w:ascii="Times New Roman" w:hAnsi="Times New Roman" w:cs="Times New Roman"/>
          <w:b/>
          <w:bCs/>
          <w:sz w:val="24"/>
          <w:szCs w:val="24"/>
        </w:rPr>
        <w:t>Standardization:</w:t>
      </w:r>
      <w:r w:rsidRPr="00324B83">
        <w:rPr>
          <w:rFonts w:ascii="Times New Roman" w:hAnsi="Times New Roman" w:cs="Times New Roman"/>
          <w:sz w:val="24"/>
          <w:szCs w:val="24"/>
        </w:rPr>
        <w:t xml:space="preserve"> </w:t>
      </w:r>
      <w:proofErr w:type="spellStart"/>
      <w:r w:rsidRPr="00324B83">
        <w:rPr>
          <w:rFonts w:ascii="Times New Roman" w:hAnsi="Times New Roman" w:cs="Times New Roman"/>
          <w:sz w:val="24"/>
          <w:szCs w:val="24"/>
        </w:rPr>
        <w:t>Centers</w:t>
      </w:r>
      <w:proofErr w:type="spellEnd"/>
      <w:r w:rsidRPr="00324B83">
        <w:rPr>
          <w:rFonts w:ascii="Times New Roman" w:hAnsi="Times New Roman" w:cs="Times New Roman"/>
          <w:sz w:val="24"/>
          <w:szCs w:val="24"/>
        </w:rPr>
        <w:t xml:space="preserve"> data around zero and scales variance to one.</w:t>
      </w:r>
    </w:p>
    <w:p w14:paraId="15B2AB5F" w14:textId="77777777" w:rsidR="00E47AC5" w:rsidRPr="00324B83" w:rsidRDefault="00E47AC5" w:rsidP="00414796">
      <w:pPr>
        <w:numPr>
          <w:ilvl w:val="0"/>
          <w:numId w:val="73"/>
        </w:numPr>
        <w:jc w:val="both"/>
        <w:rPr>
          <w:rFonts w:ascii="Times New Roman" w:hAnsi="Times New Roman" w:cs="Times New Roman"/>
          <w:sz w:val="24"/>
          <w:szCs w:val="24"/>
        </w:rPr>
      </w:pPr>
      <w:r w:rsidRPr="00324B83">
        <w:rPr>
          <w:rFonts w:ascii="Times New Roman" w:hAnsi="Times New Roman" w:cs="Times New Roman"/>
          <w:b/>
          <w:bCs/>
          <w:sz w:val="24"/>
          <w:szCs w:val="24"/>
        </w:rPr>
        <w:t>Inverse Transformation:</w:t>
      </w:r>
      <w:r w:rsidRPr="00324B83">
        <w:rPr>
          <w:rFonts w:ascii="Times New Roman" w:hAnsi="Times New Roman" w:cs="Times New Roman"/>
          <w:sz w:val="24"/>
          <w:szCs w:val="24"/>
        </w:rPr>
        <w:t xml:space="preserve"> Converts predictions back to the original scale post-forecast.</w:t>
      </w:r>
    </w:p>
    <w:p w14:paraId="0265198E" w14:textId="77777777" w:rsidR="00E47AC5" w:rsidRPr="00324B83" w:rsidRDefault="00E47AC5" w:rsidP="00E47AC5">
      <w:pPr>
        <w:jc w:val="both"/>
        <w:rPr>
          <w:rFonts w:ascii="Times New Roman" w:hAnsi="Times New Roman" w:cs="Times New Roman"/>
          <w:sz w:val="24"/>
          <w:szCs w:val="24"/>
        </w:rPr>
      </w:pPr>
      <w:r w:rsidRPr="00324B83">
        <w:rPr>
          <w:rFonts w:ascii="Times New Roman" w:hAnsi="Times New Roman" w:cs="Times New Roman"/>
          <w:sz w:val="24"/>
          <w:szCs w:val="24"/>
        </w:rPr>
        <w:t>These transformations are critical for time series with large magnitude variations and pandemic-related disruptions.</w:t>
      </w:r>
    </w:p>
    <w:p w14:paraId="7B921F58" w14:textId="77777777" w:rsidR="00E47AC5" w:rsidRPr="00324B83" w:rsidRDefault="00E47AC5" w:rsidP="00E47AC5">
      <w:pPr>
        <w:jc w:val="both"/>
        <w:rPr>
          <w:rFonts w:ascii="Times New Roman" w:hAnsi="Times New Roman" w:cs="Times New Roman"/>
          <w:b/>
          <w:bCs/>
          <w:sz w:val="24"/>
          <w:szCs w:val="24"/>
        </w:rPr>
      </w:pPr>
      <w:r w:rsidRPr="00324B83">
        <w:rPr>
          <w:rFonts w:ascii="Times New Roman" w:hAnsi="Times New Roman" w:cs="Times New Roman"/>
          <w:b/>
          <w:bCs/>
          <w:sz w:val="24"/>
          <w:szCs w:val="24"/>
        </w:rPr>
        <w:t>3. Model Validation</w:t>
      </w:r>
    </w:p>
    <w:p w14:paraId="2FC96D1B" w14:textId="77777777" w:rsidR="00E47AC5" w:rsidRPr="00324B83" w:rsidRDefault="00E47AC5" w:rsidP="00E47AC5">
      <w:pPr>
        <w:jc w:val="both"/>
        <w:rPr>
          <w:rFonts w:ascii="Times New Roman" w:hAnsi="Times New Roman" w:cs="Times New Roman"/>
          <w:sz w:val="24"/>
          <w:szCs w:val="24"/>
        </w:rPr>
      </w:pPr>
      <w:r w:rsidRPr="00324B83">
        <w:rPr>
          <w:rFonts w:ascii="Times New Roman" w:hAnsi="Times New Roman" w:cs="Times New Roman"/>
          <w:sz w:val="24"/>
          <w:szCs w:val="24"/>
        </w:rPr>
        <w:t xml:space="preserve">The dataset was split into training (all data before 2024) and validation (last 12 months). A </w:t>
      </w:r>
      <w:r w:rsidRPr="00324B83">
        <w:rPr>
          <w:rFonts w:ascii="Times New Roman" w:hAnsi="Times New Roman" w:cs="Times New Roman"/>
          <w:b/>
          <w:bCs/>
          <w:sz w:val="24"/>
          <w:szCs w:val="24"/>
        </w:rPr>
        <w:t>walk-forward validation</w:t>
      </w:r>
      <w:r w:rsidRPr="00324B83">
        <w:rPr>
          <w:rFonts w:ascii="Times New Roman" w:hAnsi="Times New Roman" w:cs="Times New Roman"/>
          <w:sz w:val="24"/>
          <w:szCs w:val="24"/>
        </w:rPr>
        <w:t xml:space="preserve"> approach was implemented:</w:t>
      </w:r>
    </w:p>
    <w:p w14:paraId="5D6B7235" w14:textId="77777777" w:rsidR="00E47AC5" w:rsidRPr="00324B83" w:rsidRDefault="00E47AC5" w:rsidP="00414796">
      <w:pPr>
        <w:numPr>
          <w:ilvl w:val="0"/>
          <w:numId w:val="74"/>
        </w:numPr>
        <w:jc w:val="both"/>
        <w:rPr>
          <w:rFonts w:ascii="Times New Roman" w:hAnsi="Times New Roman" w:cs="Times New Roman"/>
          <w:sz w:val="24"/>
          <w:szCs w:val="24"/>
        </w:rPr>
      </w:pPr>
      <w:r w:rsidRPr="00324B83">
        <w:rPr>
          <w:rFonts w:ascii="Times New Roman" w:hAnsi="Times New Roman" w:cs="Times New Roman"/>
          <w:sz w:val="24"/>
          <w:szCs w:val="24"/>
        </w:rPr>
        <w:t>Fit ARIMA on training data</w:t>
      </w:r>
    </w:p>
    <w:p w14:paraId="7E094D71" w14:textId="77777777" w:rsidR="00E47AC5" w:rsidRPr="00324B83" w:rsidRDefault="00E47AC5" w:rsidP="00414796">
      <w:pPr>
        <w:numPr>
          <w:ilvl w:val="0"/>
          <w:numId w:val="74"/>
        </w:numPr>
        <w:jc w:val="both"/>
        <w:rPr>
          <w:rFonts w:ascii="Times New Roman" w:hAnsi="Times New Roman" w:cs="Times New Roman"/>
          <w:sz w:val="24"/>
          <w:szCs w:val="24"/>
        </w:rPr>
      </w:pPr>
      <w:r w:rsidRPr="00324B83">
        <w:rPr>
          <w:rFonts w:ascii="Times New Roman" w:hAnsi="Times New Roman" w:cs="Times New Roman"/>
          <w:sz w:val="24"/>
          <w:szCs w:val="24"/>
        </w:rPr>
        <w:t>Forecast one step ahead iteratively for the holdout period</w:t>
      </w:r>
    </w:p>
    <w:p w14:paraId="45ECE15C" w14:textId="77777777" w:rsidR="00E47AC5" w:rsidRPr="00D2004A" w:rsidRDefault="00E47AC5" w:rsidP="00414796">
      <w:pPr>
        <w:numPr>
          <w:ilvl w:val="0"/>
          <w:numId w:val="74"/>
        </w:numPr>
        <w:jc w:val="both"/>
        <w:rPr>
          <w:rFonts w:ascii="Times New Roman" w:hAnsi="Times New Roman" w:cs="Times New Roman"/>
          <w:sz w:val="24"/>
          <w:szCs w:val="24"/>
        </w:rPr>
      </w:pPr>
      <w:r w:rsidRPr="00324B83">
        <w:rPr>
          <w:rFonts w:ascii="Times New Roman" w:hAnsi="Times New Roman" w:cs="Times New Roman"/>
          <w:sz w:val="24"/>
          <w:szCs w:val="24"/>
        </w:rPr>
        <w:t xml:space="preserve">Compare actual vs. predicted values using </w:t>
      </w:r>
      <w:r w:rsidRPr="00324B83">
        <w:rPr>
          <w:rFonts w:ascii="Times New Roman" w:hAnsi="Times New Roman" w:cs="Times New Roman"/>
          <w:b/>
          <w:bCs/>
          <w:sz w:val="24"/>
          <w:szCs w:val="24"/>
        </w:rPr>
        <w:t>RMSE</w:t>
      </w:r>
      <w:r w:rsidRPr="00324B83">
        <w:rPr>
          <w:rFonts w:ascii="Times New Roman" w:hAnsi="Times New Roman" w:cs="Times New Roman"/>
          <w:sz w:val="24"/>
          <w:szCs w:val="24"/>
        </w:rPr>
        <w:t xml:space="preserve">, </w:t>
      </w:r>
      <w:r w:rsidRPr="00324B83">
        <w:rPr>
          <w:rFonts w:ascii="Times New Roman" w:hAnsi="Times New Roman" w:cs="Times New Roman"/>
          <w:b/>
          <w:bCs/>
          <w:sz w:val="24"/>
          <w:szCs w:val="24"/>
        </w:rPr>
        <w:t>MAE</w:t>
      </w:r>
      <w:r w:rsidRPr="00324B83">
        <w:rPr>
          <w:rFonts w:ascii="Times New Roman" w:hAnsi="Times New Roman" w:cs="Times New Roman"/>
          <w:sz w:val="24"/>
          <w:szCs w:val="24"/>
        </w:rPr>
        <w:t xml:space="preserve">, </w:t>
      </w:r>
      <w:r w:rsidRPr="00324B83">
        <w:rPr>
          <w:rFonts w:ascii="Times New Roman" w:hAnsi="Times New Roman" w:cs="Times New Roman"/>
          <w:b/>
          <w:bCs/>
          <w:sz w:val="24"/>
          <w:szCs w:val="24"/>
        </w:rPr>
        <w:t>MAPE</w:t>
      </w:r>
      <w:r w:rsidRPr="00324B83">
        <w:rPr>
          <w:rFonts w:ascii="Times New Roman" w:hAnsi="Times New Roman" w:cs="Times New Roman"/>
          <w:sz w:val="24"/>
          <w:szCs w:val="24"/>
        </w:rPr>
        <w:t xml:space="preserve">, and </w:t>
      </w:r>
      <w:proofErr w:type="spellStart"/>
      <w:r w:rsidRPr="00324B83">
        <w:rPr>
          <w:rFonts w:ascii="Times New Roman" w:hAnsi="Times New Roman" w:cs="Times New Roman"/>
          <w:b/>
          <w:bCs/>
          <w:sz w:val="24"/>
          <w:szCs w:val="24"/>
        </w:rPr>
        <w:t>sMAPE</w:t>
      </w:r>
      <w:proofErr w:type="spellEnd"/>
    </w:p>
    <w:p w14:paraId="2B8E6342" w14:textId="77777777" w:rsidR="00E47AC5" w:rsidRPr="00BC45D7" w:rsidRDefault="00E47AC5" w:rsidP="00E47AC5">
      <w:pPr>
        <w:pStyle w:val="Heading1"/>
        <w:rPr>
          <w:rFonts w:cs="Times New Roman"/>
        </w:rPr>
      </w:pPr>
      <w:r w:rsidRPr="00BC45D7">
        <w:rPr>
          <w:rFonts w:cs="Times New Roman"/>
        </w:rPr>
        <w:t xml:space="preserve"> </w:t>
      </w:r>
      <w:bookmarkStart w:id="750" w:name="_Toc211554348"/>
      <w:bookmarkStart w:id="751" w:name="_Toc211587375"/>
      <w:bookmarkStart w:id="752" w:name="_Toc211595391"/>
      <w:r w:rsidRPr="00BC45D7">
        <w:rPr>
          <w:rFonts w:cs="Times New Roman"/>
        </w:rPr>
        <w:t>Tools and Technologies</w:t>
      </w:r>
      <w:bookmarkEnd w:id="750"/>
      <w:bookmarkEnd w:id="751"/>
      <w:bookmarkEnd w:id="752"/>
    </w:p>
    <w:p w14:paraId="1082B6D8" w14:textId="77777777" w:rsidR="00E47AC5" w:rsidRPr="00324B83" w:rsidRDefault="00E47AC5" w:rsidP="00414796">
      <w:pPr>
        <w:numPr>
          <w:ilvl w:val="0"/>
          <w:numId w:val="75"/>
        </w:numPr>
        <w:jc w:val="both"/>
        <w:rPr>
          <w:rFonts w:ascii="Times New Roman" w:hAnsi="Times New Roman" w:cs="Times New Roman"/>
          <w:sz w:val="24"/>
          <w:szCs w:val="24"/>
        </w:rPr>
      </w:pPr>
      <w:r w:rsidRPr="00324B83">
        <w:rPr>
          <w:rFonts w:ascii="Times New Roman" w:hAnsi="Times New Roman" w:cs="Times New Roman"/>
          <w:b/>
          <w:bCs/>
          <w:sz w:val="24"/>
          <w:szCs w:val="24"/>
        </w:rPr>
        <w:t>Python 3.x:</w:t>
      </w:r>
      <w:r w:rsidRPr="00324B83">
        <w:rPr>
          <w:rFonts w:ascii="Times New Roman" w:hAnsi="Times New Roman" w:cs="Times New Roman"/>
          <w:sz w:val="24"/>
          <w:szCs w:val="24"/>
        </w:rPr>
        <w:t xml:space="preserve"> Development environment</w:t>
      </w:r>
    </w:p>
    <w:p w14:paraId="01AD241C" w14:textId="77777777" w:rsidR="00E47AC5" w:rsidRPr="00324B83" w:rsidRDefault="00E47AC5" w:rsidP="00414796">
      <w:pPr>
        <w:numPr>
          <w:ilvl w:val="0"/>
          <w:numId w:val="75"/>
        </w:numPr>
        <w:jc w:val="both"/>
        <w:rPr>
          <w:rFonts w:ascii="Times New Roman" w:hAnsi="Times New Roman" w:cs="Times New Roman"/>
          <w:sz w:val="24"/>
          <w:szCs w:val="24"/>
        </w:rPr>
      </w:pPr>
      <w:r w:rsidRPr="00324B83">
        <w:rPr>
          <w:rFonts w:ascii="Times New Roman" w:hAnsi="Times New Roman" w:cs="Times New Roman"/>
          <w:b/>
          <w:bCs/>
          <w:sz w:val="24"/>
          <w:szCs w:val="24"/>
        </w:rPr>
        <w:t>Pandas &amp; NumPy:</w:t>
      </w:r>
      <w:r w:rsidRPr="00324B83">
        <w:rPr>
          <w:rFonts w:ascii="Times New Roman" w:hAnsi="Times New Roman" w:cs="Times New Roman"/>
          <w:sz w:val="24"/>
          <w:szCs w:val="24"/>
        </w:rPr>
        <w:t xml:space="preserve"> Data handling and manipulation</w:t>
      </w:r>
    </w:p>
    <w:p w14:paraId="6A4EFD04" w14:textId="77777777" w:rsidR="00E47AC5" w:rsidRPr="00324B83" w:rsidRDefault="00E47AC5" w:rsidP="00414796">
      <w:pPr>
        <w:numPr>
          <w:ilvl w:val="0"/>
          <w:numId w:val="75"/>
        </w:numPr>
        <w:jc w:val="both"/>
        <w:rPr>
          <w:rFonts w:ascii="Times New Roman" w:hAnsi="Times New Roman" w:cs="Times New Roman"/>
          <w:sz w:val="24"/>
          <w:szCs w:val="24"/>
        </w:rPr>
      </w:pPr>
      <w:proofErr w:type="spellStart"/>
      <w:r w:rsidRPr="00324B83">
        <w:rPr>
          <w:rFonts w:ascii="Times New Roman" w:hAnsi="Times New Roman" w:cs="Times New Roman"/>
          <w:b/>
          <w:bCs/>
          <w:sz w:val="24"/>
          <w:szCs w:val="24"/>
        </w:rPr>
        <w:t>Statsmodels</w:t>
      </w:r>
      <w:proofErr w:type="spellEnd"/>
      <w:r w:rsidRPr="00324B83">
        <w:rPr>
          <w:rFonts w:ascii="Times New Roman" w:hAnsi="Times New Roman" w:cs="Times New Roman"/>
          <w:b/>
          <w:bCs/>
          <w:sz w:val="24"/>
          <w:szCs w:val="24"/>
        </w:rPr>
        <w:t>:</w:t>
      </w:r>
      <w:r w:rsidRPr="00324B83">
        <w:rPr>
          <w:rFonts w:ascii="Times New Roman" w:hAnsi="Times New Roman" w:cs="Times New Roman"/>
          <w:sz w:val="24"/>
          <w:szCs w:val="24"/>
        </w:rPr>
        <w:t xml:space="preserve"> ARIMA implementation</w:t>
      </w:r>
    </w:p>
    <w:p w14:paraId="734D8128" w14:textId="77777777" w:rsidR="00E47AC5" w:rsidRPr="00D2004A" w:rsidRDefault="00E47AC5" w:rsidP="00414796">
      <w:pPr>
        <w:numPr>
          <w:ilvl w:val="0"/>
          <w:numId w:val="75"/>
        </w:numPr>
        <w:jc w:val="both"/>
        <w:rPr>
          <w:rFonts w:ascii="Times New Roman" w:hAnsi="Times New Roman" w:cs="Times New Roman"/>
          <w:sz w:val="24"/>
          <w:szCs w:val="24"/>
        </w:rPr>
      </w:pPr>
      <w:r w:rsidRPr="00324B83">
        <w:rPr>
          <w:rFonts w:ascii="Times New Roman" w:hAnsi="Times New Roman" w:cs="Times New Roman"/>
          <w:b/>
          <w:bCs/>
          <w:sz w:val="24"/>
          <w:szCs w:val="24"/>
        </w:rPr>
        <w:t>Matplotlib:</w:t>
      </w:r>
      <w:r w:rsidRPr="00324B83">
        <w:rPr>
          <w:rFonts w:ascii="Times New Roman" w:hAnsi="Times New Roman" w:cs="Times New Roman"/>
          <w:sz w:val="24"/>
          <w:szCs w:val="24"/>
        </w:rPr>
        <w:t xml:space="preserve"> Visualization of time series and forecast results</w:t>
      </w:r>
    </w:p>
    <w:p w14:paraId="7F60D24A" w14:textId="77777777" w:rsidR="00E47AC5" w:rsidRPr="00BC45D7" w:rsidRDefault="00E47AC5" w:rsidP="00E47AC5">
      <w:pPr>
        <w:rPr>
          <w:rFonts w:ascii="Times New Roman" w:hAnsi="Times New Roman" w:cs="Times New Roman"/>
        </w:rPr>
      </w:pPr>
    </w:p>
    <w:p w14:paraId="40705D57" w14:textId="77777777" w:rsidR="00E47AC5" w:rsidRPr="00BC45D7" w:rsidRDefault="00E47AC5" w:rsidP="00E47AC5">
      <w:pPr>
        <w:rPr>
          <w:rFonts w:ascii="Times New Roman" w:hAnsi="Times New Roman" w:cs="Times New Roman"/>
        </w:rPr>
      </w:pPr>
      <w:r w:rsidRPr="00BC45D7">
        <w:rPr>
          <w:rFonts w:ascii="Times New Roman" w:hAnsi="Times New Roman" w:cs="Times New Roman"/>
          <w:noProof/>
        </w:rPr>
        <w:drawing>
          <wp:inline distT="0" distB="0" distL="0" distR="0" wp14:anchorId="4C43BA9C" wp14:editId="5D5ACD8F">
            <wp:extent cx="5731510" cy="4074160"/>
            <wp:effectExtent l="0" t="0" r="2540" b="2540"/>
            <wp:docPr id="1896423209"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3209" name="Picture 2" descr="A screen shot of a computer program&#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074160"/>
                    </a:xfrm>
                    <a:prstGeom prst="rect">
                      <a:avLst/>
                    </a:prstGeom>
                    <a:noFill/>
                    <a:ln>
                      <a:noFill/>
                    </a:ln>
                  </pic:spPr>
                </pic:pic>
              </a:graphicData>
            </a:graphic>
          </wp:inline>
        </w:drawing>
      </w:r>
    </w:p>
    <w:p w14:paraId="31B9A135" w14:textId="77777777" w:rsidR="00E47AC5" w:rsidRPr="00BC45D7" w:rsidRDefault="00E47AC5" w:rsidP="00E47AC5">
      <w:pPr>
        <w:rPr>
          <w:rFonts w:ascii="Times New Roman" w:hAnsi="Times New Roman" w:cs="Times New Roman"/>
        </w:rPr>
      </w:pPr>
    </w:p>
    <w:p w14:paraId="396A367C" w14:textId="77777777" w:rsidR="00E47AC5" w:rsidRPr="00BC45D7" w:rsidRDefault="00E47AC5" w:rsidP="00E47AC5">
      <w:pPr>
        <w:rPr>
          <w:rFonts w:ascii="Times New Roman" w:hAnsi="Times New Roman" w:cs="Times New Roman"/>
        </w:rPr>
      </w:pPr>
      <w:r w:rsidRPr="00BC45D7">
        <w:rPr>
          <w:rFonts w:ascii="Times New Roman" w:hAnsi="Times New Roman" w:cs="Times New Roman"/>
          <w:noProof/>
        </w:rPr>
        <w:drawing>
          <wp:inline distT="0" distB="0" distL="0" distR="0" wp14:anchorId="7F8CCD73" wp14:editId="57B2A133">
            <wp:extent cx="5731510" cy="4110990"/>
            <wp:effectExtent l="0" t="0" r="2540" b="3810"/>
            <wp:docPr id="275286605" name="Picture 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86605" name="Picture 4" descr="A computer screen shot of a program code&#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110990"/>
                    </a:xfrm>
                    <a:prstGeom prst="rect">
                      <a:avLst/>
                    </a:prstGeom>
                    <a:noFill/>
                    <a:ln>
                      <a:noFill/>
                    </a:ln>
                  </pic:spPr>
                </pic:pic>
              </a:graphicData>
            </a:graphic>
          </wp:inline>
        </w:drawing>
      </w:r>
    </w:p>
    <w:p w14:paraId="3AB910C8" w14:textId="77777777" w:rsidR="00E47AC5" w:rsidRPr="00015FB7" w:rsidRDefault="00E47AC5" w:rsidP="00E47AC5">
      <w:pPr>
        <w:rPr>
          <w:rFonts w:ascii="Times New Roman" w:hAnsi="Times New Roman" w:cs="Times New Roman"/>
        </w:rPr>
      </w:pPr>
      <w:r w:rsidRPr="00BC45D7">
        <w:rPr>
          <w:rFonts w:ascii="Times New Roman" w:hAnsi="Times New Roman" w:cs="Times New Roman"/>
          <w:noProof/>
        </w:rPr>
        <w:drawing>
          <wp:inline distT="0" distB="0" distL="0" distR="0" wp14:anchorId="7ADEF512" wp14:editId="566CA1AF">
            <wp:extent cx="5731510" cy="4951730"/>
            <wp:effectExtent l="0" t="0" r="2540" b="1270"/>
            <wp:docPr id="1354371144"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71144" name="Picture 6" descr="A screen shot of a computer program&#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951730"/>
                    </a:xfrm>
                    <a:prstGeom prst="rect">
                      <a:avLst/>
                    </a:prstGeom>
                    <a:noFill/>
                    <a:ln>
                      <a:noFill/>
                    </a:ln>
                  </pic:spPr>
                </pic:pic>
              </a:graphicData>
            </a:graphic>
          </wp:inline>
        </w:drawing>
      </w:r>
    </w:p>
    <w:p w14:paraId="68C5AB69" w14:textId="77777777" w:rsidR="00E47AC5" w:rsidRPr="00015FB7" w:rsidRDefault="00E47AC5" w:rsidP="00E47AC5">
      <w:pPr>
        <w:rPr>
          <w:rFonts w:ascii="Times New Roman" w:hAnsi="Times New Roman" w:cs="Times New Roman"/>
        </w:rPr>
      </w:pPr>
    </w:p>
    <w:p w14:paraId="024DC46C" w14:textId="77777777" w:rsidR="00E47AC5" w:rsidRPr="00A02B93" w:rsidRDefault="00E47AC5" w:rsidP="00E47AC5">
      <w:pPr>
        <w:rPr>
          <w:rFonts w:ascii="Times New Roman" w:hAnsi="Times New Roman" w:cs="Times New Roman"/>
        </w:rPr>
      </w:pPr>
    </w:p>
    <w:p w14:paraId="7C751E93" w14:textId="77777777" w:rsidR="00E47AC5" w:rsidRPr="00324B83" w:rsidRDefault="00E47AC5" w:rsidP="00E47AC5">
      <w:pPr>
        <w:rPr>
          <w:rFonts w:ascii="Times New Roman" w:hAnsi="Times New Roman" w:cs="Times New Roman"/>
        </w:rPr>
      </w:pPr>
    </w:p>
    <w:p w14:paraId="3422E837" w14:textId="77777777" w:rsidR="00E47AC5" w:rsidRPr="00BC45D7" w:rsidRDefault="00E47AC5" w:rsidP="00E47AC5">
      <w:pPr>
        <w:rPr>
          <w:rFonts w:ascii="Times New Roman" w:hAnsi="Times New Roman" w:cs="Times New Roman"/>
        </w:rPr>
      </w:pPr>
    </w:p>
    <w:p w14:paraId="3A33454C" w14:textId="77777777" w:rsidR="00E47AC5" w:rsidRPr="00BC45D7" w:rsidRDefault="00E47AC5" w:rsidP="00E47AC5">
      <w:pPr>
        <w:rPr>
          <w:rFonts w:ascii="Times New Roman" w:hAnsi="Times New Roman" w:cs="Times New Roman"/>
        </w:rPr>
      </w:pPr>
    </w:p>
    <w:p w14:paraId="5BF63ABE" w14:textId="77777777" w:rsidR="00E47AC5" w:rsidRPr="00BC45D7" w:rsidRDefault="00E47AC5" w:rsidP="00E47AC5">
      <w:pPr>
        <w:rPr>
          <w:rFonts w:ascii="Times New Roman" w:hAnsi="Times New Roman" w:cs="Times New Roman"/>
        </w:rPr>
      </w:pPr>
    </w:p>
    <w:p w14:paraId="10386577" w14:textId="77777777" w:rsidR="00E47AC5" w:rsidRPr="00BC45D7" w:rsidRDefault="00E47AC5" w:rsidP="00E47AC5">
      <w:pPr>
        <w:rPr>
          <w:rFonts w:ascii="Times New Roman" w:hAnsi="Times New Roman" w:cs="Times New Roman"/>
        </w:rPr>
      </w:pPr>
    </w:p>
    <w:p w14:paraId="5E9942EC" w14:textId="77777777" w:rsidR="00E47AC5" w:rsidRPr="00BC45D7" w:rsidRDefault="00E47AC5" w:rsidP="00E47AC5">
      <w:pPr>
        <w:rPr>
          <w:rFonts w:ascii="Times New Roman" w:hAnsi="Times New Roman" w:cs="Times New Roman"/>
        </w:rPr>
      </w:pPr>
    </w:p>
    <w:p w14:paraId="38A93685" w14:textId="77777777" w:rsidR="00E47AC5" w:rsidRPr="00BC45D7" w:rsidRDefault="00E47AC5" w:rsidP="00E47AC5">
      <w:pPr>
        <w:rPr>
          <w:rFonts w:ascii="Times New Roman" w:hAnsi="Times New Roman" w:cs="Times New Roman"/>
        </w:rPr>
      </w:pPr>
    </w:p>
    <w:p w14:paraId="4E9D5D8A" w14:textId="77777777" w:rsidR="00E47AC5" w:rsidRPr="00BC45D7" w:rsidRDefault="00E47AC5" w:rsidP="00E47AC5">
      <w:pPr>
        <w:rPr>
          <w:rFonts w:ascii="Times New Roman" w:hAnsi="Times New Roman" w:cs="Times New Roman"/>
        </w:rPr>
      </w:pPr>
    </w:p>
    <w:p w14:paraId="061A4D14" w14:textId="77777777" w:rsidR="00E47AC5" w:rsidRPr="00BC45D7" w:rsidRDefault="00E47AC5" w:rsidP="00E47AC5">
      <w:pPr>
        <w:rPr>
          <w:rFonts w:ascii="Times New Roman" w:hAnsi="Times New Roman" w:cs="Times New Roman"/>
        </w:rPr>
      </w:pPr>
    </w:p>
    <w:p w14:paraId="3A0BB8DB" w14:textId="77777777" w:rsidR="00E47AC5" w:rsidRPr="00BC45D7" w:rsidRDefault="00E47AC5" w:rsidP="00E47AC5">
      <w:pPr>
        <w:rPr>
          <w:rFonts w:ascii="Times New Roman" w:hAnsi="Times New Roman" w:cs="Times New Roman"/>
        </w:rPr>
      </w:pPr>
    </w:p>
    <w:p w14:paraId="6EBF7310" w14:textId="77777777" w:rsidR="00E47AC5" w:rsidRPr="00BC45D7" w:rsidRDefault="00E47AC5" w:rsidP="00E47AC5">
      <w:pPr>
        <w:rPr>
          <w:rFonts w:ascii="Times New Roman" w:hAnsi="Times New Roman" w:cs="Times New Roman"/>
        </w:rPr>
      </w:pPr>
    </w:p>
    <w:p w14:paraId="41AE0DEB" w14:textId="77777777" w:rsidR="00E47AC5" w:rsidRPr="00BC45D7" w:rsidRDefault="00E47AC5" w:rsidP="00E47AC5">
      <w:pPr>
        <w:rPr>
          <w:rFonts w:ascii="Times New Roman" w:hAnsi="Times New Roman" w:cs="Times New Roman"/>
        </w:rPr>
      </w:pPr>
    </w:p>
    <w:p w14:paraId="4D58D9CB" w14:textId="77777777" w:rsidR="00E47AC5" w:rsidRPr="00BC45D7" w:rsidRDefault="00E47AC5" w:rsidP="00E47AC5">
      <w:pPr>
        <w:rPr>
          <w:rFonts w:ascii="Times New Roman" w:hAnsi="Times New Roman" w:cs="Times New Roman"/>
        </w:rPr>
      </w:pPr>
    </w:p>
    <w:p w14:paraId="64A83063" w14:textId="77777777" w:rsidR="00E47AC5" w:rsidRPr="00BC45D7" w:rsidRDefault="00E47AC5" w:rsidP="00E47AC5">
      <w:pPr>
        <w:rPr>
          <w:rFonts w:ascii="Times New Roman" w:hAnsi="Times New Roman" w:cs="Times New Roman"/>
        </w:rPr>
      </w:pPr>
    </w:p>
    <w:p w14:paraId="23553888" w14:textId="77777777" w:rsidR="00E47AC5" w:rsidRPr="00BC45D7" w:rsidRDefault="00E47AC5" w:rsidP="00E47AC5">
      <w:pPr>
        <w:rPr>
          <w:rFonts w:ascii="Times New Roman" w:hAnsi="Times New Roman" w:cs="Times New Roman"/>
        </w:rPr>
      </w:pPr>
    </w:p>
    <w:p w14:paraId="176688D5" w14:textId="77777777" w:rsidR="00E47AC5" w:rsidRPr="00BC45D7" w:rsidRDefault="00E47AC5" w:rsidP="00E47AC5">
      <w:pPr>
        <w:rPr>
          <w:rFonts w:ascii="Times New Roman" w:hAnsi="Times New Roman" w:cs="Times New Roman"/>
        </w:rPr>
      </w:pPr>
    </w:p>
    <w:p w14:paraId="539C1B89" w14:textId="77777777" w:rsidR="00E47AC5" w:rsidRPr="00BC45D7" w:rsidRDefault="00E47AC5" w:rsidP="00E47AC5">
      <w:pPr>
        <w:rPr>
          <w:rFonts w:ascii="Times New Roman" w:hAnsi="Times New Roman" w:cs="Times New Roman"/>
        </w:rPr>
      </w:pPr>
    </w:p>
    <w:p w14:paraId="26D92D8A" w14:textId="77777777" w:rsidR="00E47AC5" w:rsidRPr="00BC45D7" w:rsidRDefault="00E47AC5" w:rsidP="00E47AC5">
      <w:pPr>
        <w:rPr>
          <w:rFonts w:ascii="Times New Roman" w:hAnsi="Times New Roman" w:cs="Times New Roman"/>
        </w:rPr>
      </w:pPr>
    </w:p>
    <w:p w14:paraId="74B4C7A5" w14:textId="77777777" w:rsidR="00E47AC5" w:rsidRPr="00324B83" w:rsidRDefault="00E47AC5" w:rsidP="00E47AC5">
      <w:pPr>
        <w:rPr>
          <w:rFonts w:ascii="Times New Roman" w:hAnsi="Times New Roman" w:cs="Times New Roman"/>
        </w:rPr>
      </w:pPr>
    </w:p>
    <w:p w14:paraId="565BEDD7" w14:textId="77777777" w:rsidR="00E47AC5" w:rsidRPr="009C0536" w:rsidRDefault="00E47AC5" w:rsidP="00E47AC5">
      <w:pPr>
        <w:pStyle w:val="Heading2"/>
      </w:pPr>
      <w:bookmarkStart w:id="753" w:name="_Toc211554349"/>
      <w:bookmarkStart w:id="754" w:name="_Toc211587376"/>
      <w:bookmarkStart w:id="755" w:name="_Toc211595392"/>
      <w:r w:rsidRPr="009C0536">
        <w:t>Model Architecture</w:t>
      </w:r>
      <w:bookmarkEnd w:id="753"/>
      <w:bookmarkEnd w:id="754"/>
      <w:bookmarkEnd w:id="755"/>
    </w:p>
    <w:p w14:paraId="1FC03656" w14:textId="77777777" w:rsidR="00E47AC5" w:rsidRPr="00BC45D7" w:rsidRDefault="00E47AC5" w:rsidP="00E47AC5">
      <w:pPr>
        <w:pStyle w:val="Heading3"/>
        <w:rPr>
          <w:rFonts w:cs="Times New Roman"/>
        </w:rPr>
      </w:pPr>
      <w:bookmarkStart w:id="756" w:name="_Toc211554350"/>
      <w:bookmarkStart w:id="757" w:name="_Toc211587377"/>
      <w:bookmarkStart w:id="758" w:name="_Toc211595393"/>
      <w:r w:rsidRPr="00BC45D7">
        <w:rPr>
          <w:rFonts w:cs="Times New Roman"/>
        </w:rPr>
        <w:t>ARIMA Implementation Process</w:t>
      </w:r>
      <w:bookmarkEnd w:id="756"/>
      <w:bookmarkEnd w:id="757"/>
      <w:bookmarkEnd w:id="758"/>
    </w:p>
    <w:p w14:paraId="2BF143EE" w14:textId="77777777" w:rsidR="00E47AC5" w:rsidRPr="00BC45D7" w:rsidRDefault="00E47AC5" w:rsidP="00E47AC5">
      <w:pPr>
        <w:rPr>
          <w:rFonts w:ascii="Times New Roman" w:hAnsi="Times New Roman" w:cs="Times New Roman"/>
        </w:rPr>
      </w:pPr>
      <w:r w:rsidRPr="00BC45D7">
        <w:rPr>
          <w:rFonts w:ascii="Times New Roman" w:hAnsi="Times New Roman" w:cs="Times New Roman"/>
          <w:noProof/>
        </w:rPr>
        <w:drawing>
          <wp:inline distT="0" distB="0" distL="0" distR="0" wp14:anchorId="20839104" wp14:editId="725F0324">
            <wp:extent cx="5731510" cy="3818890"/>
            <wp:effectExtent l="0" t="0" r="2540" b="0"/>
            <wp:docPr id="1343954889"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54889" name="Picture 8" descr="A screen shot of a computer program&#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61C7CE43" w14:textId="77777777" w:rsidR="00E47AC5" w:rsidRPr="00BC45D7" w:rsidRDefault="00E47AC5" w:rsidP="00E47AC5">
      <w:pPr>
        <w:rPr>
          <w:rFonts w:ascii="Times New Roman" w:hAnsi="Times New Roman" w:cs="Times New Roman"/>
        </w:rPr>
      </w:pPr>
      <w:r w:rsidRPr="00BC45D7">
        <w:rPr>
          <w:rFonts w:ascii="Times New Roman" w:hAnsi="Times New Roman" w:cs="Times New Roman"/>
          <w:noProof/>
        </w:rPr>
        <w:drawing>
          <wp:inline distT="0" distB="0" distL="0" distR="0" wp14:anchorId="4208813A" wp14:editId="5B525F5E">
            <wp:extent cx="5731510" cy="3330575"/>
            <wp:effectExtent l="0" t="0" r="2540" b="3175"/>
            <wp:docPr id="205435154"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154" name="Picture 10" descr="A screen shot of a computer program&#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4940C126" w14:textId="77777777" w:rsidR="00E47AC5" w:rsidRPr="00BC45D7" w:rsidRDefault="00E47AC5" w:rsidP="00E47AC5">
      <w:pPr>
        <w:rPr>
          <w:rFonts w:ascii="Times New Roman" w:hAnsi="Times New Roman" w:cs="Times New Roman"/>
        </w:rPr>
      </w:pPr>
    </w:p>
    <w:p w14:paraId="543E9C5B" w14:textId="77777777" w:rsidR="00E47AC5" w:rsidRPr="00BC45D7" w:rsidRDefault="00E47AC5" w:rsidP="00E47AC5">
      <w:pPr>
        <w:rPr>
          <w:rFonts w:ascii="Times New Roman" w:hAnsi="Times New Roman" w:cs="Times New Roman"/>
        </w:rPr>
      </w:pPr>
    </w:p>
    <w:p w14:paraId="010128D4" w14:textId="77777777" w:rsidR="00E47AC5" w:rsidRPr="00BC45D7" w:rsidRDefault="00E47AC5" w:rsidP="00E47AC5">
      <w:pPr>
        <w:rPr>
          <w:rFonts w:ascii="Times New Roman" w:hAnsi="Times New Roman" w:cs="Times New Roman"/>
        </w:rPr>
      </w:pPr>
    </w:p>
    <w:p w14:paraId="2487F15C" w14:textId="77777777" w:rsidR="00E47AC5" w:rsidRPr="00BC45D7" w:rsidRDefault="00E47AC5" w:rsidP="00E47AC5">
      <w:pPr>
        <w:rPr>
          <w:rFonts w:ascii="Times New Roman" w:hAnsi="Times New Roman" w:cs="Times New Roman"/>
        </w:rPr>
      </w:pPr>
    </w:p>
    <w:p w14:paraId="0E430D93" w14:textId="77777777" w:rsidR="00E47AC5" w:rsidRPr="00BC45D7" w:rsidRDefault="00E47AC5" w:rsidP="00E47AC5">
      <w:pPr>
        <w:rPr>
          <w:rFonts w:ascii="Times New Roman" w:hAnsi="Times New Roman" w:cs="Times New Roman"/>
        </w:rPr>
      </w:pPr>
    </w:p>
    <w:p w14:paraId="3D6C7364" w14:textId="77777777" w:rsidR="00E47AC5" w:rsidRPr="00D2004A" w:rsidRDefault="00E47AC5" w:rsidP="00E47AC5">
      <w:pPr>
        <w:jc w:val="both"/>
        <w:rPr>
          <w:rFonts w:ascii="Times New Roman" w:hAnsi="Times New Roman" w:cs="Times New Roman"/>
          <w:sz w:val="24"/>
          <w:szCs w:val="24"/>
        </w:rPr>
      </w:pPr>
      <w:r w:rsidRPr="00324B83">
        <w:rPr>
          <w:rFonts w:ascii="Times New Roman" w:hAnsi="Times New Roman" w:cs="Times New Roman"/>
          <w:sz w:val="24"/>
          <w:szCs w:val="24"/>
        </w:rPr>
        <w:t>The implementation consists of modular functions designed for automation and scalability:</w:t>
      </w:r>
    </w:p>
    <w:p w14:paraId="0493A141" w14:textId="77777777" w:rsidR="00E47AC5" w:rsidRPr="00324B83" w:rsidRDefault="00E47AC5" w:rsidP="00E47AC5">
      <w:pPr>
        <w:jc w:val="both"/>
        <w:rPr>
          <w:rFonts w:ascii="Times New Roman" w:hAnsi="Times New Roman" w:cs="Times New Roman"/>
          <w:sz w:val="24"/>
          <w:szCs w:val="24"/>
        </w:rPr>
      </w:pPr>
    </w:p>
    <w:p w14:paraId="2E9DF535" w14:textId="77777777" w:rsidR="00E47AC5" w:rsidRPr="00324B83" w:rsidRDefault="00E47AC5" w:rsidP="00414796">
      <w:pPr>
        <w:numPr>
          <w:ilvl w:val="0"/>
          <w:numId w:val="76"/>
        </w:numPr>
        <w:jc w:val="both"/>
        <w:rPr>
          <w:rFonts w:ascii="Times New Roman" w:hAnsi="Times New Roman" w:cs="Times New Roman"/>
          <w:sz w:val="24"/>
          <w:szCs w:val="24"/>
        </w:rPr>
      </w:pPr>
      <w:r w:rsidRPr="00324B83">
        <w:rPr>
          <w:rFonts w:ascii="Times New Roman" w:hAnsi="Times New Roman" w:cs="Times New Roman"/>
          <w:b/>
          <w:bCs/>
          <w:sz w:val="24"/>
          <w:szCs w:val="24"/>
        </w:rPr>
        <w:t>Data Loading and Preparation</w:t>
      </w:r>
    </w:p>
    <w:p w14:paraId="7CD4CDBD" w14:textId="77777777" w:rsidR="00E47AC5" w:rsidRPr="00324B83" w:rsidRDefault="00E47AC5" w:rsidP="00414796">
      <w:pPr>
        <w:numPr>
          <w:ilvl w:val="1"/>
          <w:numId w:val="76"/>
        </w:numPr>
        <w:jc w:val="both"/>
        <w:rPr>
          <w:rFonts w:ascii="Times New Roman" w:hAnsi="Times New Roman" w:cs="Times New Roman"/>
          <w:sz w:val="24"/>
          <w:szCs w:val="24"/>
        </w:rPr>
      </w:pPr>
      <w:r w:rsidRPr="00324B83">
        <w:rPr>
          <w:rFonts w:ascii="Times New Roman" w:hAnsi="Times New Roman" w:cs="Times New Roman"/>
          <w:sz w:val="24"/>
          <w:szCs w:val="24"/>
        </w:rPr>
        <w:t>Reads CSV data and converts date strings to datetime objects.</w:t>
      </w:r>
    </w:p>
    <w:p w14:paraId="0AE5C38D" w14:textId="77777777" w:rsidR="00E47AC5" w:rsidRPr="00324B83" w:rsidRDefault="00E47AC5" w:rsidP="00414796">
      <w:pPr>
        <w:numPr>
          <w:ilvl w:val="1"/>
          <w:numId w:val="76"/>
        </w:numPr>
        <w:jc w:val="both"/>
        <w:rPr>
          <w:rFonts w:ascii="Times New Roman" w:hAnsi="Times New Roman" w:cs="Times New Roman"/>
          <w:sz w:val="24"/>
          <w:szCs w:val="24"/>
        </w:rPr>
      </w:pPr>
      <w:r w:rsidRPr="00324B83">
        <w:rPr>
          <w:rFonts w:ascii="Times New Roman" w:hAnsi="Times New Roman" w:cs="Times New Roman"/>
          <w:sz w:val="24"/>
          <w:szCs w:val="24"/>
        </w:rPr>
        <w:t xml:space="preserve">Standardizes to month-end dates using </w:t>
      </w:r>
      <w:proofErr w:type="spellStart"/>
      <w:r w:rsidRPr="00324B83">
        <w:rPr>
          <w:rFonts w:ascii="Times New Roman" w:hAnsi="Times New Roman" w:cs="Times New Roman"/>
          <w:sz w:val="24"/>
          <w:szCs w:val="24"/>
        </w:rPr>
        <w:t>MonthEnd</w:t>
      </w:r>
      <w:proofErr w:type="spellEnd"/>
      <w:r w:rsidRPr="00324B83">
        <w:rPr>
          <w:rFonts w:ascii="Times New Roman" w:hAnsi="Times New Roman" w:cs="Times New Roman"/>
          <w:sz w:val="24"/>
          <w:szCs w:val="24"/>
        </w:rPr>
        <w:t>(0).</w:t>
      </w:r>
    </w:p>
    <w:p w14:paraId="2B8B9D50" w14:textId="77777777" w:rsidR="00E47AC5" w:rsidRPr="00324B83" w:rsidRDefault="00E47AC5" w:rsidP="00414796">
      <w:pPr>
        <w:numPr>
          <w:ilvl w:val="1"/>
          <w:numId w:val="76"/>
        </w:numPr>
        <w:jc w:val="both"/>
        <w:rPr>
          <w:rFonts w:ascii="Times New Roman" w:hAnsi="Times New Roman" w:cs="Times New Roman"/>
          <w:sz w:val="24"/>
          <w:szCs w:val="24"/>
        </w:rPr>
      </w:pPr>
      <w:r w:rsidRPr="00324B83">
        <w:rPr>
          <w:rFonts w:ascii="Times New Roman" w:hAnsi="Times New Roman" w:cs="Times New Roman"/>
          <w:sz w:val="24"/>
          <w:szCs w:val="24"/>
        </w:rPr>
        <w:t>Handles missing values and aligns the full date range.</w:t>
      </w:r>
    </w:p>
    <w:p w14:paraId="261EDC88" w14:textId="77777777" w:rsidR="00E47AC5" w:rsidRPr="00324B83" w:rsidRDefault="00E47AC5" w:rsidP="00414796">
      <w:pPr>
        <w:numPr>
          <w:ilvl w:val="0"/>
          <w:numId w:val="76"/>
        </w:numPr>
        <w:jc w:val="both"/>
        <w:rPr>
          <w:rFonts w:ascii="Times New Roman" w:hAnsi="Times New Roman" w:cs="Times New Roman"/>
          <w:sz w:val="24"/>
          <w:szCs w:val="24"/>
        </w:rPr>
      </w:pPr>
      <w:r w:rsidRPr="00324B83">
        <w:rPr>
          <w:rFonts w:ascii="Times New Roman" w:hAnsi="Times New Roman" w:cs="Times New Roman"/>
          <w:b/>
          <w:bCs/>
          <w:sz w:val="24"/>
          <w:szCs w:val="24"/>
        </w:rPr>
        <w:t>Transformation Functions</w:t>
      </w:r>
    </w:p>
    <w:p w14:paraId="08FF186A" w14:textId="77777777" w:rsidR="00E47AC5" w:rsidRPr="00324B83" w:rsidRDefault="00E47AC5" w:rsidP="00414796">
      <w:pPr>
        <w:numPr>
          <w:ilvl w:val="1"/>
          <w:numId w:val="76"/>
        </w:numPr>
        <w:jc w:val="both"/>
        <w:rPr>
          <w:rFonts w:ascii="Times New Roman" w:hAnsi="Times New Roman" w:cs="Times New Roman"/>
          <w:sz w:val="24"/>
          <w:szCs w:val="24"/>
        </w:rPr>
      </w:pPr>
      <w:proofErr w:type="spellStart"/>
      <w:r w:rsidRPr="00324B83">
        <w:rPr>
          <w:rFonts w:ascii="Times New Roman" w:hAnsi="Times New Roman" w:cs="Times New Roman"/>
          <w:sz w:val="24"/>
          <w:szCs w:val="24"/>
        </w:rPr>
        <w:t>forward_transform</w:t>
      </w:r>
      <w:proofErr w:type="spellEnd"/>
      <w:r w:rsidRPr="00324B83">
        <w:rPr>
          <w:rFonts w:ascii="Times New Roman" w:hAnsi="Times New Roman" w:cs="Times New Roman"/>
          <w:sz w:val="24"/>
          <w:szCs w:val="24"/>
        </w:rPr>
        <w:t>() applies log and standardization.</w:t>
      </w:r>
    </w:p>
    <w:p w14:paraId="3D58472A" w14:textId="77777777" w:rsidR="00E47AC5" w:rsidRPr="00324B83" w:rsidRDefault="00E47AC5" w:rsidP="00414796">
      <w:pPr>
        <w:numPr>
          <w:ilvl w:val="1"/>
          <w:numId w:val="76"/>
        </w:numPr>
        <w:jc w:val="both"/>
        <w:rPr>
          <w:rFonts w:ascii="Times New Roman" w:hAnsi="Times New Roman" w:cs="Times New Roman"/>
          <w:sz w:val="24"/>
          <w:szCs w:val="24"/>
        </w:rPr>
      </w:pPr>
      <w:proofErr w:type="spellStart"/>
      <w:r w:rsidRPr="00324B83">
        <w:rPr>
          <w:rFonts w:ascii="Times New Roman" w:hAnsi="Times New Roman" w:cs="Times New Roman"/>
          <w:sz w:val="24"/>
          <w:szCs w:val="24"/>
        </w:rPr>
        <w:t>inverse_transform</w:t>
      </w:r>
      <w:proofErr w:type="spellEnd"/>
      <w:r w:rsidRPr="00324B83">
        <w:rPr>
          <w:rFonts w:ascii="Times New Roman" w:hAnsi="Times New Roman" w:cs="Times New Roman"/>
          <w:sz w:val="24"/>
          <w:szCs w:val="24"/>
        </w:rPr>
        <w:t>() reverts forecasts to the original scale.</w:t>
      </w:r>
    </w:p>
    <w:p w14:paraId="7EAEF9FC" w14:textId="77777777" w:rsidR="00E47AC5" w:rsidRPr="00324B83" w:rsidRDefault="00E47AC5" w:rsidP="00414796">
      <w:pPr>
        <w:numPr>
          <w:ilvl w:val="0"/>
          <w:numId w:val="76"/>
        </w:numPr>
        <w:jc w:val="both"/>
        <w:rPr>
          <w:rFonts w:ascii="Times New Roman" w:hAnsi="Times New Roman" w:cs="Times New Roman"/>
          <w:sz w:val="24"/>
          <w:szCs w:val="24"/>
        </w:rPr>
      </w:pPr>
      <w:r w:rsidRPr="00324B83">
        <w:rPr>
          <w:rFonts w:ascii="Times New Roman" w:hAnsi="Times New Roman" w:cs="Times New Roman"/>
          <w:b/>
          <w:bCs/>
          <w:sz w:val="24"/>
          <w:szCs w:val="24"/>
        </w:rPr>
        <w:t>Model Fitting</w:t>
      </w:r>
    </w:p>
    <w:p w14:paraId="19B92FAF" w14:textId="77777777" w:rsidR="00E47AC5" w:rsidRPr="00324B83" w:rsidRDefault="00E47AC5" w:rsidP="00414796">
      <w:pPr>
        <w:numPr>
          <w:ilvl w:val="1"/>
          <w:numId w:val="76"/>
        </w:numPr>
        <w:jc w:val="both"/>
        <w:rPr>
          <w:rFonts w:ascii="Times New Roman" w:hAnsi="Times New Roman" w:cs="Times New Roman"/>
          <w:sz w:val="24"/>
          <w:szCs w:val="24"/>
        </w:rPr>
      </w:pPr>
      <w:proofErr w:type="spellStart"/>
      <w:r w:rsidRPr="00324B83">
        <w:rPr>
          <w:rFonts w:ascii="Times New Roman" w:hAnsi="Times New Roman" w:cs="Times New Roman"/>
          <w:sz w:val="24"/>
          <w:szCs w:val="24"/>
        </w:rPr>
        <w:t>fit_arima_forecast</w:t>
      </w:r>
      <w:proofErr w:type="spellEnd"/>
      <w:r w:rsidRPr="00324B83">
        <w:rPr>
          <w:rFonts w:ascii="Times New Roman" w:hAnsi="Times New Roman" w:cs="Times New Roman"/>
          <w:sz w:val="24"/>
          <w:szCs w:val="24"/>
        </w:rPr>
        <w:t>() fits ARIMA(1,1,1) to the transformed data.</w:t>
      </w:r>
    </w:p>
    <w:p w14:paraId="70671F38" w14:textId="77777777" w:rsidR="00E47AC5" w:rsidRPr="00324B83" w:rsidRDefault="00E47AC5" w:rsidP="00414796">
      <w:pPr>
        <w:numPr>
          <w:ilvl w:val="1"/>
          <w:numId w:val="76"/>
        </w:numPr>
        <w:jc w:val="both"/>
        <w:rPr>
          <w:rFonts w:ascii="Times New Roman" w:hAnsi="Times New Roman" w:cs="Times New Roman"/>
          <w:sz w:val="24"/>
          <w:szCs w:val="24"/>
        </w:rPr>
      </w:pPr>
      <w:r w:rsidRPr="00324B83">
        <w:rPr>
          <w:rFonts w:ascii="Times New Roman" w:hAnsi="Times New Roman" w:cs="Times New Roman"/>
          <w:sz w:val="24"/>
          <w:szCs w:val="24"/>
        </w:rPr>
        <w:t>Includes robust exception handling and fallbacks to alternate orders if necessary.</w:t>
      </w:r>
    </w:p>
    <w:p w14:paraId="3F258E98" w14:textId="77777777" w:rsidR="00E47AC5" w:rsidRPr="00324B83" w:rsidRDefault="00E47AC5" w:rsidP="00414796">
      <w:pPr>
        <w:numPr>
          <w:ilvl w:val="0"/>
          <w:numId w:val="76"/>
        </w:numPr>
        <w:jc w:val="both"/>
        <w:rPr>
          <w:rFonts w:ascii="Times New Roman" w:hAnsi="Times New Roman" w:cs="Times New Roman"/>
          <w:sz w:val="24"/>
          <w:szCs w:val="24"/>
        </w:rPr>
      </w:pPr>
      <w:r w:rsidRPr="00324B83">
        <w:rPr>
          <w:rFonts w:ascii="Times New Roman" w:hAnsi="Times New Roman" w:cs="Times New Roman"/>
          <w:b/>
          <w:bCs/>
          <w:sz w:val="24"/>
          <w:szCs w:val="24"/>
        </w:rPr>
        <w:t>Forecast Generation</w:t>
      </w:r>
    </w:p>
    <w:p w14:paraId="1EDC42C0" w14:textId="77777777" w:rsidR="00E47AC5" w:rsidRPr="00324B83" w:rsidRDefault="00E47AC5" w:rsidP="00414796">
      <w:pPr>
        <w:numPr>
          <w:ilvl w:val="1"/>
          <w:numId w:val="76"/>
        </w:numPr>
        <w:jc w:val="both"/>
        <w:rPr>
          <w:rFonts w:ascii="Times New Roman" w:hAnsi="Times New Roman" w:cs="Times New Roman"/>
          <w:sz w:val="24"/>
          <w:szCs w:val="24"/>
        </w:rPr>
      </w:pPr>
      <w:r w:rsidRPr="00324B83">
        <w:rPr>
          <w:rFonts w:ascii="Times New Roman" w:hAnsi="Times New Roman" w:cs="Times New Roman"/>
          <w:sz w:val="24"/>
          <w:szCs w:val="24"/>
        </w:rPr>
        <w:t>Produces 3-month-ahead forecasts.</w:t>
      </w:r>
    </w:p>
    <w:p w14:paraId="02F977F3" w14:textId="77777777" w:rsidR="00E47AC5" w:rsidRPr="00324B83" w:rsidRDefault="00E47AC5" w:rsidP="00414796">
      <w:pPr>
        <w:numPr>
          <w:ilvl w:val="1"/>
          <w:numId w:val="76"/>
        </w:numPr>
        <w:jc w:val="both"/>
        <w:rPr>
          <w:rFonts w:ascii="Times New Roman" w:hAnsi="Times New Roman" w:cs="Times New Roman"/>
          <w:sz w:val="24"/>
          <w:szCs w:val="24"/>
        </w:rPr>
      </w:pPr>
      <w:r w:rsidRPr="00324B83">
        <w:rPr>
          <w:rFonts w:ascii="Times New Roman" w:hAnsi="Times New Roman" w:cs="Times New Roman"/>
          <w:sz w:val="24"/>
          <w:szCs w:val="24"/>
        </w:rPr>
        <w:t>Includes 95% confidence intervals for uncertainty quantification.</w:t>
      </w:r>
    </w:p>
    <w:p w14:paraId="377B6198" w14:textId="77777777" w:rsidR="00E47AC5" w:rsidRPr="00BC45D7" w:rsidRDefault="00E47AC5" w:rsidP="00E47AC5">
      <w:pPr>
        <w:rPr>
          <w:rFonts w:ascii="Times New Roman" w:hAnsi="Times New Roman" w:cs="Times New Roman"/>
          <w:i/>
          <w:iCs/>
        </w:rPr>
      </w:pPr>
    </w:p>
    <w:p w14:paraId="135BE688" w14:textId="77777777" w:rsidR="00E47AC5" w:rsidRPr="00BC45D7" w:rsidRDefault="00E47AC5" w:rsidP="00E47AC5">
      <w:pPr>
        <w:rPr>
          <w:rFonts w:ascii="Times New Roman" w:hAnsi="Times New Roman" w:cs="Times New Roman"/>
          <w:i/>
          <w:iCs/>
        </w:rPr>
      </w:pPr>
    </w:p>
    <w:p w14:paraId="47A79F83" w14:textId="77777777" w:rsidR="00E47AC5" w:rsidRPr="00DA53CA" w:rsidRDefault="00E47AC5" w:rsidP="00E47AC5">
      <w:pPr>
        <w:rPr>
          <w:rFonts w:ascii="Times New Roman" w:hAnsi="Times New Roman" w:cs="Times New Roman"/>
        </w:rPr>
      </w:pPr>
    </w:p>
    <w:p w14:paraId="049F2F99" w14:textId="77777777" w:rsidR="00E47AC5" w:rsidRPr="00BC45D7" w:rsidRDefault="00E47AC5" w:rsidP="00E47AC5">
      <w:pPr>
        <w:rPr>
          <w:rFonts w:ascii="Times New Roman" w:hAnsi="Times New Roman" w:cs="Times New Roman"/>
        </w:rPr>
      </w:pPr>
    </w:p>
    <w:p w14:paraId="69F1AD3D" w14:textId="77777777" w:rsidR="00E47AC5" w:rsidRPr="00BC45D7" w:rsidRDefault="00E47AC5" w:rsidP="00E47AC5">
      <w:pPr>
        <w:rPr>
          <w:rFonts w:ascii="Times New Roman" w:hAnsi="Times New Roman" w:cs="Times New Roman"/>
        </w:rPr>
      </w:pPr>
    </w:p>
    <w:p w14:paraId="778FE0E3" w14:textId="77777777" w:rsidR="00E47AC5" w:rsidRPr="00BC45D7" w:rsidRDefault="00E47AC5" w:rsidP="00E47AC5">
      <w:pPr>
        <w:rPr>
          <w:rFonts w:ascii="Times New Roman" w:hAnsi="Times New Roman" w:cs="Times New Roman"/>
        </w:rPr>
      </w:pPr>
    </w:p>
    <w:p w14:paraId="65B35B99" w14:textId="77777777" w:rsidR="00E47AC5" w:rsidRPr="00BC45D7" w:rsidRDefault="00E47AC5" w:rsidP="00E47AC5">
      <w:pPr>
        <w:rPr>
          <w:rFonts w:ascii="Times New Roman" w:hAnsi="Times New Roman" w:cs="Times New Roman"/>
        </w:rPr>
      </w:pPr>
    </w:p>
    <w:p w14:paraId="2CCDF598" w14:textId="77777777" w:rsidR="00E47AC5" w:rsidRPr="00BC45D7" w:rsidRDefault="00E47AC5" w:rsidP="00E47AC5">
      <w:pPr>
        <w:rPr>
          <w:rFonts w:ascii="Times New Roman" w:hAnsi="Times New Roman" w:cs="Times New Roman"/>
        </w:rPr>
      </w:pPr>
    </w:p>
    <w:p w14:paraId="7453891B" w14:textId="77777777" w:rsidR="00E47AC5" w:rsidRPr="00BC45D7" w:rsidRDefault="00E47AC5" w:rsidP="00E47AC5">
      <w:pPr>
        <w:rPr>
          <w:rFonts w:ascii="Times New Roman" w:hAnsi="Times New Roman" w:cs="Times New Roman"/>
        </w:rPr>
      </w:pPr>
    </w:p>
    <w:p w14:paraId="43BFB630" w14:textId="77777777" w:rsidR="00E47AC5" w:rsidRPr="00BC45D7" w:rsidRDefault="00E47AC5" w:rsidP="00E47AC5">
      <w:pPr>
        <w:rPr>
          <w:rFonts w:ascii="Times New Roman" w:hAnsi="Times New Roman" w:cs="Times New Roman"/>
        </w:rPr>
      </w:pPr>
    </w:p>
    <w:p w14:paraId="2CBD2023" w14:textId="77777777" w:rsidR="00E47AC5" w:rsidRPr="00BC45D7" w:rsidRDefault="00E47AC5" w:rsidP="00E47AC5">
      <w:pPr>
        <w:rPr>
          <w:rFonts w:ascii="Times New Roman" w:hAnsi="Times New Roman" w:cs="Times New Roman"/>
        </w:rPr>
      </w:pPr>
    </w:p>
    <w:p w14:paraId="6E86AA3D" w14:textId="77777777" w:rsidR="00E47AC5" w:rsidRPr="00BC45D7" w:rsidRDefault="00E47AC5" w:rsidP="00E47AC5">
      <w:pPr>
        <w:rPr>
          <w:rFonts w:ascii="Times New Roman" w:hAnsi="Times New Roman" w:cs="Times New Roman"/>
        </w:rPr>
      </w:pPr>
    </w:p>
    <w:p w14:paraId="3F3DE9F6" w14:textId="77777777" w:rsidR="00E47AC5" w:rsidRPr="00BC45D7" w:rsidRDefault="00E47AC5" w:rsidP="00E47AC5">
      <w:pPr>
        <w:rPr>
          <w:rFonts w:ascii="Times New Roman" w:hAnsi="Times New Roman" w:cs="Times New Roman"/>
        </w:rPr>
      </w:pPr>
    </w:p>
    <w:p w14:paraId="45454953" w14:textId="77777777" w:rsidR="00E47AC5" w:rsidRPr="00BC45D7" w:rsidRDefault="00E47AC5" w:rsidP="00E47AC5">
      <w:pPr>
        <w:rPr>
          <w:rFonts w:ascii="Times New Roman" w:hAnsi="Times New Roman" w:cs="Times New Roman"/>
        </w:rPr>
      </w:pPr>
    </w:p>
    <w:p w14:paraId="0E1ACF85" w14:textId="77777777" w:rsidR="00E47AC5" w:rsidRPr="00BC45D7" w:rsidRDefault="00E47AC5" w:rsidP="00E47AC5">
      <w:pPr>
        <w:rPr>
          <w:rFonts w:ascii="Times New Roman" w:hAnsi="Times New Roman" w:cs="Times New Roman"/>
        </w:rPr>
      </w:pPr>
    </w:p>
    <w:p w14:paraId="3597D70A" w14:textId="77777777" w:rsidR="00E47AC5" w:rsidRPr="00BC45D7" w:rsidRDefault="00E47AC5" w:rsidP="00E47AC5">
      <w:pPr>
        <w:rPr>
          <w:rFonts w:ascii="Times New Roman" w:hAnsi="Times New Roman" w:cs="Times New Roman"/>
        </w:rPr>
      </w:pPr>
    </w:p>
    <w:p w14:paraId="1D217D8A" w14:textId="77777777" w:rsidR="00E47AC5" w:rsidRPr="00BC45D7" w:rsidRDefault="00E47AC5" w:rsidP="00E47AC5">
      <w:pPr>
        <w:rPr>
          <w:rFonts w:ascii="Times New Roman" w:hAnsi="Times New Roman" w:cs="Times New Roman"/>
        </w:rPr>
      </w:pPr>
    </w:p>
    <w:p w14:paraId="28D9E7FB" w14:textId="77777777" w:rsidR="00E47AC5" w:rsidRPr="00BC45D7" w:rsidRDefault="00E47AC5" w:rsidP="00E47AC5">
      <w:pPr>
        <w:rPr>
          <w:rFonts w:ascii="Times New Roman" w:hAnsi="Times New Roman" w:cs="Times New Roman"/>
        </w:rPr>
      </w:pPr>
    </w:p>
    <w:p w14:paraId="4AA561A6" w14:textId="77777777" w:rsidR="00E47AC5" w:rsidRPr="00BC45D7" w:rsidRDefault="00E47AC5" w:rsidP="00E47AC5">
      <w:pPr>
        <w:rPr>
          <w:rFonts w:ascii="Times New Roman" w:hAnsi="Times New Roman" w:cs="Times New Roman"/>
        </w:rPr>
      </w:pPr>
    </w:p>
    <w:p w14:paraId="459FF280" w14:textId="77777777" w:rsidR="00E47AC5" w:rsidRPr="00BC45D7" w:rsidRDefault="00E47AC5" w:rsidP="00E47AC5">
      <w:pPr>
        <w:rPr>
          <w:rFonts w:ascii="Times New Roman" w:hAnsi="Times New Roman" w:cs="Times New Roman"/>
        </w:rPr>
      </w:pPr>
    </w:p>
    <w:p w14:paraId="2426E022" w14:textId="77777777" w:rsidR="00E47AC5" w:rsidRPr="00BC45D7" w:rsidRDefault="00E47AC5" w:rsidP="00E47AC5">
      <w:pPr>
        <w:rPr>
          <w:rFonts w:ascii="Times New Roman" w:hAnsi="Times New Roman" w:cs="Times New Roman"/>
        </w:rPr>
      </w:pPr>
    </w:p>
    <w:p w14:paraId="027144B5" w14:textId="77777777" w:rsidR="00E47AC5" w:rsidRDefault="00E47AC5" w:rsidP="00E47AC5">
      <w:pPr>
        <w:rPr>
          <w:rFonts w:ascii="Times New Roman" w:hAnsi="Times New Roman" w:cs="Times New Roman"/>
        </w:rPr>
      </w:pPr>
    </w:p>
    <w:p w14:paraId="4E658AC0" w14:textId="77777777" w:rsidR="00E47AC5" w:rsidRPr="00BC45D7" w:rsidRDefault="00E47AC5" w:rsidP="00E47AC5">
      <w:pPr>
        <w:rPr>
          <w:rFonts w:ascii="Times New Roman" w:hAnsi="Times New Roman" w:cs="Times New Roman"/>
        </w:rPr>
      </w:pPr>
    </w:p>
    <w:p w14:paraId="2888CE08" w14:textId="77777777" w:rsidR="00E47AC5" w:rsidRPr="00BC45D7" w:rsidRDefault="00E47AC5" w:rsidP="00E47AC5">
      <w:pPr>
        <w:rPr>
          <w:rFonts w:ascii="Times New Roman" w:hAnsi="Times New Roman" w:cs="Times New Roman"/>
        </w:rPr>
      </w:pPr>
    </w:p>
    <w:p w14:paraId="2354D110" w14:textId="77777777" w:rsidR="00E47AC5" w:rsidRPr="00BC45D7" w:rsidRDefault="00E47AC5" w:rsidP="00E47AC5">
      <w:pPr>
        <w:rPr>
          <w:rFonts w:ascii="Times New Roman" w:hAnsi="Times New Roman" w:cs="Times New Roman"/>
        </w:rPr>
      </w:pPr>
    </w:p>
    <w:p w14:paraId="07E52995" w14:textId="77777777" w:rsidR="00E47AC5" w:rsidRPr="00324B83" w:rsidRDefault="00E47AC5" w:rsidP="00E47AC5">
      <w:pPr>
        <w:rPr>
          <w:rFonts w:ascii="Times New Roman" w:hAnsi="Times New Roman" w:cs="Times New Roman"/>
        </w:rPr>
      </w:pPr>
    </w:p>
    <w:p w14:paraId="7D78F9A4" w14:textId="77777777" w:rsidR="00E47AC5" w:rsidRPr="00BC45D7" w:rsidRDefault="00E47AC5" w:rsidP="00E47AC5">
      <w:pPr>
        <w:pStyle w:val="Heading2"/>
      </w:pPr>
      <w:bookmarkStart w:id="759" w:name="_Toc211554351"/>
      <w:bookmarkStart w:id="760" w:name="_Toc211587378"/>
      <w:bookmarkStart w:id="761" w:name="_Toc211595394"/>
      <w:r w:rsidRPr="00BC45D7">
        <w:t>Results and Analysis</w:t>
      </w:r>
      <w:bookmarkEnd w:id="759"/>
      <w:bookmarkEnd w:id="760"/>
      <w:bookmarkEnd w:id="761"/>
    </w:p>
    <w:p w14:paraId="250DF17B" w14:textId="77777777" w:rsidR="00E47AC5" w:rsidRPr="00BC45D7" w:rsidRDefault="00E47AC5" w:rsidP="00E47AC5">
      <w:pPr>
        <w:pStyle w:val="Heading2"/>
        <w:rPr>
          <w:rFonts w:cs="Times New Roman"/>
        </w:rPr>
      </w:pPr>
      <w:bookmarkStart w:id="762" w:name="_Toc211554352"/>
      <w:bookmarkStart w:id="763" w:name="_Toc211587379"/>
      <w:bookmarkStart w:id="764" w:name="_Toc211595395"/>
      <w:r w:rsidRPr="00BC45D7">
        <w:rPr>
          <w:rFonts w:cs="Times New Roman"/>
        </w:rPr>
        <w:t>Performance Evaluation</w:t>
      </w:r>
      <w:bookmarkEnd w:id="762"/>
      <w:bookmarkEnd w:id="763"/>
      <w:bookmarkEnd w:id="764"/>
    </w:p>
    <w:p w14:paraId="22F5BA8D" w14:textId="77777777" w:rsidR="00E47AC5" w:rsidRPr="00D2004A" w:rsidRDefault="00E47AC5" w:rsidP="00E47AC5">
      <w:pPr>
        <w:jc w:val="both"/>
        <w:rPr>
          <w:rFonts w:ascii="Times New Roman" w:hAnsi="Times New Roman" w:cs="Times New Roman"/>
          <w:sz w:val="24"/>
          <w:szCs w:val="24"/>
        </w:rPr>
      </w:pPr>
      <w:r w:rsidRPr="00324B83">
        <w:rPr>
          <w:rFonts w:ascii="Times New Roman" w:hAnsi="Times New Roman" w:cs="Times New Roman"/>
          <w:sz w:val="24"/>
          <w:szCs w:val="24"/>
        </w:rPr>
        <w:t xml:space="preserve">The ARIMA(1,1,1) model demonstrated effective forecasting capability for international visitor arrivals, with </w:t>
      </w:r>
      <w:r w:rsidRPr="00324B83">
        <w:rPr>
          <w:rFonts w:ascii="Times New Roman" w:hAnsi="Times New Roman" w:cs="Times New Roman"/>
          <w:b/>
          <w:bCs/>
          <w:sz w:val="24"/>
          <w:szCs w:val="24"/>
        </w:rPr>
        <w:t>MAPE at 21.6%</w:t>
      </w:r>
      <w:r w:rsidRPr="00324B83">
        <w:rPr>
          <w:rFonts w:ascii="Times New Roman" w:hAnsi="Times New Roman" w:cs="Times New Roman"/>
          <w:sz w:val="24"/>
          <w:szCs w:val="24"/>
        </w:rPr>
        <w:t>, indicating solid accuracy for short-term prediction.</w:t>
      </w:r>
    </w:p>
    <w:p w14:paraId="480275E9" w14:textId="77777777" w:rsidR="00E47AC5" w:rsidRPr="00D2004A" w:rsidRDefault="00E47AC5" w:rsidP="00E47AC5">
      <w:pPr>
        <w:jc w:val="both"/>
        <w:rPr>
          <w:rFonts w:ascii="Times New Roman" w:hAnsi="Times New Roman" w:cs="Times New Roman"/>
          <w:sz w:val="24"/>
          <w:szCs w:val="24"/>
        </w:rPr>
      </w:pPr>
    </w:p>
    <w:p w14:paraId="21723873" w14:textId="77777777" w:rsidR="00E47AC5" w:rsidRPr="00D2004A" w:rsidRDefault="00E47AC5" w:rsidP="00E47AC5">
      <w:pPr>
        <w:jc w:val="both"/>
        <w:rPr>
          <w:rFonts w:ascii="Times New Roman" w:hAnsi="Times New Roman" w:cs="Times New Roman"/>
          <w:sz w:val="24"/>
          <w:szCs w:val="24"/>
        </w:rPr>
      </w:pPr>
      <w:r w:rsidRPr="00D2004A">
        <w:rPr>
          <w:rFonts w:ascii="Times New Roman" w:hAnsi="Times New Roman" w:cs="Times New Roman"/>
          <w:sz w:val="24"/>
          <w:szCs w:val="24"/>
        </w:rPr>
        <w:t xml:space="preserve">The ARIMA model for visitor arrivals demonstrated solid predictive accuracy across all evaluation metrics. The Root Mean Square Error (RMSE) of 100,302.125 indicates the average forecast deviation, reflecting the large numerical scale of the tourism data. </w:t>
      </w:r>
    </w:p>
    <w:p w14:paraId="35EC4E39" w14:textId="77777777" w:rsidR="00E47AC5" w:rsidRPr="00D2004A" w:rsidRDefault="00E47AC5" w:rsidP="00E47AC5">
      <w:pPr>
        <w:jc w:val="both"/>
        <w:rPr>
          <w:rFonts w:ascii="Times New Roman" w:hAnsi="Times New Roman" w:cs="Times New Roman"/>
          <w:sz w:val="24"/>
          <w:szCs w:val="24"/>
        </w:rPr>
      </w:pPr>
    </w:p>
    <w:p w14:paraId="4581AE42" w14:textId="77777777" w:rsidR="00E47AC5" w:rsidRPr="00D2004A" w:rsidRDefault="00E47AC5" w:rsidP="00E47AC5">
      <w:pPr>
        <w:jc w:val="both"/>
        <w:rPr>
          <w:rFonts w:ascii="Times New Roman" w:hAnsi="Times New Roman" w:cs="Times New Roman"/>
          <w:sz w:val="24"/>
          <w:szCs w:val="24"/>
        </w:rPr>
      </w:pPr>
      <w:r w:rsidRPr="00D2004A">
        <w:rPr>
          <w:rFonts w:ascii="Times New Roman" w:hAnsi="Times New Roman" w:cs="Times New Roman"/>
          <w:sz w:val="24"/>
          <w:szCs w:val="24"/>
        </w:rPr>
        <w:t xml:space="preserve">The Mean Absolute Error (MAE) of 71,989.289 shows the typical deviation between predicted and actual visitor counts during validation. The Mean Absolute Percentage Error (MAPE) of 21.601% confirms the model’s reliability, as errors below 25% are considered acceptable for tourism forecasting. </w:t>
      </w:r>
    </w:p>
    <w:p w14:paraId="1B06F3BE" w14:textId="77777777" w:rsidR="00E47AC5" w:rsidRPr="00D2004A" w:rsidRDefault="00E47AC5" w:rsidP="00E47AC5">
      <w:pPr>
        <w:jc w:val="both"/>
        <w:rPr>
          <w:rFonts w:ascii="Times New Roman" w:hAnsi="Times New Roman" w:cs="Times New Roman"/>
          <w:sz w:val="24"/>
          <w:szCs w:val="24"/>
        </w:rPr>
      </w:pPr>
    </w:p>
    <w:p w14:paraId="74C18AB9" w14:textId="77777777" w:rsidR="00E47AC5" w:rsidRPr="00324B83" w:rsidRDefault="00E47AC5" w:rsidP="00E47AC5">
      <w:pPr>
        <w:jc w:val="both"/>
        <w:rPr>
          <w:rFonts w:ascii="Times New Roman" w:hAnsi="Times New Roman" w:cs="Times New Roman"/>
          <w:sz w:val="24"/>
          <w:szCs w:val="24"/>
        </w:rPr>
      </w:pPr>
      <w:r w:rsidRPr="00D2004A">
        <w:rPr>
          <w:rFonts w:ascii="Times New Roman" w:hAnsi="Times New Roman" w:cs="Times New Roman"/>
          <w:sz w:val="24"/>
          <w:szCs w:val="24"/>
        </w:rPr>
        <w:t>Lastly, the Symmetric Mean Absolute Percentage Error (</w:t>
      </w:r>
      <w:proofErr w:type="spellStart"/>
      <w:r w:rsidRPr="00D2004A">
        <w:rPr>
          <w:rFonts w:ascii="Times New Roman" w:hAnsi="Times New Roman" w:cs="Times New Roman"/>
          <w:sz w:val="24"/>
          <w:szCs w:val="24"/>
        </w:rPr>
        <w:t>sMAPE</w:t>
      </w:r>
      <w:proofErr w:type="spellEnd"/>
      <w:r w:rsidRPr="00D2004A">
        <w:rPr>
          <w:rFonts w:ascii="Times New Roman" w:hAnsi="Times New Roman" w:cs="Times New Roman"/>
          <w:sz w:val="24"/>
          <w:szCs w:val="24"/>
        </w:rPr>
        <w:t>) of 25.344% highlights balanced error performance across varying data magnitudes, suggesting that the model captures both high and low visitor trends effectively.</w:t>
      </w:r>
    </w:p>
    <w:p w14:paraId="3FF3DF15" w14:textId="77777777" w:rsidR="00E47AC5" w:rsidRPr="00BC45D7" w:rsidRDefault="00E47AC5" w:rsidP="00E47AC5">
      <w:pPr>
        <w:rPr>
          <w:rFonts w:ascii="Times New Roman" w:hAnsi="Times New Roman" w:cs="Times New Roman"/>
        </w:rPr>
      </w:pPr>
      <w:r w:rsidRPr="00BC45D7">
        <w:rPr>
          <w:rFonts w:ascii="Times New Roman" w:hAnsi="Times New Roman" w:cs="Times New Roman"/>
          <w:noProof/>
        </w:rPr>
        <w:drawing>
          <wp:inline distT="0" distB="0" distL="0" distR="0" wp14:anchorId="02217610" wp14:editId="58BB0047">
            <wp:extent cx="2686050" cy="2286000"/>
            <wp:effectExtent l="0" t="0" r="0" b="0"/>
            <wp:docPr id="535730469" name="Picture 12"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0469" name="Picture 12" descr="A screen shot of a black background&#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6050" cy="2286000"/>
                    </a:xfrm>
                    <a:prstGeom prst="rect">
                      <a:avLst/>
                    </a:prstGeom>
                    <a:noFill/>
                    <a:ln>
                      <a:noFill/>
                    </a:ln>
                  </pic:spPr>
                </pic:pic>
              </a:graphicData>
            </a:graphic>
          </wp:inline>
        </w:drawing>
      </w:r>
    </w:p>
    <w:p w14:paraId="09C1F67C" w14:textId="77777777" w:rsidR="00E47AC5" w:rsidRPr="00BC45D7" w:rsidRDefault="00E47AC5" w:rsidP="00E47AC5">
      <w:pPr>
        <w:rPr>
          <w:rFonts w:ascii="Times New Roman" w:hAnsi="Times New Roman" w:cs="Times New Roman"/>
        </w:rPr>
      </w:pPr>
    </w:p>
    <w:p w14:paraId="71199BF4" w14:textId="77777777" w:rsidR="00E47AC5" w:rsidRPr="00BC45D7" w:rsidRDefault="00E47AC5" w:rsidP="00E47AC5">
      <w:pPr>
        <w:rPr>
          <w:rFonts w:ascii="Times New Roman" w:hAnsi="Times New Roman" w:cs="Times New Roman"/>
        </w:rPr>
      </w:pPr>
    </w:p>
    <w:p w14:paraId="7E80E695" w14:textId="77777777" w:rsidR="00E47AC5" w:rsidRPr="00BC45D7" w:rsidRDefault="00E47AC5" w:rsidP="00E47AC5">
      <w:pPr>
        <w:rPr>
          <w:rFonts w:ascii="Times New Roman" w:hAnsi="Times New Roman" w:cs="Times New Roman"/>
        </w:rPr>
      </w:pPr>
    </w:p>
    <w:p w14:paraId="321AE794" w14:textId="77777777" w:rsidR="00E47AC5" w:rsidRPr="00BC45D7" w:rsidRDefault="00E47AC5" w:rsidP="00E47AC5">
      <w:pPr>
        <w:rPr>
          <w:rFonts w:ascii="Times New Roman" w:hAnsi="Times New Roman" w:cs="Times New Roman"/>
        </w:rPr>
      </w:pPr>
    </w:p>
    <w:p w14:paraId="4D32DF93" w14:textId="77777777" w:rsidR="00E47AC5" w:rsidRPr="00BC45D7" w:rsidRDefault="00E47AC5" w:rsidP="00E47AC5">
      <w:pPr>
        <w:rPr>
          <w:rFonts w:ascii="Times New Roman" w:hAnsi="Times New Roman" w:cs="Times New Roman"/>
        </w:rPr>
      </w:pPr>
    </w:p>
    <w:p w14:paraId="33B7D6D5" w14:textId="77777777" w:rsidR="00E47AC5" w:rsidRPr="00BC45D7" w:rsidRDefault="00E47AC5" w:rsidP="00E47AC5">
      <w:pPr>
        <w:rPr>
          <w:rFonts w:ascii="Times New Roman" w:hAnsi="Times New Roman" w:cs="Times New Roman"/>
        </w:rPr>
      </w:pPr>
    </w:p>
    <w:p w14:paraId="2EB96759" w14:textId="77777777" w:rsidR="00E47AC5" w:rsidRPr="00BC45D7" w:rsidRDefault="00E47AC5" w:rsidP="00E47AC5">
      <w:pPr>
        <w:rPr>
          <w:rFonts w:ascii="Times New Roman" w:hAnsi="Times New Roman" w:cs="Times New Roman"/>
        </w:rPr>
      </w:pPr>
    </w:p>
    <w:p w14:paraId="19BE7D21" w14:textId="77777777" w:rsidR="00E47AC5" w:rsidRPr="00BC45D7" w:rsidRDefault="00E47AC5" w:rsidP="00E47AC5">
      <w:pPr>
        <w:rPr>
          <w:rFonts w:ascii="Times New Roman" w:hAnsi="Times New Roman" w:cs="Times New Roman"/>
        </w:rPr>
      </w:pPr>
    </w:p>
    <w:p w14:paraId="3BD30C84" w14:textId="77777777" w:rsidR="00E47AC5" w:rsidRPr="00BC45D7" w:rsidRDefault="00E47AC5" w:rsidP="00E47AC5">
      <w:pPr>
        <w:rPr>
          <w:rFonts w:ascii="Times New Roman" w:hAnsi="Times New Roman" w:cs="Times New Roman"/>
        </w:rPr>
      </w:pPr>
    </w:p>
    <w:p w14:paraId="2A940044" w14:textId="77777777" w:rsidR="00E47AC5" w:rsidRPr="00BC45D7" w:rsidRDefault="00E47AC5" w:rsidP="00E47AC5">
      <w:pPr>
        <w:rPr>
          <w:rFonts w:ascii="Times New Roman" w:hAnsi="Times New Roman" w:cs="Times New Roman"/>
        </w:rPr>
      </w:pPr>
    </w:p>
    <w:p w14:paraId="0ADB0227" w14:textId="77777777" w:rsidR="00E47AC5" w:rsidRPr="00BC45D7" w:rsidRDefault="00E47AC5" w:rsidP="00E47AC5">
      <w:pPr>
        <w:rPr>
          <w:rFonts w:ascii="Times New Roman" w:hAnsi="Times New Roman" w:cs="Times New Roman"/>
        </w:rPr>
      </w:pPr>
    </w:p>
    <w:p w14:paraId="0EEE56A8" w14:textId="77777777" w:rsidR="00E47AC5" w:rsidRPr="00BC45D7" w:rsidRDefault="00E47AC5" w:rsidP="00E47AC5">
      <w:pPr>
        <w:rPr>
          <w:rFonts w:ascii="Times New Roman" w:hAnsi="Times New Roman" w:cs="Times New Roman"/>
        </w:rPr>
      </w:pPr>
    </w:p>
    <w:p w14:paraId="687F1F41" w14:textId="77777777" w:rsidR="00E47AC5" w:rsidRPr="00BC45D7" w:rsidRDefault="00E47AC5" w:rsidP="00E47AC5">
      <w:pPr>
        <w:rPr>
          <w:rFonts w:ascii="Times New Roman" w:hAnsi="Times New Roman" w:cs="Times New Roman"/>
        </w:rPr>
      </w:pPr>
    </w:p>
    <w:p w14:paraId="6FDEF19A" w14:textId="77777777" w:rsidR="00E47AC5" w:rsidRPr="00BC45D7" w:rsidRDefault="00E47AC5" w:rsidP="00E47AC5">
      <w:pPr>
        <w:rPr>
          <w:rFonts w:ascii="Times New Roman" w:hAnsi="Times New Roman" w:cs="Times New Roman"/>
        </w:rPr>
      </w:pPr>
    </w:p>
    <w:p w14:paraId="56E79DDA" w14:textId="77777777" w:rsidR="00E47AC5" w:rsidRPr="000843BF" w:rsidRDefault="00E47AC5" w:rsidP="00E47AC5">
      <w:pPr>
        <w:rPr>
          <w:rFonts w:ascii="Times New Roman" w:hAnsi="Times New Roman" w:cs="Times New Roman"/>
        </w:rPr>
      </w:pPr>
    </w:p>
    <w:p w14:paraId="0E9F863F" w14:textId="77777777" w:rsidR="00E47AC5" w:rsidRPr="00324B83" w:rsidRDefault="00E47AC5" w:rsidP="00E47AC5">
      <w:pPr>
        <w:rPr>
          <w:rFonts w:ascii="Times New Roman" w:hAnsi="Times New Roman" w:cs="Times New Roman"/>
        </w:rPr>
      </w:pPr>
    </w:p>
    <w:p w14:paraId="18EDCE65" w14:textId="77777777" w:rsidR="00E47AC5" w:rsidRPr="00BC45D7" w:rsidRDefault="00E47AC5" w:rsidP="00E47AC5">
      <w:pPr>
        <w:pStyle w:val="Heading2"/>
        <w:rPr>
          <w:rFonts w:cs="Times New Roman"/>
        </w:rPr>
      </w:pPr>
      <w:bookmarkStart w:id="765" w:name="_Toc211554353"/>
      <w:bookmarkStart w:id="766" w:name="_Toc211587380"/>
      <w:bookmarkStart w:id="767" w:name="_Toc211595396"/>
      <w:r w:rsidRPr="00BC45D7">
        <w:rPr>
          <w:rFonts w:cs="Times New Roman"/>
        </w:rPr>
        <w:t>Forecast Trend Analysis</w:t>
      </w:r>
      <w:bookmarkEnd w:id="765"/>
      <w:bookmarkEnd w:id="766"/>
      <w:bookmarkEnd w:id="767"/>
    </w:p>
    <w:p w14:paraId="7613B24F" w14:textId="77777777" w:rsidR="00E47AC5" w:rsidRPr="00324B83" w:rsidRDefault="00E47AC5" w:rsidP="00E47AC5">
      <w:pPr>
        <w:jc w:val="both"/>
        <w:rPr>
          <w:rFonts w:ascii="Times New Roman" w:hAnsi="Times New Roman" w:cs="Times New Roman"/>
          <w:sz w:val="24"/>
          <w:szCs w:val="24"/>
        </w:rPr>
      </w:pPr>
      <w:r w:rsidRPr="00324B83">
        <w:rPr>
          <w:rFonts w:ascii="Times New Roman" w:hAnsi="Times New Roman" w:cs="Times New Roman"/>
          <w:sz w:val="24"/>
          <w:szCs w:val="24"/>
        </w:rPr>
        <w:t>The forecast visualization shows:</w:t>
      </w:r>
    </w:p>
    <w:p w14:paraId="6CAC74B0" w14:textId="77777777" w:rsidR="00E47AC5" w:rsidRPr="00324B83" w:rsidRDefault="00E47AC5" w:rsidP="00414796">
      <w:pPr>
        <w:numPr>
          <w:ilvl w:val="0"/>
          <w:numId w:val="77"/>
        </w:numPr>
        <w:jc w:val="both"/>
        <w:rPr>
          <w:rFonts w:ascii="Times New Roman" w:hAnsi="Times New Roman" w:cs="Times New Roman"/>
          <w:sz w:val="24"/>
          <w:szCs w:val="24"/>
        </w:rPr>
      </w:pPr>
      <w:r w:rsidRPr="00324B83">
        <w:rPr>
          <w:rFonts w:ascii="Times New Roman" w:hAnsi="Times New Roman" w:cs="Times New Roman"/>
          <w:b/>
          <w:bCs/>
          <w:sz w:val="24"/>
          <w:szCs w:val="24"/>
        </w:rPr>
        <w:t>Pre-2020:</w:t>
      </w:r>
      <w:r w:rsidRPr="00324B83">
        <w:rPr>
          <w:rFonts w:ascii="Times New Roman" w:hAnsi="Times New Roman" w:cs="Times New Roman"/>
          <w:sz w:val="24"/>
          <w:szCs w:val="24"/>
        </w:rPr>
        <w:t xml:space="preserve"> Strong seasonal peaks and troughs aligned with tourism cycles.</w:t>
      </w:r>
    </w:p>
    <w:p w14:paraId="2F0564AC" w14:textId="77777777" w:rsidR="00E47AC5" w:rsidRPr="00324B83" w:rsidRDefault="00E47AC5" w:rsidP="00414796">
      <w:pPr>
        <w:numPr>
          <w:ilvl w:val="0"/>
          <w:numId w:val="77"/>
        </w:numPr>
        <w:jc w:val="both"/>
        <w:rPr>
          <w:rFonts w:ascii="Times New Roman" w:hAnsi="Times New Roman" w:cs="Times New Roman"/>
          <w:sz w:val="24"/>
          <w:szCs w:val="24"/>
        </w:rPr>
      </w:pPr>
      <w:r w:rsidRPr="00324B83">
        <w:rPr>
          <w:rFonts w:ascii="Times New Roman" w:hAnsi="Times New Roman" w:cs="Times New Roman"/>
          <w:b/>
          <w:bCs/>
          <w:sz w:val="24"/>
          <w:szCs w:val="24"/>
        </w:rPr>
        <w:t>COVID Period (2020–2022):</w:t>
      </w:r>
      <w:r w:rsidRPr="00324B83">
        <w:rPr>
          <w:rFonts w:ascii="Times New Roman" w:hAnsi="Times New Roman" w:cs="Times New Roman"/>
          <w:sz w:val="24"/>
          <w:szCs w:val="24"/>
        </w:rPr>
        <w:t xml:space="preserve"> Severe drop in arrivals, removed from analysis.</w:t>
      </w:r>
    </w:p>
    <w:p w14:paraId="7CF3E123" w14:textId="77777777" w:rsidR="00E47AC5" w:rsidRPr="00324B83" w:rsidRDefault="00E47AC5" w:rsidP="00414796">
      <w:pPr>
        <w:numPr>
          <w:ilvl w:val="0"/>
          <w:numId w:val="77"/>
        </w:numPr>
        <w:jc w:val="both"/>
        <w:rPr>
          <w:rFonts w:ascii="Times New Roman" w:hAnsi="Times New Roman" w:cs="Times New Roman"/>
          <w:sz w:val="24"/>
          <w:szCs w:val="24"/>
        </w:rPr>
      </w:pPr>
      <w:r w:rsidRPr="00324B83">
        <w:rPr>
          <w:rFonts w:ascii="Times New Roman" w:hAnsi="Times New Roman" w:cs="Times New Roman"/>
          <w:b/>
          <w:bCs/>
          <w:sz w:val="24"/>
          <w:szCs w:val="24"/>
        </w:rPr>
        <w:t>2023–2025:</w:t>
      </w:r>
      <w:r w:rsidRPr="00324B83">
        <w:rPr>
          <w:rFonts w:ascii="Times New Roman" w:hAnsi="Times New Roman" w:cs="Times New Roman"/>
          <w:sz w:val="24"/>
          <w:szCs w:val="24"/>
        </w:rPr>
        <w:t xml:space="preserve"> Gradual recovery with seasonality returning.</w:t>
      </w:r>
    </w:p>
    <w:p w14:paraId="331106EF" w14:textId="77777777" w:rsidR="00E47AC5" w:rsidRPr="00324B83" w:rsidRDefault="00E47AC5" w:rsidP="00414796">
      <w:pPr>
        <w:numPr>
          <w:ilvl w:val="0"/>
          <w:numId w:val="77"/>
        </w:numPr>
        <w:jc w:val="both"/>
        <w:rPr>
          <w:rFonts w:ascii="Times New Roman" w:hAnsi="Times New Roman" w:cs="Times New Roman"/>
          <w:sz w:val="24"/>
          <w:szCs w:val="24"/>
        </w:rPr>
      </w:pPr>
      <w:r w:rsidRPr="00324B83">
        <w:rPr>
          <w:rFonts w:ascii="Times New Roman" w:hAnsi="Times New Roman" w:cs="Times New Roman"/>
          <w:b/>
          <w:bCs/>
          <w:sz w:val="24"/>
          <w:szCs w:val="24"/>
        </w:rPr>
        <w:t>Post-2025 Forecast:</w:t>
      </w:r>
      <w:r w:rsidRPr="00324B83">
        <w:rPr>
          <w:rFonts w:ascii="Times New Roman" w:hAnsi="Times New Roman" w:cs="Times New Roman"/>
          <w:sz w:val="24"/>
          <w:szCs w:val="24"/>
        </w:rPr>
        <w:t xml:space="preserve"> Stable growth with moderate seasonality, indicating industry normalization.</w:t>
      </w:r>
    </w:p>
    <w:p w14:paraId="2F43C52F" w14:textId="77777777" w:rsidR="00E47AC5" w:rsidRPr="00BC45D7" w:rsidRDefault="00E47AC5" w:rsidP="00E47AC5">
      <w:pPr>
        <w:pStyle w:val="NormalWeb"/>
        <w:ind w:left="360"/>
      </w:pPr>
      <w:r w:rsidRPr="00BC45D7">
        <w:rPr>
          <w:noProof/>
        </w:rPr>
        <w:drawing>
          <wp:inline distT="0" distB="0" distL="0" distR="0" wp14:anchorId="1906940A" wp14:editId="2C6A11DC">
            <wp:extent cx="5731510" cy="2404745"/>
            <wp:effectExtent l="0" t="0" r="2540" b="0"/>
            <wp:docPr id="2048706287" name="Picture 1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06287" name="Picture 13" descr="A graph of a graph&#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55F0650E" w14:textId="77777777" w:rsidR="00E47AC5" w:rsidRPr="00324B83" w:rsidRDefault="00E47AC5" w:rsidP="00E47AC5">
      <w:pPr>
        <w:rPr>
          <w:rFonts w:ascii="Times New Roman" w:hAnsi="Times New Roman" w:cs="Times New Roman"/>
        </w:rPr>
      </w:pPr>
    </w:p>
    <w:p w14:paraId="0261A0C8" w14:textId="77777777" w:rsidR="00E47AC5" w:rsidRPr="00324B83" w:rsidRDefault="00E47AC5" w:rsidP="00E47AC5">
      <w:pPr>
        <w:jc w:val="both"/>
        <w:rPr>
          <w:rFonts w:ascii="Times New Roman" w:hAnsi="Times New Roman" w:cs="Times New Roman"/>
          <w:b/>
          <w:bCs/>
          <w:sz w:val="24"/>
          <w:szCs w:val="24"/>
        </w:rPr>
      </w:pPr>
      <w:r w:rsidRPr="00324B83">
        <w:rPr>
          <w:rFonts w:ascii="Times New Roman" w:hAnsi="Times New Roman" w:cs="Times New Roman"/>
          <w:b/>
          <w:bCs/>
          <w:sz w:val="24"/>
          <w:szCs w:val="24"/>
        </w:rPr>
        <w:t>Interpretation</w:t>
      </w:r>
    </w:p>
    <w:p w14:paraId="7661D233" w14:textId="77777777" w:rsidR="00E47AC5" w:rsidRPr="00324B83" w:rsidRDefault="00E47AC5" w:rsidP="00414796">
      <w:pPr>
        <w:numPr>
          <w:ilvl w:val="0"/>
          <w:numId w:val="78"/>
        </w:numPr>
        <w:jc w:val="both"/>
        <w:rPr>
          <w:rFonts w:ascii="Times New Roman" w:hAnsi="Times New Roman" w:cs="Times New Roman"/>
          <w:sz w:val="24"/>
          <w:szCs w:val="24"/>
        </w:rPr>
      </w:pPr>
      <w:r w:rsidRPr="00324B83">
        <w:rPr>
          <w:rFonts w:ascii="Times New Roman" w:hAnsi="Times New Roman" w:cs="Times New Roman"/>
          <w:sz w:val="24"/>
          <w:szCs w:val="24"/>
        </w:rPr>
        <w:t>The model effectively captures periodic tourism cycles, particularly around summer and holiday seasons.</w:t>
      </w:r>
    </w:p>
    <w:p w14:paraId="21C9DB8D" w14:textId="77777777" w:rsidR="00E47AC5" w:rsidRPr="00324B83" w:rsidRDefault="00E47AC5" w:rsidP="00414796">
      <w:pPr>
        <w:numPr>
          <w:ilvl w:val="0"/>
          <w:numId w:val="78"/>
        </w:numPr>
        <w:jc w:val="both"/>
        <w:rPr>
          <w:rFonts w:ascii="Times New Roman" w:hAnsi="Times New Roman" w:cs="Times New Roman"/>
          <w:sz w:val="24"/>
          <w:szCs w:val="24"/>
        </w:rPr>
      </w:pPr>
      <w:r w:rsidRPr="00324B83">
        <w:rPr>
          <w:rFonts w:ascii="Times New Roman" w:hAnsi="Times New Roman" w:cs="Times New Roman"/>
          <w:sz w:val="24"/>
          <w:szCs w:val="24"/>
        </w:rPr>
        <w:t>Domestic recovery patterns influenced the overall stability post-2023.</w:t>
      </w:r>
    </w:p>
    <w:p w14:paraId="57F885B7" w14:textId="77777777" w:rsidR="00E47AC5" w:rsidRPr="00324B83" w:rsidRDefault="00E47AC5" w:rsidP="00414796">
      <w:pPr>
        <w:numPr>
          <w:ilvl w:val="0"/>
          <w:numId w:val="78"/>
        </w:numPr>
        <w:jc w:val="both"/>
        <w:rPr>
          <w:rFonts w:ascii="Times New Roman" w:hAnsi="Times New Roman" w:cs="Times New Roman"/>
          <w:sz w:val="24"/>
          <w:szCs w:val="24"/>
        </w:rPr>
      </w:pPr>
      <w:r w:rsidRPr="00324B83">
        <w:rPr>
          <w:rFonts w:ascii="Times New Roman" w:hAnsi="Times New Roman" w:cs="Times New Roman"/>
          <w:sz w:val="24"/>
          <w:szCs w:val="24"/>
        </w:rPr>
        <w:t>Uncertainty remains in long-horizon forecasts due to global economic and travel policy factors.</w:t>
      </w:r>
    </w:p>
    <w:p w14:paraId="742EA0FB" w14:textId="77777777" w:rsidR="00E47AC5" w:rsidRPr="00BC45D7" w:rsidRDefault="00E47AC5" w:rsidP="00E47AC5">
      <w:pPr>
        <w:rPr>
          <w:rFonts w:ascii="Times New Roman" w:hAnsi="Times New Roman" w:cs="Times New Roman"/>
        </w:rPr>
      </w:pPr>
    </w:p>
    <w:p w14:paraId="3BE2C5C7" w14:textId="77777777" w:rsidR="00E47AC5" w:rsidRPr="00BC45D7" w:rsidRDefault="00E47AC5" w:rsidP="00E47AC5">
      <w:pPr>
        <w:rPr>
          <w:rFonts w:ascii="Times New Roman" w:hAnsi="Times New Roman" w:cs="Times New Roman"/>
        </w:rPr>
      </w:pPr>
    </w:p>
    <w:p w14:paraId="05CA423B" w14:textId="77777777" w:rsidR="00E47AC5" w:rsidRPr="00BC45D7" w:rsidRDefault="00E47AC5" w:rsidP="00E47AC5">
      <w:pPr>
        <w:rPr>
          <w:rFonts w:ascii="Times New Roman" w:hAnsi="Times New Roman" w:cs="Times New Roman"/>
        </w:rPr>
      </w:pPr>
    </w:p>
    <w:p w14:paraId="3B5B8A3B" w14:textId="77777777" w:rsidR="00E47AC5" w:rsidRPr="00BC45D7" w:rsidRDefault="00E47AC5" w:rsidP="00E47AC5">
      <w:pPr>
        <w:rPr>
          <w:rFonts w:ascii="Times New Roman" w:hAnsi="Times New Roman" w:cs="Times New Roman"/>
        </w:rPr>
      </w:pPr>
    </w:p>
    <w:p w14:paraId="41D2C722" w14:textId="77777777" w:rsidR="00E47AC5" w:rsidRPr="00BC45D7" w:rsidRDefault="00E47AC5" w:rsidP="00E47AC5">
      <w:pPr>
        <w:rPr>
          <w:rFonts w:ascii="Times New Roman" w:hAnsi="Times New Roman" w:cs="Times New Roman"/>
        </w:rPr>
      </w:pPr>
    </w:p>
    <w:p w14:paraId="4E2E4B0D" w14:textId="77777777" w:rsidR="00E47AC5" w:rsidRPr="00BC45D7" w:rsidRDefault="00E47AC5" w:rsidP="00E47AC5">
      <w:pPr>
        <w:rPr>
          <w:rFonts w:ascii="Times New Roman" w:hAnsi="Times New Roman" w:cs="Times New Roman"/>
        </w:rPr>
      </w:pPr>
    </w:p>
    <w:p w14:paraId="61021A8C" w14:textId="77777777" w:rsidR="00E47AC5" w:rsidRPr="00BC45D7" w:rsidRDefault="00E47AC5" w:rsidP="00E47AC5">
      <w:pPr>
        <w:rPr>
          <w:rFonts w:ascii="Times New Roman" w:hAnsi="Times New Roman" w:cs="Times New Roman"/>
        </w:rPr>
      </w:pPr>
    </w:p>
    <w:p w14:paraId="28C14B1F" w14:textId="77777777" w:rsidR="00E47AC5" w:rsidRPr="00BC45D7" w:rsidRDefault="00E47AC5" w:rsidP="00E47AC5">
      <w:pPr>
        <w:rPr>
          <w:rFonts w:ascii="Times New Roman" w:hAnsi="Times New Roman" w:cs="Times New Roman"/>
        </w:rPr>
      </w:pPr>
    </w:p>
    <w:p w14:paraId="1A6BAB12" w14:textId="77777777" w:rsidR="00E47AC5" w:rsidRPr="00BC45D7" w:rsidRDefault="00E47AC5" w:rsidP="00E47AC5">
      <w:pPr>
        <w:rPr>
          <w:rFonts w:ascii="Times New Roman" w:hAnsi="Times New Roman" w:cs="Times New Roman"/>
        </w:rPr>
      </w:pPr>
    </w:p>
    <w:p w14:paraId="2F8E9DF8" w14:textId="77777777" w:rsidR="00E47AC5" w:rsidRPr="00BC45D7" w:rsidRDefault="00E47AC5" w:rsidP="00E47AC5">
      <w:pPr>
        <w:rPr>
          <w:rFonts w:ascii="Times New Roman" w:hAnsi="Times New Roman" w:cs="Times New Roman"/>
        </w:rPr>
      </w:pPr>
    </w:p>
    <w:p w14:paraId="0D4EF110" w14:textId="77777777" w:rsidR="00E47AC5" w:rsidRPr="00BC45D7" w:rsidRDefault="00E47AC5" w:rsidP="00E47AC5">
      <w:pPr>
        <w:rPr>
          <w:rFonts w:ascii="Times New Roman" w:hAnsi="Times New Roman" w:cs="Times New Roman"/>
        </w:rPr>
      </w:pPr>
    </w:p>
    <w:p w14:paraId="2882AE9B" w14:textId="77777777" w:rsidR="00E47AC5" w:rsidRDefault="00E47AC5" w:rsidP="00E47AC5">
      <w:pPr>
        <w:rPr>
          <w:rFonts w:ascii="Times New Roman" w:hAnsi="Times New Roman" w:cs="Times New Roman"/>
        </w:rPr>
      </w:pPr>
    </w:p>
    <w:p w14:paraId="38714833" w14:textId="77777777" w:rsidR="00E47AC5" w:rsidRPr="00BC45D7" w:rsidRDefault="00E47AC5" w:rsidP="00E47AC5">
      <w:pPr>
        <w:rPr>
          <w:rFonts w:ascii="Times New Roman" w:hAnsi="Times New Roman" w:cs="Times New Roman"/>
        </w:rPr>
      </w:pPr>
    </w:p>
    <w:p w14:paraId="6CEBA8D6" w14:textId="77777777" w:rsidR="00E47AC5" w:rsidRPr="00324B83" w:rsidRDefault="00E47AC5" w:rsidP="00E47AC5">
      <w:pPr>
        <w:rPr>
          <w:rFonts w:ascii="Times New Roman" w:hAnsi="Times New Roman" w:cs="Times New Roman"/>
        </w:rPr>
      </w:pPr>
    </w:p>
    <w:p w14:paraId="27B9118E" w14:textId="77777777" w:rsidR="00E47AC5" w:rsidRPr="00BC45D7" w:rsidRDefault="00E47AC5" w:rsidP="00E47AC5">
      <w:pPr>
        <w:pStyle w:val="Heading2"/>
      </w:pPr>
      <w:bookmarkStart w:id="768" w:name="_Toc211554354"/>
      <w:bookmarkStart w:id="769" w:name="_Toc211587381"/>
      <w:bookmarkStart w:id="770" w:name="_Toc211595397"/>
      <w:r w:rsidRPr="00BC45D7">
        <w:t>Recommendations</w:t>
      </w:r>
      <w:bookmarkEnd w:id="768"/>
      <w:bookmarkEnd w:id="769"/>
      <w:bookmarkEnd w:id="770"/>
    </w:p>
    <w:p w14:paraId="01E33926" w14:textId="77777777" w:rsidR="00E47AC5" w:rsidRPr="006E0B30" w:rsidRDefault="00E47AC5" w:rsidP="00E47AC5">
      <w:pPr>
        <w:rPr>
          <w:rFonts w:ascii="Times New Roman" w:hAnsi="Times New Roman" w:cs="Times New Roman"/>
          <w:sz w:val="24"/>
          <w:szCs w:val="24"/>
        </w:rPr>
      </w:pPr>
      <w:r w:rsidRPr="006E0B30">
        <w:rPr>
          <w:rFonts w:ascii="Times New Roman" w:hAnsi="Times New Roman" w:cs="Times New Roman"/>
          <w:sz w:val="24"/>
          <w:szCs w:val="24"/>
        </w:rPr>
        <w:t>Short-Term (Immediate Implementation): Step one is then to establish and improve automation and data reliability. The auto-updating forecast will then be added to which will take up-to-date MBIE data, analyse and model in near real-time. In addition, data quality validations will be conducted to detect and fix missing or erroneous information in the model. The results will then be combined with a Power BI Dashboard, which will permit to highlight in real-time and make it simpler to control the trends.</w:t>
      </w:r>
    </w:p>
    <w:p w14:paraId="05142201" w14:textId="77777777" w:rsidR="00E47AC5" w:rsidRPr="006E0B30" w:rsidRDefault="00E47AC5" w:rsidP="00E47AC5">
      <w:pPr>
        <w:rPr>
          <w:rFonts w:ascii="Times New Roman" w:hAnsi="Times New Roman" w:cs="Times New Roman"/>
          <w:sz w:val="24"/>
          <w:szCs w:val="24"/>
        </w:rPr>
      </w:pPr>
    </w:p>
    <w:p w14:paraId="70692082" w14:textId="77777777" w:rsidR="00E47AC5" w:rsidRPr="006E0B30" w:rsidRDefault="00E47AC5" w:rsidP="00E47AC5">
      <w:pPr>
        <w:rPr>
          <w:rFonts w:ascii="Times New Roman" w:hAnsi="Times New Roman" w:cs="Times New Roman"/>
          <w:sz w:val="24"/>
          <w:szCs w:val="24"/>
        </w:rPr>
      </w:pPr>
      <w:r w:rsidRPr="006E0B30">
        <w:rPr>
          <w:rFonts w:ascii="Times New Roman" w:hAnsi="Times New Roman" w:cs="Times New Roman"/>
          <w:sz w:val="24"/>
          <w:szCs w:val="24"/>
        </w:rPr>
        <w:t>Medium-Term Enhancements: In the medium term, the forecasting methodology will be further developed to enhance its analytical rigour and flexibility. A SARIMA model, which explicitly incorporates seasonality in the data, will be added. Moreover, different transformations will be investigated in order to stabilize non-linear patterns and normalize variance. The model will also introduce outside regressors such as GDP growth, airfare prices and border policy indicators so that forecast outcomes are more realistic.</w:t>
      </w:r>
    </w:p>
    <w:p w14:paraId="0C110924" w14:textId="77777777" w:rsidR="00E47AC5" w:rsidRPr="006E0B30" w:rsidRDefault="00E47AC5" w:rsidP="00E47AC5">
      <w:pPr>
        <w:rPr>
          <w:rFonts w:ascii="Times New Roman" w:hAnsi="Times New Roman" w:cs="Times New Roman"/>
          <w:sz w:val="24"/>
          <w:szCs w:val="24"/>
        </w:rPr>
      </w:pPr>
    </w:p>
    <w:p w14:paraId="04986041" w14:textId="77777777" w:rsidR="00E47AC5" w:rsidRPr="006E0B30" w:rsidRDefault="00E47AC5" w:rsidP="00E47AC5">
      <w:pPr>
        <w:rPr>
          <w:rFonts w:ascii="Times New Roman" w:hAnsi="Times New Roman" w:cs="Times New Roman"/>
        </w:rPr>
      </w:pPr>
      <w:r w:rsidRPr="006E0B30">
        <w:rPr>
          <w:rFonts w:ascii="Times New Roman" w:hAnsi="Times New Roman" w:cs="Times New Roman"/>
          <w:sz w:val="24"/>
          <w:szCs w:val="24"/>
        </w:rPr>
        <w:t xml:space="preserve">Long-Term (Advanced Modelling): For the strategic horizon perspective, we will work towards more ambitious and regionally high-fidelity forecasting. The model will be expanded to produce sub-national (e.g., Auckland, Canterbury, etc.) forecasts through hierarchical reconciliation so that national aggregates are coherent with regional estimates. We will develop modelling capability for multi-horizon forecasting in which projections are made up to a year ahead, with scenario simulations of the drivers of change used for policy and planning analysis. Lastly, we will look into hybrid models that meld ARIMA with machine learning methods like Prophet, </w:t>
      </w:r>
      <w:proofErr w:type="spellStart"/>
      <w:r w:rsidRPr="006E0B30">
        <w:rPr>
          <w:rFonts w:ascii="Times New Roman" w:hAnsi="Times New Roman" w:cs="Times New Roman"/>
          <w:sz w:val="24"/>
          <w:szCs w:val="24"/>
        </w:rPr>
        <w:t>XGBoost</w:t>
      </w:r>
      <w:proofErr w:type="spellEnd"/>
      <w:r w:rsidRPr="006E0B30">
        <w:rPr>
          <w:rFonts w:ascii="Times New Roman" w:hAnsi="Times New Roman" w:cs="Times New Roman"/>
          <w:sz w:val="24"/>
          <w:szCs w:val="24"/>
        </w:rPr>
        <w:t>, and LSTM to increase accuracy and represent complex non-linear dependencies within the data</w:t>
      </w:r>
      <w:r>
        <w:rPr>
          <w:rFonts w:ascii="Times New Roman" w:hAnsi="Times New Roman" w:cs="Times New Roman"/>
          <w:sz w:val="24"/>
          <w:szCs w:val="24"/>
        </w:rPr>
        <w:t>.</w:t>
      </w:r>
    </w:p>
    <w:p w14:paraId="64B15D9A" w14:textId="77777777" w:rsidR="00E47AC5" w:rsidRPr="00BC45D7" w:rsidRDefault="00E47AC5" w:rsidP="00E47AC5">
      <w:pPr>
        <w:rPr>
          <w:rFonts w:ascii="Times New Roman" w:hAnsi="Times New Roman" w:cs="Times New Roman"/>
        </w:rPr>
      </w:pPr>
    </w:p>
    <w:p w14:paraId="0360BB6F" w14:textId="77777777" w:rsidR="00E47AC5" w:rsidRPr="00BC45D7" w:rsidRDefault="00E47AC5" w:rsidP="00E47AC5">
      <w:pPr>
        <w:rPr>
          <w:rFonts w:ascii="Times New Roman" w:hAnsi="Times New Roman" w:cs="Times New Roman"/>
        </w:rPr>
      </w:pPr>
    </w:p>
    <w:p w14:paraId="310346AD" w14:textId="77777777" w:rsidR="00E47AC5" w:rsidRPr="00BC45D7" w:rsidRDefault="00E47AC5" w:rsidP="00E47AC5">
      <w:pPr>
        <w:rPr>
          <w:rFonts w:ascii="Times New Roman" w:hAnsi="Times New Roman" w:cs="Times New Roman"/>
        </w:rPr>
      </w:pPr>
    </w:p>
    <w:p w14:paraId="65BB1AE9" w14:textId="77777777" w:rsidR="00E47AC5" w:rsidRPr="00BC45D7" w:rsidRDefault="00E47AC5" w:rsidP="00E47AC5">
      <w:pPr>
        <w:rPr>
          <w:rFonts w:ascii="Times New Roman" w:hAnsi="Times New Roman" w:cs="Times New Roman"/>
        </w:rPr>
      </w:pPr>
    </w:p>
    <w:p w14:paraId="56044219" w14:textId="77777777" w:rsidR="00E47AC5" w:rsidRPr="00BC45D7" w:rsidRDefault="00E47AC5" w:rsidP="00E47AC5">
      <w:pPr>
        <w:rPr>
          <w:rFonts w:ascii="Times New Roman" w:hAnsi="Times New Roman" w:cs="Times New Roman"/>
        </w:rPr>
      </w:pPr>
    </w:p>
    <w:p w14:paraId="7C6890AB" w14:textId="77777777" w:rsidR="00E47AC5" w:rsidRPr="00BC45D7" w:rsidRDefault="00E47AC5" w:rsidP="00E47AC5">
      <w:pPr>
        <w:rPr>
          <w:rFonts w:ascii="Times New Roman" w:hAnsi="Times New Roman" w:cs="Times New Roman"/>
        </w:rPr>
      </w:pPr>
    </w:p>
    <w:p w14:paraId="5282FD49" w14:textId="77777777" w:rsidR="00E47AC5" w:rsidRPr="00BC45D7" w:rsidRDefault="00E47AC5" w:rsidP="00E47AC5">
      <w:pPr>
        <w:rPr>
          <w:rFonts w:ascii="Times New Roman" w:hAnsi="Times New Roman" w:cs="Times New Roman"/>
        </w:rPr>
      </w:pPr>
    </w:p>
    <w:p w14:paraId="063BBB74" w14:textId="77777777" w:rsidR="00E47AC5" w:rsidRPr="00BC45D7" w:rsidRDefault="00E47AC5" w:rsidP="00E47AC5">
      <w:pPr>
        <w:rPr>
          <w:rFonts w:ascii="Times New Roman" w:hAnsi="Times New Roman" w:cs="Times New Roman"/>
        </w:rPr>
      </w:pPr>
    </w:p>
    <w:p w14:paraId="3C931421" w14:textId="77777777" w:rsidR="00E47AC5" w:rsidRPr="00BC45D7" w:rsidRDefault="00E47AC5" w:rsidP="00E47AC5">
      <w:pPr>
        <w:rPr>
          <w:rFonts w:ascii="Times New Roman" w:hAnsi="Times New Roman" w:cs="Times New Roman"/>
        </w:rPr>
      </w:pPr>
    </w:p>
    <w:p w14:paraId="7177F84C" w14:textId="77777777" w:rsidR="00E47AC5" w:rsidRPr="00BC45D7" w:rsidRDefault="00E47AC5" w:rsidP="00E47AC5">
      <w:pPr>
        <w:rPr>
          <w:rFonts w:ascii="Times New Roman" w:hAnsi="Times New Roman" w:cs="Times New Roman"/>
        </w:rPr>
      </w:pPr>
    </w:p>
    <w:p w14:paraId="227D724C" w14:textId="77777777" w:rsidR="00E47AC5" w:rsidRPr="00BC45D7" w:rsidRDefault="00E47AC5" w:rsidP="00E47AC5">
      <w:pPr>
        <w:rPr>
          <w:rFonts w:ascii="Times New Roman" w:hAnsi="Times New Roman" w:cs="Times New Roman"/>
        </w:rPr>
      </w:pPr>
    </w:p>
    <w:p w14:paraId="41969CA9" w14:textId="77777777" w:rsidR="00E47AC5" w:rsidRPr="00BC45D7" w:rsidRDefault="00E47AC5" w:rsidP="00E47AC5">
      <w:pPr>
        <w:rPr>
          <w:rFonts w:ascii="Times New Roman" w:hAnsi="Times New Roman" w:cs="Times New Roman"/>
        </w:rPr>
      </w:pPr>
    </w:p>
    <w:p w14:paraId="4A04CB12" w14:textId="77777777" w:rsidR="00E47AC5" w:rsidRPr="00BC45D7" w:rsidRDefault="00E47AC5" w:rsidP="00E47AC5">
      <w:pPr>
        <w:rPr>
          <w:rFonts w:ascii="Times New Roman" w:hAnsi="Times New Roman" w:cs="Times New Roman"/>
        </w:rPr>
      </w:pPr>
    </w:p>
    <w:p w14:paraId="34EF5CEA" w14:textId="77777777" w:rsidR="00E47AC5" w:rsidRPr="00BC45D7" w:rsidRDefault="00E47AC5" w:rsidP="00E47AC5">
      <w:pPr>
        <w:rPr>
          <w:rFonts w:ascii="Times New Roman" w:hAnsi="Times New Roman" w:cs="Times New Roman"/>
        </w:rPr>
      </w:pPr>
    </w:p>
    <w:p w14:paraId="5DCC3BA5" w14:textId="77777777" w:rsidR="00E47AC5" w:rsidRPr="00BC45D7" w:rsidRDefault="00E47AC5" w:rsidP="00E47AC5">
      <w:pPr>
        <w:rPr>
          <w:rFonts w:ascii="Times New Roman" w:hAnsi="Times New Roman" w:cs="Times New Roman"/>
        </w:rPr>
      </w:pPr>
    </w:p>
    <w:p w14:paraId="7F192372" w14:textId="77777777" w:rsidR="00E47AC5" w:rsidRPr="00BC45D7" w:rsidRDefault="00E47AC5" w:rsidP="00E47AC5">
      <w:pPr>
        <w:rPr>
          <w:rFonts w:ascii="Times New Roman" w:hAnsi="Times New Roman" w:cs="Times New Roman"/>
        </w:rPr>
      </w:pPr>
    </w:p>
    <w:p w14:paraId="0271CBF2" w14:textId="77777777" w:rsidR="00E47AC5" w:rsidRPr="00BC45D7" w:rsidRDefault="00E47AC5" w:rsidP="00E47AC5">
      <w:pPr>
        <w:rPr>
          <w:rFonts w:ascii="Times New Roman" w:hAnsi="Times New Roman" w:cs="Times New Roman"/>
        </w:rPr>
      </w:pPr>
    </w:p>
    <w:p w14:paraId="62A9BC62" w14:textId="77777777" w:rsidR="00E47AC5" w:rsidRPr="00BC45D7" w:rsidRDefault="00E47AC5" w:rsidP="00E47AC5">
      <w:pPr>
        <w:rPr>
          <w:rFonts w:ascii="Times New Roman" w:hAnsi="Times New Roman" w:cs="Times New Roman"/>
        </w:rPr>
      </w:pPr>
    </w:p>
    <w:p w14:paraId="24ACE1A9" w14:textId="77777777" w:rsidR="00E47AC5" w:rsidRPr="00BC45D7" w:rsidRDefault="00E47AC5" w:rsidP="00E47AC5">
      <w:pPr>
        <w:rPr>
          <w:rFonts w:ascii="Times New Roman" w:hAnsi="Times New Roman" w:cs="Times New Roman"/>
        </w:rPr>
      </w:pPr>
    </w:p>
    <w:p w14:paraId="1759C3A6" w14:textId="77777777" w:rsidR="00E47AC5" w:rsidRPr="00324B83" w:rsidRDefault="00E47AC5" w:rsidP="00E47AC5">
      <w:pPr>
        <w:rPr>
          <w:rFonts w:ascii="Times New Roman" w:hAnsi="Times New Roman" w:cs="Times New Roman"/>
        </w:rPr>
      </w:pPr>
    </w:p>
    <w:p w14:paraId="69B37412" w14:textId="77777777" w:rsidR="00E47AC5" w:rsidRPr="00BC45D7" w:rsidRDefault="00E47AC5" w:rsidP="00E47AC5">
      <w:pPr>
        <w:pStyle w:val="Heading2"/>
      </w:pPr>
      <w:bookmarkStart w:id="771" w:name="_Toc211554355"/>
      <w:bookmarkStart w:id="772" w:name="_Toc211587382"/>
      <w:bookmarkStart w:id="773" w:name="_Toc211595398"/>
      <w:r w:rsidRPr="00BC45D7">
        <w:t>Conclusion</w:t>
      </w:r>
      <w:bookmarkEnd w:id="771"/>
      <w:bookmarkEnd w:id="772"/>
      <w:bookmarkEnd w:id="773"/>
    </w:p>
    <w:p w14:paraId="2478BC4B" w14:textId="77777777" w:rsidR="00E47AC5" w:rsidRPr="009343B6" w:rsidRDefault="00E47AC5" w:rsidP="00E47AC5">
      <w:pPr>
        <w:rPr>
          <w:rFonts w:ascii="Times New Roman" w:hAnsi="Times New Roman" w:cs="Times New Roman"/>
          <w:sz w:val="24"/>
          <w:szCs w:val="24"/>
        </w:rPr>
      </w:pPr>
      <w:r w:rsidRPr="009343B6">
        <w:rPr>
          <w:rFonts w:ascii="Times New Roman" w:hAnsi="Times New Roman" w:cs="Times New Roman"/>
          <w:sz w:val="24"/>
          <w:szCs w:val="24"/>
        </w:rPr>
        <w:t>The Visitor Arrivals Forecast serves as a solid basis for comprehending international tourism trends in New Zealand. Utilizing the ARIMA model, it produces dependable and clear forecasts, effectively managing the fluctuations prompted by the COVID-19 pandemic.</w:t>
      </w:r>
    </w:p>
    <w:p w14:paraId="46DC5659" w14:textId="77777777" w:rsidR="00E47AC5" w:rsidRPr="009343B6" w:rsidRDefault="00E47AC5" w:rsidP="00E47AC5">
      <w:pPr>
        <w:rPr>
          <w:rFonts w:ascii="Times New Roman" w:hAnsi="Times New Roman" w:cs="Times New Roman"/>
          <w:sz w:val="24"/>
          <w:szCs w:val="24"/>
        </w:rPr>
      </w:pPr>
    </w:p>
    <w:p w14:paraId="0DE96AA7" w14:textId="77777777" w:rsidR="00E47AC5" w:rsidRPr="009343B6" w:rsidRDefault="00E47AC5" w:rsidP="00E47AC5">
      <w:pPr>
        <w:rPr>
          <w:rFonts w:ascii="Times New Roman" w:hAnsi="Times New Roman" w:cs="Times New Roman"/>
          <w:sz w:val="24"/>
          <w:szCs w:val="24"/>
        </w:rPr>
      </w:pPr>
      <w:r w:rsidRPr="009343B6">
        <w:rPr>
          <w:rFonts w:ascii="Times New Roman" w:hAnsi="Times New Roman" w:cs="Times New Roman"/>
          <w:sz w:val="24"/>
          <w:szCs w:val="24"/>
        </w:rPr>
        <w:t>Its comprehensive transformation and validation framework guarantees consistent precision over various time frames. This system allows tourism officials to track recovery patterns and make well-informed policy and marketing choices.</w:t>
      </w:r>
    </w:p>
    <w:p w14:paraId="4EAD45BC" w14:textId="77777777" w:rsidR="00E47AC5" w:rsidRPr="009343B6" w:rsidRDefault="00E47AC5" w:rsidP="00E47AC5">
      <w:pPr>
        <w:rPr>
          <w:rFonts w:ascii="Times New Roman" w:hAnsi="Times New Roman" w:cs="Times New Roman"/>
          <w:sz w:val="24"/>
          <w:szCs w:val="24"/>
        </w:rPr>
      </w:pPr>
    </w:p>
    <w:p w14:paraId="6859188F" w14:textId="77777777" w:rsidR="00E47AC5" w:rsidRDefault="00E47AC5" w:rsidP="00E47AC5">
      <w:pPr>
        <w:rPr>
          <w:rFonts w:ascii="Times New Roman" w:hAnsi="Times New Roman" w:cs="Times New Roman"/>
          <w:i/>
          <w:iCs/>
        </w:rPr>
      </w:pPr>
      <w:r w:rsidRPr="009343B6">
        <w:rPr>
          <w:rFonts w:ascii="Times New Roman" w:hAnsi="Times New Roman" w:cs="Times New Roman"/>
          <w:sz w:val="24"/>
          <w:szCs w:val="24"/>
        </w:rPr>
        <w:t>For future enhancements, it is recommended to integrate external variables, expand to include regional datasets, and adopt deep learning-based ensemble techniques to improve adaptability.</w:t>
      </w:r>
    </w:p>
    <w:p w14:paraId="3D1008EE" w14:textId="77777777" w:rsidR="00E47AC5" w:rsidRPr="00D2004A" w:rsidRDefault="00E47AC5" w:rsidP="00E47AC5">
      <w:pPr>
        <w:rPr>
          <w:rFonts w:ascii="Times New Roman" w:hAnsi="Times New Roman" w:cs="Times New Roman"/>
        </w:rPr>
      </w:pPr>
      <w:r w:rsidRPr="00D2004A">
        <w:rPr>
          <w:rFonts w:ascii="Times New Roman" w:hAnsi="Times New Roman" w:cs="Times New Roman"/>
          <w:noProof/>
        </w:rPr>
        <w:drawing>
          <wp:inline distT="0" distB="0" distL="0" distR="0" wp14:anchorId="7C3BF0AC" wp14:editId="228CE8D4">
            <wp:extent cx="5731510" cy="2293620"/>
            <wp:effectExtent l="0" t="0" r="2540" b="0"/>
            <wp:docPr id="582695085" name="Picture 15"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5085" name="Picture 15" descr="A computer screen with colorful text&#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2B336A47" w14:textId="77777777" w:rsidR="00E47AC5" w:rsidRPr="00324B83" w:rsidRDefault="00E47AC5" w:rsidP="00E47AC5">
      <w:pPr>
        <w:rPr>
          <w:rFonts w:ascii="Times New Roman" w:hAnsi="Times New Roman" w:cs="Times New Roman"/>
        </w:rPr>
      </w:pPr>
    </w:p>
    <w:p w14:paraId="6E80FB22" w14:textId="77777777" w:rsidR="00E47AC5" w:rsidRPr="00BC45D7" w:rsidRDefault="00E47AC5" w:rsidP="00E47AC5">
      <w:pPr>
        <w:rPr>
          <w:rFonts w:ascii="Times New Roman" w:hAnsi="Times New Roman" w:cs="Times New Roman"/>
        </w:rPr>
      </w:pPr>
    </w:p>
    <w:p w14:paraId="652F4348" w14:textId="77777777" w:rsidR="00E47AC5" w:rsidRDefault="00E47AC5" w:rsidP="00E47AC5"/>
    <w:p w14:paraId="61350BC7" w14:textId="77777777" w:rsidR="00E47AC5" w:rsidRDefault="00E47AC5" w:rsidP="00E47AC5"/>
    <w:p w14:paraId="4B11BD57" w14:textId="77777777" w:rsidR="00E47AC5" w:rsidRDefault="00E47AC5" w:rsidP="00E47AC5"/>
    <w:p w14:paraId="0299899A" w14:textId="77777777" w:rsidR="00E47AC5" w:rsidRDefault="00E47AC5" w:rsidP="00E47AC5"/>
    <w:p w14:paraId="57408800" w14:textId="77777777" w:rsidR="00E47AC5" w:rsidRDefault="00E47AC5" w:rsidP="00E47AC5"/>
    <w:p w14:paraId="61AE4489" w14:textId="77777777" w:rsidR="00E47AC5" w:rsidRDefault="00E47AC5" w:rsidP="00E47AC5"/>
    <w:p w14:paraId="7588391F" w14:textId="77777777" w:rsidR="00E47AC5" w:rsidRDefault="00E47AC5" w:rsidP="00E47AC5"/>
    <w:p w14:paraId="0604560C" w14:textId="77777777" w:rsidR="00E47AC5" w:rsidRDefault="00E47AC5" w:rsidP="00E47AC5"/>
    <w:p w14:paraId="6F65C088" w14:textId="77777777" w:rsidR="00E47AC5" w:rsidRDefault="00E47AC5" w:rsidP="00E47AC5"/>
    <w:p w14:paraId="2D9807C2" w14:textId="77777777" w:rsidR="00E47AC5" w:rsidRDefault="00E47AC5" w:rsidP="00E47AC5"/>
    <w:p w14:paraId="3C6E7C1D" w14:textId="77777777" w:rsidR="00E47AC5" w:rsidRDefault="00E47AC5" w:rsidP="00E47AC5"/>
    <w:p w14:paraId="759C27D1" w14:textId="77777777" w:rsidR="00E47AC5" w:rsidRDefault="00E47AC5" w:rsidP="00E47AC5"/>
    <w:p w14:paraId="02B0817A" w14:textId="77777777" w:rsidR="00E47AC5" w:rsidRDefault="00E47AC5" w:rsidP="00E47AC5"/>
    <w:p w14:paraId="4863E53C" w14:textId="77777777" w:rsidR="00E47AC5" w:rsidRDefault="00E47AC5" w:rsidP="00E47AC5"/>
    <w:p w14:paraId="3B5E0651" w14:textId="77777777" w:rsidR="00E47AC5" w:rsidRDefault="00E47AC5" w:rsidP="00E47AC5">
      <w:pPr>
        <w:spacing w:after="160" w:line="259" w:lineRule="auto"/>
      </w:pPr>
      <w:r>
        <w:br w:type="page"/>
      </w:r>
    </w:p>
    <w:p w14:paraId="212521E7" w14:textId="77777777" w:rsidR="00E47AC5" w:rsidRPr="00A04058" w:rsidRDefault="00E47AC5" w:rsidP="00E47AC5"/>
    <w:p w14:paraId="2892518B" w14:textId="77777777" w:rsidR="00E47AC5" w:rsidRDefault="00E47AC5" w:rsidP="00E47AC5">
      <w:pPr>
        <w:pStyle w:val="Heading1"/>
        <w:jc w:val="center"/>
      </w:pPr>
      <w:bookmarkStart w:id="774" w:name="_Toc211587383"/>
      <w:bookmarkStart w:id="775" w:name="_Toc211595399"/>
      <w:r w:rsidRPr="00B15CFD">
        <w:t xml:space="preserve">Appendix </w:t>
      </w:r>
      <w:r>
        <w:t>K</w:t>
      </w:r>
      <w:bookmarkEnd w:id="774"/>
      <w:bookmarkEnd w:id="775"/>
    </w:p>
    <w:p w14:paraId="104F04EF" w14:textId="77777777" w:rsidR="00E47AC5" w:rsidRDefault="00E47AC5" w:rsidP="00E47AC5"/>
    <w:p w14:paraId="427D0A95" w14:textId="77777777" w:rsidR="00E47AC5" w:rsidRDefault="00E47AC5" w:rsidP="00E47AC5"/>
    <w:p w14:paraId="520BD417" w14:textId="77777777" w:rsidR="00E47AC5" w:rsidRDefault="00E47AC5" w:rsidP="00E47AC5"/>
    <w:p w14:paraId="2AD447A7" w14:textId="77777777" w:rsidR="00E47AC5" w:rsidRDefault="00E47AC5" w:rsidP="00E47AC5"/>
    <w:p w14:paraId="2CCDAE95" w14:textId="77777777" w:rsidR="00E47AC5" w:rsidRDefault="00E47AC5" w:rsidP="00E47AC5">
      <w:pPr>
        <w:spacing w:after="160" w:line="259" w:lineRule="auto"/>
      </w:pPr>
      <w:r>
        <w:br w:type="page"/>
      </w:r>
    </w:p>
    <w:p w14:paraId="69AF4698" w14:textId="77777777" w:rsidR="00E47AC5" w:rsidRDefault="00E47AC5" w:rsidP="00E47AC5">
      <w:pPr>
        <w:spacing w:after="160" w:line="259" w:lineRule="auto"/>
      </w:pPr>
    </w:p>
    <w:p w14:paraId="04342577" w14:textId="77777777" w:rsidR="00E47AC5" w:rsidRDefault="00E47AC5" w:rsidP="00E47AC5"/>
    <w:p w14:paraId="5F8DFD73" w14:textId="77777777" w:rsidR="00E47AC5" w:rsidRPr="00F677BD" w:rsidRDefault="00E47AC5" w:rsidP="00E47AC5">
      <w:pPr>
        <w:jc w:val="both"/>
        <w:rPr>
          <w:rFonts w:ascii="Times New Roman" w:hAnsi="Times New Roman" w:cs="Times New Roman"/>
          <w:sz w:val="24"/>
          <w:szCs w:val="24"/>
        </w:rPr>
      </w:pPr>
      <w:r w:rsidRPr="00F677BD">
        <w:rPr>
          <w:rFonts w:ascii="Times New Roman" w:hAnsi="Times New Roman" w:cs="Times New Roman"/>
          <w:noProof/>
          <w:sz w:val="24"/>
          <w:szCs w:val="24"/>
        </w:rPr>
        <w:drawing>
          <wp:anchor distT="0" distB="0" distL="114300" distR="114300" simplePos="0" relativeHeight="251659776" behindDoc="1" locked="0" layoutInCell="1" allowOverlap="1" wp14:anchorId="12CCC7B0" wp14:editId="55156707">
            <wp:simplePos x="0" y="0"/>
            <wp:positionH relativeFrom="margin">
              <wp:align>center</wp:align>
            </wp:positionH>
            <wp:positionV relativeFrom="page">
              <wp:posOffset>1383236</wp:posOffset>
            </wp:positionV>
            <wp:extent cx="3602355" cy="3632835"/>
            <wp:effectExtent l="0" t="0" r="0" b="5715"/>
            <wp:wrapTight wrapText="bothSides">
              <wp:wrapPolygon edited="0">
                <wp:start x="0" y="0"/>
                <wp:lineTo x="0" y="21521"/>
                <wp:lineTo x="21474" y="21521"/>
                <wp:lineTo x="21474" y="0"/>
                <wp:lineTo x="0" y="0"/>
              </wp:wrapPolygon>
            </wp:wrapTight>
            <wp:docPr id="934211713"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65411FF5" w14:textId="77777777" w:rsidR="00E47AC5" w:rsidRPr="00F677BD" w:rsidRDefault="00E47AC5" w:rsidP="00E47AC5">
      <w:pPr>
        <w:jc w:val="both"/>
        <w:rPr>
          <w:rFonts w:ascii="Times New Roman" w:hAnsi="Times New Roman" w:cs="Times New Roman"/>
          <w:sz w:val="24"/>
          <w:szCs w:val="24"/>
        </w:rPr>
      </w:pPr>
    </w:p>
    <w:p w14:paraId="0E73EB86" w14:textId="77777777" w:rsidR="00E47AC5" w:rsidRPr="00F677BD" w:rsidRDefault="00E47AC5" w:rsidP="00E47AC5">
      <w:pPr>
        <w:jc w:val="both"/>
        <w:rPr>
          <w:rFonts w:ascii="Times New Roman" w:hAnsi="Times New Roman" w:cs="Times New Roman"/>
          <w:sz w:val="24"/>
          <w:szCs w:val="24"/>
        </w:rPr>
      </w:pPr>
    </w:p>
    <w:p w14:paraId="101F2E47" w14:textId="77777777" w:rsidR="00E47AC5" w:rsidRPr="00F677BD" w:rsidRDefault="00E47AC5" w:rsidP="00E47AC5">
      <w:pPr>
        <w:jc w:val="both"/>
        <w:rPr>
          <w:rFonts w:ascii="Times New Roman" w:hAnsi="Times New Roman" w:cs="Times New Roman"/>
          <w:sz w:val="24"/>
          <w:szCs w:val="24"/>
        </w:rPr>
      </w:pPr>
    </w:p>
    <w:p w14:paraId="173F0EEC" w14:textId="77777777" w:rsidR="00E47AC5" w:rsidRPr="00F677BD" w:rsidRDefault="00E47AC5" w:rsidP="00E47AC5">
      <w:pPr>
        <w:jc w:val="both"/>
        <w:rPr>
          <w:rFonts w:ascii="Times New Roman" w:hAnsi="Times New Roman" w:cs="Times New Roman"/>
          <w:sz w:val="24"/>
          <w:szCs w:val="24"/>
        </w:rPr>
      </w:pPr>
    </w:p>
    <w:p w14:paraId="692C1EE4" w14:textId="77777777" w:rsidR="00E47AC5" w:rsidRPr="00F677BD" w:rsidRDefault="00E47AC5" w:rsidP="00E47AC5">
      <w:pPr>
        <w:jc w:val="both"/>
        <w:rPr>
          <w:rFonts w:ascii="Times New Roman" w:hAnsi="Times New Roman" w:cs="Times New Roman"/>
          <w:sz w:val="24"/>
          <w:szCs w:val="24"/>
        </w:rPr>
      </w:pPr>
    </w:p>
    <w:p w14:paraId="5CAA02A5" w14:textId="77777777" w:rsidR="00E47AC5" w:rsidRPr="00F677BD" w:rsidRDefault="00E47AC5" w:rsidP="00E47AC5">
      <w:pPr>
        <w:jc w:val="both"/>
        <w:rPr>
          <w:rFonts w:ascii="Times New Roman" w:hAnsi="Times New Roman" w:cs="Times New Roman"/>
          <w:sz w:val="24"/>
          <w:szCs w:val="24"/>
        </w:rPr>
      </w:pPr>
    </w:p>
    <w:p w14:paraId="01344A6A" w14:textId="77777777" w:rsidR="00E47AC5" w:rsidRPr="00F677BD" w:rsidRDefault="00E47AC5" w:rsidP="00E47AC5">
      <w:pPr>
        <w:jc w:val="both"/>
        <w:rPr>
          <w:rFonts w:ascii="Times New Roman" w:hAnsi="Times New Roman" w:cs="Times New Roman"/>
          <w:sz w:val="24"/>
          <w:szCs w:val="24"/>
        </w:rPr>
      </w:pPr>
    </w:p>
    <w:p w14:paraId="4E176926" w14:textId="77777777" w:rsidR="00E47AC5" w:rsidRPr="00F677BD" w:rsidRDefault="00E47AC5" w:rsidP="00E47AC5">
      <w:pPr>
        <w:jc w:val="both"/>
        <w:rPr>
          <w:rFonts w:ascii="Times New Roman" w:hAnsi="Times New Roman" w:cs="Times New Roman"/>
          <w:sz w:val="24"/>
          <w:szCs w:val="24"/>
        </w:rPr>
      </w:pPr>
    </w:p>
    <w:p w14:paraId="7329A9D3" w14:textId="77777777" w:rsidR="00E47AC5" w:rsidRPr="00F677BD" w:rsidRDefault="00E47AC5" w:rsidP="00E47AC5">
      <w:pPr>
        <w:jc w:val="both"/>
        <w:rPr>
          <w:rFonts w:ascii="Times New Roman" w:hAnsi="Times New Roman" w:cs="Times New Roman"/>
          <w:sz w:val="24"/>
          <w:szCs w:val="24"/>
        </w:rPr>
      </w:pPr>
    </w:p>
    <w:p w14:paraId="2064F2D9" w14:textId="77777777" w:rsidR="00E47AC5" w:rsidRPr="00F677BD" w:rsidRDefault="00E47AC5" w:rsidP="00E47AC5">
      <w:pPr>
        <w:jc w:val="both"/>
        <w:rPr>
          <w:rFonts w:ascii="Times New Roman" w:hAnsi="Times New Roman" w:cs="Times New Roman"/>
          <w:sz w:val="24"/>
          <w:szCs w:val="24"/>
        </w:rPr>
      </w:pPr>
    </w:p>
    <w:p w14:paraId="5BC53796" w14:textId="77777777" w:rsidR="00E47AC5" w:rsidRPr="00F677BD" w:rsidRDefault="00E47AC5" w:rsidP="00E47AC5">
      <w:pPr>
        <w:jc w:val="both"/>
        <w:rPr>
          <w:rFonts w:ascii="Times New Roman" w:hAnsi="Times New Roman" w:cs="Times New Roman"/>
          <w:sz w:val="24"/>
          <w:szCs w:val="24"/>
        </w:rPr>
      </w:pPr>
    </w:p>
    <w:p w14:paraId="37F25DA5" w14:textId="77777777" w:rsidR="00E47AC5" w:rsidRDefault="00E47AC5" w:rsidP="00E47AC5">
      <w:pPr>
        <w:jc w:val="both"/>
        <w:rPr>
          <w:rFonts w:ascii="Times New Roman" w:hAnsi="Times New Roman" w:cs="Times New Roman"/>
          <w:sz w:val="24"/>
          <w:szCs w:val="24"/>
        </w:rPr>
      </w:pPr>
    </w:p>
    <w:p w14:paraId="67FF48D9" w14:textId="77777777" w:rsidR="00E47AC5" w:rsidRDefault="00E47AC5" w:rsidP="00E47AC5">
      <w:pPr>
        <w:jc w:val="both"/>
        <w:rPr>
          <w:rFonts w:ascii="Times New Roman" w:hAnsi="Times New Roman" w:cs="Times New Roman"/>
          <w:sz w:val="24"/>
          <w:szCs w:val="24"/>
        </w:rPr>
      </w:pPr>
    </w:p>
    <w:p w14:paraId="479A98BB" w14:textId="77777777" w:rsidR="00E47AC5" w:rsidRDefault="00E47AC5" w:rsidP="00E47AC5">
      <w:pPr>
        <w:jc w:val="both"/>
        <w:rPr>
          <w:rFonts w:ascii="Times New Roman" w:hAnsi="Times New Roman" w:cs="Times New Roman"/>
          <w:sz w:val="24"/>
          <w:szCs w:val="24"/>
        </w:rPr>
      </w:pPr>
    </w:p>
    <w:p w14:paraId="10E206FE" w14:textId="77777777" w:rsidR="00E47AC5" w:rsidRDefault="00E47AC5" w:rsidP="00E47AC5">
      <w:pPr>
        <w:jc w:val="both"/>
        <w:rPr>
          <w:rFonts w:ascii="Times New Roman" w:hAnsi="Times New Roman" w:cs="Times New Roman"/>
          <w:sz w:val="24"/>
          <w:szCs w:val="24"/>
        </w:rPr>
      </w:pPr>
    </w:p>
    <w:p w14:paraId="4A32F592" w14:textId="77777777" w:rsidR="00E47AC5" w:rsidRDefault="00E47AC5" w:rsidP="00E47AC5">
      <w:pPr>
        <w:jc w:val="both"/>
        <w:rPr>
          <w:rFonts w:ascii="Times New Roman" w:hAnsi="Times New Roman" w:cs="Times New Roman"/>
          <w:sz w:val="24"/>
          <w:szCs w:val="24"/>
        </w:rPr>
      </w:pPr>
    </w:p>
    <w:p w14:paraId="2003BDD4" w14:textId="77777777" w:rsidR="00E47AC5" w:rsidRDefault="00E47AC5" w:rsidP="00E47AC5">
      <w:pPr>
        <w:jc w:val="both"/>
        <w:rPr>
          <w:rFonts w:ascii="Times New Roman" w:hAnsi="Times New Roman" w:cs="Times New Roman"/>
          <w:sz w:val="24"/>
          <w:szCs w:val="24"/>
        </w:rPr>
      </w:pPr>
    </w:p>
    <w:p w14:paraId="4A96350C" w14:textId="77777777" w:rsidR="00E47AC5" w:rsidRDefault="00E47AC5" w:rsidP="00E47AC5">
      <w:pPr>
        <w:jc w:val="both"/>
        <w:rPr>
          <w:rFonts w:ascii="Times New Roman" w:hAnsi="Times New Roman" w:cs="Times New Roman"/>
          <w:sz w:val="24"/>
          <w:szCs w:val="24"/>
        </w:rPr>
      </w:pPr>
    </w:p>
    <w:p w14:paraId="7F7DEEB0" w14:textId="77777777" w:rsidR="00E47AC5" w:rsidRPr="00F677BD" w:rsidRDefault="00E47AC5" w:rsidP="00E47AC5">
      <w:pPr>
        <w:jc w:val="center"/>
        <w:rPr>
          <w:rFonts w:ascii="Times New Roman" w:hAnsi="Times New Roman" w:cs="Times New Roman"/>
          <w:sz w:val="36"/>
          <w:szCs w:val="36"/>
        </w:rPr>
      </w:pPr>
      <w:r w:rsidRPr="00F677BD">
        <w:rPr>
          <w:rFonts w:ascii="Times New Roman" w:hAnsi="Times New Roman" w:cs="Times New Roman"/>
          <w:sz w:val="36"/>
          <w:szCs w:val="36"/>
        </w:rPr>
        <w:t>New Zealand Tourism Forecasting</w:t>
      </w:r>
    </w:p>
    <w:p w14:paraId="1D3AD445" w14:textId="77777777" w:rsidR="00E47AC5" w:rsidRPr="00F677BD" w:rsidRDefault="00E47AC5" w:rsidP="00E47AC5">
      <w:pPr>
        <w:jc w:val="center"/>
        <w:rPr>
          <w:rFonts w:ascii="Times New Roman" w:hAnsi="Times New Roman" w:cs="Times New Roman"/>
          <w:sz w:val="36"/>
          <w:szCs w:val="36"/>
        </w:rPr>
      </w:pPr>
      <w:r w:rsidRPr="00F677BD">
        <w:rPr>
          <w:rFonts w:ascii="Times New Roman" w:hAnsi="Times New Roman" w:cs="Times New Roman"/>
          <w:sz w:val="36"/>
          <w:szCs w:val="36"/>
        </w:rPr>
        <w:t xml:space="preserve">Model </w:t>
      </w:r>
      <w:r>
        <w:rPr>
          <w:rFonts w:ascii="Times New Roman" w:hAnsi="Times New Roman" w:cs="Times New Roman"/>
          <w:sz w:val="36"/>
          <w:szCs w:val="36"/>
        </w:rPr>
        <w:t>Visitor Arrivals</w:t>
      </w:r>
      <w:r w:rsidRPr="00F677BD">
        <w:rPr>
          <w:rFonts w:ascii="Times New Roman" w:hAnsi="Times New Roman" w:cs="Times New Roman"/>
          <w:sz w:val="36"/>
          <w:szCs w:val="36"/>
        </w:rPr>
        <w:t xml:space="preserve"> FOREST</w:t>
      </w:r>
    </w:p>
    <w:p w14:paraId="74EE1821" w14:textId="77777777" w:rsidR="00E47AC5" w:rsidRPr="00F677BD" w:rsidRDefault="00E47AC5" w:rsidP="00E47AC5">
      <w:pPr>
        <w:jc w:val="both"/>
        <w:rPr>
          <w:rFonts w:ascii="Times New Roman" w:hAnsi="Times New Roman" w:cs="Times New Roman"/>
          <w:sz w:val="24"/>
          <w:szCs w:val="24"/>
        </w:rPr>
      </w:pPr>
    </w:p>
    <w:p w14:paraId="6D20AB9D" w14:textId="77777777" w:rsidR="00E47AC5" w:rsidRPr="00F677BD" w:rsidRDefault="00E47AC5" w:rsidP="00E47AC5">
      <w:pPr>
        <w:jc w:val="both"/>
        <w:rPr>
          <w:rFonts w:ascii="Times New Roman" w:hAnsi="Times New Roman" w:cs="Times New Roman"/>
          <w:sz w:val="24"/>
          <w:szCs w:val="24"/>
        </w:rPr>
      </w:pPr>
    </w:p>
    <w:p w14:paraId="1964892B" w14:textId="77777777" w:rsidR="00E47AC5" w:rsidRPr="00F677BD" w:rsidRDefault="00E47AC5" w:rsidP="00E47AC5">
      <w:pPr>
        <w:jc w:val="both"/>
        <w:rPr>
          <w:rFonts w:ascii="Times New Roman" w:hAnsi="Times New Roman" w:cs="Times New Roman"/>
          <w:sz w:val="24"/>
          <w:szCs w:val="24"/>
        </w:rPr>
      </w:pPr>
    </w:p>
    <w:p w14:paraId="40EEF616" w14:textId="77777777" w:rsidR="00E47AC5" w:rsidRPr="00F677BD" w:rsidRDefault="00E47AC5" w:rsidP="00E47AC5">
      <w:pPr>
        <w:jc w:val="both"/>
        <w:rPr>
          <w:rFonts w:ascii="Times New Roman" w:hAnsi="Times New Roman" w:cs="Times New Roman"/>
          <w:sz w:val="24"/>
          <w:szCs w:val="24"/>
        </w:rPr>
      </w:pPr>
    </w:p>
    <w:p w14:paraId="2A637E10" w14:textId="77777777" w:rsidR="00E47AC5" w:rsidRPr="00F677BD" w:rsidRDefault="00E47AC5" w:rsidP="00E47AC5">
      <w:pPr>
        <w:jc w:val="both"/>
        <w:rPr>
          <w:rFonts w:ascii="Times New Roman" w:hAnsi="Times New Roman" w:cs="Times New Roman"/>
          <w:sz w:val="24"/>
          <w:szCs w:val="24"/>
        </w:rPr>
      </w:pPr>
    </w:p>
    <w:p w14:paraId="45E7FE02" w14:textId="77777777" w:rsidR="00E47AC5" w:rsidRPr="00F677BD" w:rsidRDefault="00E47AC5" w:rsidP="00E47AC5">
      <w:pPr>
        <w:jc w:val="both"/>
        <w:rPr>
          <w:rFonts w:ascii="Times New Roman" w:hAnsi="Times New Roman" w:cs="Times New Roman"/>
          <w:sz w:val="24"/>
          <w:szCs w:val="24"/>
        </w:rPr>
      </w:pPr>
    </w:p>
    <w:p w14:paraId="70087687" w14:textId="77777777" w:rsidR="00E47AC5" w:rsidRPr="00F677BD" w:rsidRDefault="00E47AC5" w:rsidP="00E47AC5">
      <w:pPr>
        <w:jc w:val="both"/>
        <w:rPr>
          <w:rFonts w:ascii="Times New Roman" w:hAnsi="Times New Roman" w:cs="Times New Roman"/>
          <w:sz w:val="24"/>
          <w:szCs w:val="24"/>
        </w:rPr>
      </w:pPr>
    </w:p>
    <w:p w14:paraId="0FB81727" w14:textId="77777777" w:rsidR="00E47AC5" w:rsidRPr="00F677BD" w:rsidRDefault="00E47AC5" w:rsidP="00E47AC5">
      <w:pPr>
        <w:jc w:val="both"/>
        <w:rPr>
          <w:rFonts w:ascii="Times New Roman" w:hAnsi="Times New Roman" w:cs="Times New Roman"/>
          <w:sz w:val="24"/>
          <w:szCs w:val="24"/>
        </w:rPr>
      </w:pPr>
    </w:p>
    <w:p w14:paraId="245CDB42" w14:textId="77777777" w:rsidR="00E47AC5" w:rsidRPr="00F677BD" w:rsidRDefault="00E47AC5" w:rsidP="00E47AC5">
      <w:pPr>
        <w:jc w:val="both"/>
        <w:rPr>
          <w:rFonts w:ascii="Times New Roman" w:hAnsi="Times New Roman" w:cs="Times New Roman"/>
          <w:sz w:val="24"/>
          <w:szCs w:val="24"/>
        </w:rPr>
      </w:pPr>
    </w:p>
    <w:p w14:paraId="19542D46" w14:textId="77777777" w:rsidR="00E47AC5" w:rsidRPr="00F677BD" w:rsidRDefault="00E47AC5" w:rsidP="00E47AC5">
      <w:pPr>
        <w:jc w:val="both"/>
        <w:rPr>
          <w:rFonts w:ascii="Times New Roman" w:hAnsi="Times New Roman" w:cs="Times New Roman"/>
          <w:sz w:val="24"/>
          <w:szCs w:val="24"/>
        </w:rPr>
      </w:pPr>
    </w:p>
    <w:p w14:paraId="4D59960B" w14:textId="77777777" w:rsidR="00E47AC5" w:rsidRPr="00F677BD" w:rsidRDefault="00E47AC5" w:rsidP="00E47AC5">
      <w:pPr>
        <w:jc w:val="both"/>
        <w:rPr>
          <w:rFonts w:ascii="Times New Roman" w:hAnsi="Times New Roman" w:cs="Times New Roman"/>
          <w:sz w:val="24"/>
          <w:szCs w:val="24"/>
        </w:rPr>
      </w:pPr>
    </w:p>
    <w:p w14:paraId="00DE0602" w14:textId="77777777" w:rsidR="00E47AC5" w:rsidRPr="00F677BD" w:rsidRDefault="00E47AC5" w:rsidP="00E47AC5">
      <w:pPr>
        <w:jc w:val="both"/>
        <w:rPr>
          <w:rFonts w:ascii="Times New Roman" w:hAnsi="Times New Roman" w:cs="Times New Roman"/>
          <w:sz w:val="24"/>
          <w:szCs w:val="24"/>
        </w:rPr>
      </w:pPr>
    </w:p>
    <w:p w14:paraId="60991E51" w14:textId="77777777" w:rsidR="00E47AC5" w:rsidRPr="00F677BD" w:rsidRDefault="00E47AC5" w:rsidP="00E47AC5">
      <w:pPr>
        <w:spacing w:after="160"/>
        <w:jc w:val="both"/>
        <w:rPr>
          <w:rFonts w:ascii="Times New Roman" w:hAnsi="Times New Roman" w:cs="Times New Roman"/>
          <w:sz w:val="24"/>
          <w:szCs w:val="24"/>
        </w:rPr>
      </w:pPr>
      <w:r w:rsidRPr="00F677BD">
        <w:rPr>
          <w:rFonts w:ascii="Times New Roman" w:hAnsi="Times New Roman" w:cs="Times New Roman"/>
          <w:sz w:val="24"/>
          <w:szCs w:val="24"/>
        </w:rPr>
        <w:t xml:space="preserve">IT7510 Capstone Semester Two 2025 </w:t>
      </w:r>
    </w:p>
    <w:p w14:paraId="6D2CEDFA" w14:textId="77777777" w:rsidR="00E47AC5" w:rsidRPr="00F677BD" w:rsidRDefault="00E47AC5" w:rsidP="00E47AC5">
      <w:pPr>
        <w:spacing w:after="158"/>
        <w:ind w:left="24"/>
        <w:jc w:val="both"/>
        <w:rPr>
          <w:rFonts w:ascii="Times New Roman" w:hAnsi="Times New Roman" w:cs="Times New Roman"/>
          <w:sz w:val="24"/>
          <w:szCs w:val="24"/>
        </w:rPr>
      </w:pPr>
      <w:r w:rsidRPr="00F677BD">
        <w:rPr>
          <w:rFonts w:ascii="Times New Roman" w:hAnsi="Times New Roman" w:cs="Times New Roman"/>
          <w:sz w:val="24"/>
          <w:szCs w:val="24"/>
        </w:rPr>
        <w:t xml:space="preserve">Project name: </w:t>
      </w:r>
      <w:proofErr w:type="spellStart"/>
      <w:r w:rsidRPr="00F677BD">
        <w:rPr>
          <w:rFonts w:ascii="Times New Roman" w:hAnsi="Times New Roman" w:cs="Times New Roman"/>
          <w:sz w:val="24"/>
          <w:szCs w:val="24"/>
        </w:rPr>
        <w:t>FutureTourism.LSG</w:t>
      </w:r>
      <w:proofErr w:type="spellEnd"/>
    </w:p>
    <w:p w14:paraId="6FB29258" w14:textId="77777777" w:rsidR="00E47AC5" w:rsidRPr="00F677BD" w:rsidRDefault="00E47AC5" w:rsidP="00E47AC5">
      <w:pPr>
        <w:spacing w:after="203"/>
        <w:jc w:val="both"/>
        <w:rPr>
          <w:rFonts w:ascii="Times New Roman" w:hAnsi="Times New Roman" w:cs="Times New Roman"/>
          <w:sz w:val="24"/>
          <w:szCs w:val="24"/>
        </w:rPr>
      </w:pPr>
      <w:r w:rsidRPr="00F677BD">
        <w:rPr>
          <w:rFonts w:ascii="Times New Roman" w:hAnsi="Times New Roman" w:cs="Times New Roman"/>
          <w:sz w:val="24"/>
          <w:szCs w:val="24"/>
        </w:rPr>
        <w:t xml:space="preserve">Group name: LSG </w:t>
      </w:r>
    </w:p>
    <w:p w14:paraId="30A523FE" w14:textId="77777777" w:rsidR="00E47AC5" w:rsidRPr="00F677BD" w:rsidRDefault="00E47AC5" w:rsidP="00E47AC5">
      <w:pPr>
        <w:spacing w:after="201"/>
        <w:jc w:val="both"/>
        <w:rPr>
          <w:rFonts w:ascii="Times New Roman" w:hAnsi="Times New Roman" w:cs="Times New Roman"/>
          <w:sz w:val="24"/>
          <w:szCs w:val="24"/>
        </w:rPr>
      </w:pPr>
      <w:r w:rsidRPr="00F677BD">
        <w:rPr>
          <w:rFonts w:ascii="Times New Roman" w:hAnsi="Times New Roman" w:cs="Times New Roman"/>
          <w:sz w:val="24"/>
          <w:szCs w:val="24"/>
        </w:rPr>
        <w:t xml:space="preserve">Name: Lakshya Mann, Shivam Arora, Gowtham R Panicker  </w:t>
      </w:r>
    </w:p>
    <w:p w14:paraId="4A62A203" w14:textId="77777777" w:rsidR="00E47AC5" w:rsidRPr="00F677BD" w:rsidRDefault="00E47AC5" w:rsidP="00E47AC5">
      <w:pPr>
        <w:jc w:val="both"/>
        <w:rPr>
          <w:rFonts w:ascii="Times New Roman" w:hAnsi="Times New Roman" w:cs="Times New Roman"/>
          <w:sz w:val="24"/>
          <w:szCs w:val="24"/>
        </w:rPr>
      </w:pPr>
      <w:r w:rsidRPr="00F677BD">
        <w:rPr>
          <w:rFonts w:ascii="Times New Roman" w:hAnsi="Times New Roman" w:cs="Times New Roman"/>
          <w:sz w:val="24"/>
          <w:szCs w:val="24"/>
        </w:rPr>
        <w:t>Client Name: Dr. Trang Do</w:t>
      </w:r>
    </w:p>
    <w:p w14:paraId="44EE25A8" w14:textId="77777777" w:rsidR="00E47AC5" w:rsidRPr="00F677BD" w:rsidRDefault="00E47AC5" w:rsidP="00E47AC5">
      <w:pPr>
        <w:jc w:val="both"/>
        <w:rPr>
          <w:rFonts w:ascii="Times New Roman" w:hAnsi="Times New Roman" w:cs="Times New Roman"/>
          <w:sz w:val="24"/>
          <w:szCs w:val="24"/>
        </w:rPr>
      </w:pPr>
    </w:p>
    <w:p w14:paraId="7F276C54" w14:textId="77777777" w:rsidR="00E47AC5" w:rsidRDefault="00E47AC5" w:rsidP="00E47AC5"/>
    <w:sdt>
      <w:sdtPr>
        <w:rPr>
          <w:rFonts w:ascii="Arial" w:eastAsia="Arial" w:hAnsi="Arial" w:cs="Arial"/>
          <w:color w:val="auto"/>
          <w:sz w:val="22"/>
          <w:szCs w:val="22"/>
          <w:lang w:val="en-NZ" w:eastAsia="en-NZ"/>
        </w:rPr>
        <w:id w:val="-54700547"/>
        <w:docPartObj>
          <w:docPartGallery w:val="Table of Contents"/>
          <w:docPartUnique/>
        </w:docPartObj>
      </w:sdtPr>
      <w:sdtEndPr>
        <w:rPr>
          <w:b/>
          <w:bCs/>
          <w:noProof/>
        </w:rPr>
      </w:sdtEndPr>
      <w:sdtContent>
        <w:p w14:paraId="2673CB9A" w14:textId="77777777" w:rsidR="00E47AC5" w:rsidRDefault="00E47AC5" w:rsidP="00E47AC5">
          <w:pPr>
            <w:pStyle w:val="TOCHeading"/>
          </w:pPr>
          <w:r>
            <w:t>Contents</w:t>
          </w:r>
        </w:p>
        <w:p w14:paraId="43569ACD" w14:textId="77777777" w:rsidR="00E47AC5" w:rsidRDefault="00E47AC5" w:rsidP="00E47AC5">
          <w:pPr>
            <w:pStyle w:val="TOC1"/>
            <w:tabs>
              <w:tab w:val="right" w:leader="dot" w:pos="9016"/>
            </w:tabs>
            <w:rPr>
              <w:noProof/>
            </w:rPr>
          </w:pPr>
          <w:r>
            <w:fldChar w:fldCharType="begin"/>
          </w:r>
          <w:r>
            <w:instrText xml:space="preserve"> TOC \o "1-3" \h \z \u </w:instrText>
          </w:r>
          <w:r>
            <w:fldChar w:fldCharType="separate"/>
          </w:r>
          <w:hyperlink w:anchor="_Toc211572189" w:history="1">
            <w:r w:rsidRPr="00AF3A3B">
              <w:rPr>
                <w:rStyle w:val="Hyperlink"/>
                <w:noProof/>
              </w:rPr>
              <w:t>Executive Summary</w:t>
            </w:r>
            <w:r>
              <w:rPr>
                <w:noProof/>
                <w:webHidden/>
              </w:rPr>
              <w:tab/>
            </w:r>
            <w:r>
              <w:rPr>
                <w:noProof/>
                <w:webHidden/>
              </w:rPr>
              <w:fldChar w:fldCharType="begin"/>
            </w:r>
            <w:r>
              <w:rPr>
                <w:noProof/>
                <w:webHidden/>
              </w:rPr>
              <w:instrText xml:space="preserve"> PAGEREF _Toc211572189 \h </w:instrText>
            </w:r>
            <w:r>
              <w:rPr>
                <w:noProof/>
                <w:webHidden/>
              </w:rPr>
            </w:r>
            <w:r>
              <w:rPr>
                <w:noProof/>
                <w:webHidden/>
              </w:rPr>
              <w:fldChar w:fldCharType="separate"/>
            </w:r>
            <w:r>
              <w:rPr>
                <w:noProof/>
                <w:webHidden/>
              </w:rPr>
              <w:t>3</w:t>
            </w:r>
            <w:r>
              <w:rPr>
                <w:noProof/>
                <w:webHidden/>
              </w:rPr>
              <w:fldChar w:fldCharType="end"/>
            </w:r>
          </w:hyperlink>
        </w:p>
        <w:p w14:paraId="6C7D8BBA" w14:textId="77777777" w:rsidR="00E47AC5" w:rsidRDefault="00E47AC5" w:rsidP="00E47AC5">
          <w:pPr>
            <w:pStyle w:val="TOC2"/>
            <w:tabs>
              <w:tab w:val="right" w:leader="dot" w:pos="9016"/>
            </w:tabs>
            <w:rPr>
              <w:noProof/>
            </w:rPr>
          </w:pPr>
          <w:hyperlink w:anchor="_Toc211572190" w:history="1">
            <w:r w:rsidRPr="00AF3A3B">
              <w:rPr>
                <w:rStyle w:val="Hyperlink"/>
                <w:noProof/>
              </w:rPr>
              <w:t>Project Overview</w:t>
            </w:r>
            <w:r>
              <w:rPr>
                <w:noProof/>
                <w:webHidden/>
              </w:rPr>
              <w:tab/>
            </w:r>
            <w:r>
              <w:rPr>
                <w:noProof/>
                <w:webHidden/>
              </w:rPr>
              <w:fldChar w:fldCharType="begin"/>
            </w:r>
            <w:r>
              <w:rPr>
                <w:noProof/>
                <w:webHidden/>
              </w:rPr>
              <w:instrText xml:space="preserve"> PAGEREF _Toc211572190 \h </w:instrText>
            </w:r>
            <w:r>
              <w:rPr>
                <w:noProof/>
                <w:webHidden/>
              </w:rPr>
            </w:r>
            <w:r>
              <w:rPr>
                <w:noProof/>
                <w:webHidden/>
              </w:rPr>
              <w:fldChar w:fldCharType="separate"/>
            </w:r>
            <w:r>
              <w:rPr>
                <w:noProof/>
                <w:webHidden/>
              </w:rPr>
              <w:t>3</w:t>
            </w:r>
            <w:r>
              <w:rPr>
                <w:noProof/>
                <w:webHidden/>
              </w:rPr>
              <w:fldChar w:fldCharType="end"/>
            </w:r>
          </w:hyperlink>
        </w:p>
        <w:p w14:paraId="276655EF" w14:textId="77777777" w:rsidR="00E47AC5" w:rsidRDefault="00E47AC5" w:rsidP="00E47AC5">
          <w:pPr>
            <w:pStyle w:val="TOC2"/>
            <w:tabs>
              <w:tab w:val="right" w:leader="dot" w:pos="9016"/>
            </w:tabs>
            <w:rPr>
              <w:noProof/>
            </w:rPr>
          </w:pPr>
          <w:hyperlink w:anchor="_Toc211572191" w:history="1">
            <w:r w:rsidRPr="00AF3A3B">
              <w:rPr>
                <w:rStyle w:val="Hyperlink"/>
                <w:noProof/>
              </w:rPr>
              <w:t>Methodology</w:t>
            </w:r>
            <w:r>
              <w:rPr>
                <w:noProof/>
                <w:webHidden/>
              </w:rPr>
              <w:tab/>
            </w:r>
            <w:r>
              <w:rPr>
                <w:noProof/>
                <w:webHidden/>
              </w:rPr>
              <w:fldChar w:fldCharType="begin"/>
            </w:r>
            <w:r>
              <w:rPr>
                <w:noProof/>
                <w:webHidden/>
              </w:rPr>
              <w:instrText xml:space="preserve"> PAGEREF _Toc211572191 \h </w:instrText>
            </w:r>
            <w:r>
              <w:rPr>
                <w:noProof/>
                <w:webHidden/>
              </w:rPr>
            </w:r>
            <w:r>
              <w:rPr>
                <w:noProof/>
                <w:webHidden/>
              </w:rPr>
              <w:fldChar w:fldCharType="separate"/>
            </w:r>
            <w:r>
              <w:rPr>
                <w:noProof/>
                <w:webHidden/>
              </w:rPr>
              <w:t>4</w:t>
            </w:r>
            <w:r>
              <w:rPr>
                <w:noProof/>
                <w:webHidden/>
              </w:rPr>
              <w:fldChar w:fldCharType="end"/>
            </w:r>
          </w:hyperlink>
        </w:p>
        <w:p w14:paraId="1BFB72F0" w14:textId="77777777" w:rsidR="00E47AC5" w:rsidRDefault="00E47AC5" w:rsidP="00E47AC5">
          <w:pPr>
            <w:pStyle w:val="TOC2"/>
            <w:tabs>
              <w:tab w:val="right" w:leader="dot" w:pos="9016"/>
            </w:tabs>
            <w:rPr>
              <w:noProof/>
            </w:rPr>
          </w:pPr>
          <w:hyperlink w:anchor="_Toc211572192" w:history="1">
            <w:r w:rsidRPr="00AF3A3B">
              <w:rPr>
                <w:rStyle w:val="Hyperlink"/>
                <w:noProof/>
              </w:rPr>
              <w:t>Random Forest Ensemble Approach</w:t>
            </w:r>
            <w:r>
              <w:rPr>
                <w:noProof/>
                <w:webHidden/>
              </w:rPr>
              <w:tab/>
            </w:r>
            <w:r>
              <w:rPr>
                <w:noProof/>
                <w:webHidden/>
              </w:rPr>
              <w:fldChar w:fldCharType="begin"/>
            </w:r>
            <w:r>
              <w:rPr>
                <w:noProof/>
                <w:webHidden/>
              </w:rPr>
              <w:instrText xml:space="preserve"> PAGEREF _Toc211572192 \h </w:instrText>
            </w:r>
            <w:r>
              <w:rPr>
                <w:noProof/>
                <w:webHidden/>
              </w:rPr>
            </w:r>
            <w:r>
              <w:rPr>
                <w:noProof/>
                <w:webHidden/>
              </w:rPr>
              <w:fldChar w:fldCharType="separate"/>
            </w:r>
            <w:r>
              <w:rPr>
                <w:noProof/>
                <w:webHidden/>
              </w:rPr>
              <w:t>5</w:t>
            </w:r>
            <w:r>
              <w:rPr>
                <w:noProof/>
                <w:webHidden/>
              </w:rPr>
              <w:fldChar w:fldCharType="end"/>
            </w:r>
          </w:hyperlink>
        </w:p>
        <w:p w14:paraId="1875351C" w14:textId="77777777" w:rsidR="00E47AC5" w:rsidRDefault="00E47AC5" w:rsidP="00E47AC5">
          <w:pPr>
            <w:pStyle w:val="TOC2"/>
            <w:tabs>
              <w:tab w:val="right" w:leader="dot" w:pos="9016"/>
            </w:tabs>
            <w:rPr>
              <w:noProof/>
            </w:rPr>
          </w:pPr>
          <w:hyperlink w:anchor="_Toc211572193" w:history="1">
            <w:r w:rsidRPr="00AF3A3B">
              <w:rPr>
                <w:rStyle w:val="Hyperlink"/>
                <w:noProof/>
              </w:rPr>
              <w:t>Model Architecture</w:t>
            </w:r>
            <w:r>
              <w:rPr>
                <w:noProof/>
                <w:webHidden/>
              </w:rPr>
              <w:tab/>
            </w:r>
            <w:r>
              <w:rPr>
                <w:noProof/>
                <w:webHidden/>
              </w:rPr>
              <w:fldChar w:fldCharType="begin"/>
            </w:r>
            <w:r>
              <w:rPr>
                <w:noProof/>
                <w:webHidden/>
              </w:rPr>
              <w:instrText xml:space="preserve"> PAGEREF _Toc211572193 \h </w:instrText>
            </w:r>
            <w:r>
              <w:rPr>
                <w:noProof/>
                <w:webHidden/>
              </w:rPr>
            </w:r>
            <w:r>
              <w:rPr>
                <w:noProof/>
                <w:webHidden/>
              </w:rPr>
              <w:fldChar w:fldCharType="separate"/>
            </w:r>
            <w:r>
              <w:rPr>
                <w:noProof/>
                <w:webHidden/>
              </w:rPr>
              <w:t>5</w:t>
            </w:r>
            <w:r>
              <w:rPr>
                <w:noProof/>
                <w:webHidden/>
              </w:rPr>
              <w:fldChar w:fldCharType="end"/>
            </w:r>
          </w:hyperlink>
        </w:p>
        <w:p w14:paraId="6383376E" w14:textId="77777777" w:rsidR="00E47AC5" w:rsidRDefault="00E47AC5" w:rsidP="00E47AC5">
          <w:pPr>
            <w:pStyle w:val="TOC2"/>
            <w:tabs>
              <w:tab w:val="right" w:leader="dot" w:pos="9016"/>
            </w:tabs>
            <w:rPr>
              <w:noProof/>
            </w:rPr>
          </w:pPr>
          <w:hyperlink w:anchor="_Toc211572194" w:history="1">
            <w:r w:rsidRPr="00AF3A3B">
              <w:rPr>
                <w:rStyle w:val="Hyperlink"/>
                <w:noProof/>
              </w:rPr>
              <w:t>Data Loading and Preparation</w:t>
            </w:r>
            <w:r>
              <w:rPr>
                <w:noProof/>
                <w:webHidden/>
              </w:rPr>
              <w:tab/>
            </w:r>
            <w:r>
              <w:rPr>
                <w:noProof/>
                <w:webHidden/>
              </w:rPr>
              <w:fldChar w:fldCharType="begin"/>
            </w:r>
            <w:r>
              <w:rPr>
                <w:noProof/>
                <w:webHidden/>
              </w:rPr>
              <w:instrText xml:space="preserve"> PAGEREF _Toc211572194 \h </w:instrText>
            </w:r>
            <w:r>
              <w:rPr>
                <w:noProof/>
                <w:webHidden/>
              </w:rPr>
            </w:r>
            <w:r>
              <w:rPr>
                <w:noProof/>
                <w:webHidden/>
              </w:rPr>
              <w:fldChar w:fldCharType="separate"/>
            </w:r>
            <w:r>
              <w:rPr>
                <w:noProof/>
                <w:webHidden/>
              </w:rPr>
              <w:t>5</w:t>
            </w:r>
            <w:r>
              <w:rPr>
                <w:noProof/>
                <w:webHidden/>
              </w:rPr>
              <w:fldChar w:fldCharType="end"/>
            </w:r>
          </w:hyperlink>
        </w:p>
        <w:p w14:paraId="3BF26302" w14:textId="77777777" w:rsidR="00E47AC5" w:rsidRDefault="00E47AC5" w:rsidP="00E47AC5">
          <w:pPr>
            <w:pStyle w:val="TOC2"/>
            <w:tabs>
              <w:tab w:val="right" w:leader="dot" w:pos="9016"/>
            </w:tabs>
            <w:rPr>
              <w:noProof/>
            </w:rPr>
          </w:pPr>
          <w:hyperlink w:anchor="_Toc211572195" w:history="1">
            <w:r w:rsidRPr="00AF3A3B">
              <w:rPr>
                <w:rStyle w:val="Hyperlink"/>
                <w:noProof/>
              </w:rPr>
              <w:t>Data Transformation</w:t>
            </w:r>
            <w:r>
              <w:rPr>
                <w:noProof/>
                <w:webHidden/>
              </w:rPr>
              <w:tab/>
            </w:r>
            <w:r>
              <w:rPr>
                <w:noProof/>
                <w:webHidden/>
              </w:rPr>
              <w:fldChar w:fldCharType="begin"/>
            </w:r>
            <w:r>
              <w:rPr>
                <w:noProof/>
                <w:webHidden/>
              </w:rPr>
              <w:instrText xml:space="preserve"> PAGEREF _Toc211572195 \h </w:instrText>
            </w:r>
            <w:r>
              <w:rPr>
                <w:noProof/>
                <w:webHidden/>
              </w:rPr>
            </w:r>
            <w:r>
              <w:rPr>
                <w:noProof/>
                <w:webHidden/>
              </w:rPr>
              <w:fldChar w:fldCharType="separate"/>
            </w:r>
            <w:r>
              <w:rPr>
                <w:noProof/>
                <w:webHidden/>
              </w:rPr>
              <w:t>6</w:t>
            </w:r>
            <w:r>
              <w:rPr>
                <w:noProof/>
                <w:webHidden/>
              </w:rPr>
              <w:fldChar w:fldCharType="end"/>
            </w:r>
          </w:hyperlink>
        </w:p>
        <w:p w14:paraId="5CCD1AB8" w14:textId="77777777" w:rsidR="00E47AC5" w:rsidRDefault="00E47AC5" w:rsidP="00E47AC5">
          <w:pPr>
            <w:pStyle w:val="TOC2"/>
            <w:tabs>
              <w:tab w:val="right" w:leader="dot" w:pos="9016"/>
            </w:tabs>
            <w:rPr>
              <w:noProof/>
            </w:rPr>
          </w:pPr>
          <w:hyperlink w:anchor="_Toc211572196" w:history="1">
            <w:r w:rsidRPr="00AF3A3B">
              <w:rPr>
                <w:rStyle w:val="Hyperlink"/>
                <w:noProof/>
              </w:rPr>
              <w:t>Feature Engineering</w:t>
            </w:r>
            <w:r>
              <w:rPr>
                <w:noProof/>
                <w:webHidden/>
              </w:rPr>
              <w:tab/>
            </w:r>
            <w:r>
              <w:rPr>
                <w:noProof/>
                <w:webHidden/>
              </w:rPr>
              <w:fldChar w:fldCharType="begin"/>
            </w:r>
            <w:r>
              <w:rPr>
                <w:noProof/>
                <w:webHidden/>
              </w:rPr>
              <w:instrText xml:space="preserve"> PAGEREF _Toc211572196 \h </w:instrText>
            </w:r>
            <w:r>
              <w:rPr>
                <w:noProof/>
                <w:webHidden/>
              </w:rPr>
            </w:r>
            <w:r>
              <w:rPr>
                <w:noProof/>
                <w:webHidden/>
              </w:rPr>
              <w:fldChar w:fldCharType="separate"/>
            </w:r>
            <w:r>
              <w:rPr>
                <w:noProof/>
                <w:webHidden/>
              </w:rPr>
              <w:t>7</w:t>
            </w:r>
            <w:r>
              <w:rPr>
                <w:noProof/>
                <w:webHidden/>
              </w:rPr>
              <w:fldChar w:fldCharType="end"/>
            </w:r>
          </w:hyperlink>
        </w:p>
        <w:p w14:paraId="4386DA43" w14:textId="77777777" w:rsidR="00E47AC5" w:rsidRDefault="00E47AC5" w:rsidP="00E47AC5">
          <w:pPr>
            <w:pStyle w:val="TOC2"/>
            <w:tabs>
              <w:tab w:val="right" w:leader="dot" w:pos="9016"/>
            </w:tabs>
            <w:rPr>
              <w:noProof/>
            </w:rPr>
          </w:pPr>
          <w:hyperlink w:anchor="_Toc211572197" w:history="1">
            <w:r w:rsidRPr="00AF3A3B">
              <w:rPr>
                <w:rStyle w:val="Hyperlink"/>
                <w:noProof/>
              </w:rPr>
              <w:t>Model Fitting</w:t>
            </w:r>
            <w:r>
              <w:rPr>
                <w:noProof/>
                <w:webHidden/>
              </w:rPr>
              <w:tab/>
            </w:r>
            <w:r>
              <w:rPr>
                <w:noProof/>
                <w:webHidden/>
              </w:rPr>
              <w:fldChar w:fldCharType="begin"/>
            </w:r>
            <w:r>
              <w:rPr>
                <w:noProof/>
                <w:webHidden/>
              </w:rPr>
              <w:instrText xml:space="preserve"> PAGEREF _Toc211572197 \h </w:instrText>
            </w:r>
            <w:r>
              <w:rPr>
                <w:noProof/>
                <w:webHidden/>
              </w:rPr>
            </w:r>
            <w:r>
              <w:rPr>
                <w:noProof/>
                <w:webHidden/>
              </w:rPr>
              <w:fldChar w:fldCharType="separate"/>
            </w:r>
            <w:r>
              <w:rPr>
                <w:noProof/>
                <w:webHidden/>
              </w:rPr>
              <w:t>7</w:t>
            </w:r>
            <w:r>
              <w:rPr>
                <w:noProof/>
                <w:webHidden/>
              </w:rPr>
              <w:fldChar w:fldCharType="end"/>
            </w:r>
          </w:hyperlink>
        </w:p>
        <w:p w14:paraId="277018E1" w14:textId="77777777" w:rsidR="00E47AC5" w:rsidRDefault="00E47AC5" w:rsidP="00E47AC5">
          <w:pPr>
            <w:pStyle w:val="TOC2"/>
            <w:tabs>
              <w:tab w:val="right" w:leader="dot" w:pos="9016"/>
            </w:tabs>
            <w:rPr>
              <w:noProof/>
            </w:rPr>
          </w:pPr>
          <w:hyperlink w:anchor="_Toc211572198" w:history="1">
            <w:r w:rsidRPr="00AF3A3B">
              <w:rPr>
                <w:rStyle w:val="Hyperlink"/>
                <w:noProof/>
              </w:rPr>
              <w:t>Holdout Evaluation</w:t>
            </w:r>
            <w:r>
              <w:rPr>
                <w:noProof/>
                <w:webHidden/>
              </w:rPr>
              <w:tab/>
            </w:r>
            <w:r>
              <w:rPr>
                <w:noProof/>
                <w:webHidden/>
              </w:rPr>
              <w:fldChar w:fldCharType="begin"/>
            </w:r>
            <w:r>
              <w:rPr>
                <w:noProof/>
                <w:webHidden/>
              </w:rPr>
              <w:instrText xml:space="preserve"> PAGEREF _Toc211572198 \h </w:instrText>
            </w:r>
            <w:r>
              <w:rPr>
                <w:noProof/>
                <w:webHidden/>
              </w:rPr>
            </w:r>
            <w:r>
              <w:rPr>
                <w:noProof/>
                <w:webHidden/>
              </w:rPr>
              <w:fldChar w:fldCharType="separate"/>
            </w:r>
            <w:r>
              <w:rPr>
                <w:noProof/>
                <w:webHidden/>
              </w:rPr>
              <w:t>8</w:t>
            </w:r>
            <w:r>
              <w:rPr>
                <w:noProof/>
                <w:webHidden/>
              </w:rPr>
              <w:fldChar w:fldCharType="end"/>
            </w:r>
          </w:hyperlink>
        </w:p>
        <w:p w14:paraId="12772FBB" w14:textId="77777777" w:rsidR="00E47AC5" w:rsidRDefault="00E47AC5" w:rsidP="00E47AC5">
          <w:pPr>
            <w:pStyle w:val="TOC2"/>
            <w:tabs>
              <w:tab w:val="right" w:leader="dot" w:pos="9016"/>
            </w:tabs>
            <w:rPr>
              <w:noProof/>
            </w:rPr>
          </w:pPr>
          <w:hyperlink w:anchor="_Toc211572199" w:history="1">
            <w:r w:rsidRPr="00AF3A3B">
              <w:rPr>
                <w:rStyle w:val="Hyperlink"/>
                <w:noProof/>
              </w:rPr>
              <w:t>Full-Fit Forecasting</w:t>
            </w:r>
            <w:r>
              <w:rPr>
                <w:noProof/>
                <w:webHidden/>
              </w:rPr>
              <w:tab/>
            </w:r>
            <w:r>
              <w:rPr>
                <w:noProof/>
                <w:webHidden/>
              </w:rPr>
              <w:fldChar w:fldCharType="begin"/>
            </w:r>
            <w:r>
              <w:rPr>
                <w:noProof/>
                <w:webHidden/>
              </w:rPr>
              <w:instrText xml:space="preserve"> PAGEREF _Toc211572199 \h </w:instrText>
            </w:r>
            <w:r>
              <w:rPr>
                <w:noProof/>
                <w:webHidden/>
              </w:rPr>
            </w:r>
            <w:r>
              <w:rPr>
                <w:noProof/>
                <w:webHidden/>
              </w:rPr>
              <w:fldChar w:fldCharType="separate"/>
            </w:r>
            <w:r>
              <w:rPr>
                <w:noProof/>
                <w:webHidden/>
              </w:rPr>
              <w:t>9</w:t>
            </w:r>
            <w:r>
              <w:rPr>
                <w:noProof/>
                <w:webHidden/>
              </w:rPr>
              <w:fldChar w:fldCharType="end"/>
            </w:r>
          </w:hyperlink>
        </w:p>
        <w:p w14:paraId="016ED10F" w14:textId="77777777" w:rsidR="00E47AC5" w:rsidRDefault="00E47AC5" w:rsidP="00E47AC5">
          <w:pPr>
            <w:pStyle w:val="TOC2"/>
            <w:tabs>
              <w:tab w:val="right" w:leader="dot" w:pos="9016"/>
            </w:tabs>
            <w:rPr>
              <w:noProof/>
            </w:rPr>
          </w:pPr>
          <w:hyperlink w:anchor="_Toc211572200" w:history="1">
            <w:r w:rsidRPr="00AF3A3B">
              <w:rPr>
                <w:rStyle w:val="Hyperlink"/>
                <w:noProof/>
              </w:rPr>
              <w:t>Results and Analysis</w:t>
            </w:r>
            <w:r>
              <w:rPr>
                <w:noProof/>
                <w:webHidden/>
              </w:rPr>
              <w:tab/>
            </w:r>
            <w:r>
              <w:rPr>
                <w:noProof/>
                <w:webHidden/>
              </w:rPr>
              <w:fldChar w:fldCharType="begin"/>
            </w:r>
            <w:r>
              <w:rPr>
                <w:noProof/>
                <w:webHidden/>
              </w:rPr>
              <w:instrText xml:space="preserve"> PAGEREF _Toc211572200 \h </w:instrText>
            </w:r>
            <w:r>
              <w:rPr>
                <w:noProof/>
                <w:webHidden/>
              </w:rPr>
            </w:r>
            <w:r>
              <w:rPr>
                <w:noProof/>
                <w:webHidden/>
              </w:rPr>
              <w:fldChar w:fldCharType="separate"/>
            </w:r>
            <w:r>
              <w:rPr>
                <w:noProof/>
                <w:webHidden/>
              </w:rPr>
              <w:t>10</w:t>
            </w:r>
            <w:r>
              <w:rPr>
                <w:noProof/>
                <w:webHidden/>
              </w:rPr>
              <w:fldChar w:fldCharType="end"/>
            </w:r>
          </w:hyperlink>
        </w:p>
        <w:p w14:paraId="1356E1CD" w14:textId="77777777" w:rsidR="00E47AC5" w:rsidRDefault="00E47AC5" w:rsidP="00E47AC5">
          <w:pPr>
            <w:pStyle w:val="TOC2"/>
            <w:tabs>
              <w:tab w:val="right" w:leader="dot" w:pos="9016"/>
            </w:tabs>
            <w:rPr>
              <w:noProof/>
            </w:rPr>
          </w:pPr>
          <w:hyperlink w:anchor="_Toc211572201" w:history="1">
            <w:r w:rsidRPr="00AF3A3B">
              <w:rPr>
                <w:rStyle w:val="Hyperlink"/>
                <w:noProof/>
              </w:rPr>
              <w:t>Model Evaluation</w:t>
            </w:r>
            <w:r>
              <w:rPr>
                <w:noProof/>
                <w:webHidden/>
              </w:rPr>
              <w:tab/>
            </w:r>
            <w:r>
              <w:rPr>
                <w:noProof/>
                <w:webHidden/>
              </w:rPr>
              <w:fldChar w:fldCharType="begin"/>
            </w:r>
            <w:r>
              <w:rPr>
                <w:noProof/>
                <w:webHidden/>
              </w:rPr>
              <w:instrText xml:space="preserve"> PAGEREF _Toc211572201 \h </w:instrText>
            </w:r>
            <w:r>
              <w:rPr>
                <w:noProof/>
                <w:webHidden/>
              </w:rPr>
            </w:r>
            <w:r>
              <w:rPr>
                <w:noProof/>
                <w:webHidden/>
              </w:rPr>
              <w:fldChar w:fldCharType="separate"/>
            </w:r>
            <w:r>
              <w:rPr>
                <w:noProof/>
                <w:webHidden/>
              </w:rPr>
              <w:t>10</w:t>
            </w:r>
            <w:r>
              <w:rPr>
                <w:noProof/>
                <w:webHidden/>
              </w:rPr>
              <w:fldChar w:fldCharType="end"/>
            </w:r>
          </w:hyperlink>
        </w:p>
        <w:p w14:paraId="0721358B" w14:textId="77777777" w:rsidR="00E47AC5" w:rsidRDefault="00E47AC5" w:rsidP="00E47AC5">
          <w:pPr>
            <w:pStyle w:val="TOC2"/>
            <w:tabs>
              <w:tab w:val="right" w:leader="dot" w:pos="9016"/>
            </w:tabs>
            <w:rPr>
              <w:noProof/>
            </w:rPr>
          </w:pPr>
          <w:hyperlink w:anchor="_Toc211572202" w:history="1">
            <w:r w:rsidRPr="00AF3A3B">
              <w:rPr>
                <w:rStyle w:val="Hyperlink"/>
                <w:noProof/>
              </w:rPr>
              <w:t>Recommendations</w:t>
            </w:r>
            <w:r>
              <w:rPr>
                <w:noProof/>
                <w:webHidden/>
              </w:rPr>
              <w:tab/>
            </w:r>
            <w:r>
              <w:rPr>
                <w:noProof/>
                <w:webHidden/>
              </w:rPr>
              <w:fldChar w:fldCharType="begin"/>
            </w:r>
            <w:r>
              <w:rPr>
                <w:noProof/>
                <w:webHidden/>
              </w:rPr>
              <w:instrText xml:space="preserve"> PAGEREF _Toc211572202 \h </w:instrText>
            </w:r>
            <w:r>
              <w:rPr>
                <w:noProof/>
                <w:webHidden/>
              </w:rPr>
            </w:r>
            <w:r>
              <w:rPr>
                <w:noProof/>
                <w:webHidden/>
              </w:rPr>
              <w:fldChar w:fldCharType="separate"/>
            </w:r>
            <w:r>
              <w:rPr>
                <w:noProof/>
                <w:webHidden/>
              </w:rPr>
              <w:t>10</w:t>
            </w:r>
            <w:r>
              <w:rPr>
                <w:noProof/>
                <w:webHidden/>
              </w:rPr>
              <w:fldChar w:fldCharType="end"/>
            </w:r>
          </w:hyperlink>
        </w:p>
        <w:p w14:paraId="200FB9BA" w14:textId="77777777" w:rsidR="00E47AC5" w:rsidRDefault="00E47AC5" w:rsidP="00E47AC5">
          <w:pPr>
            <w:pStyle w:val="TOC2"/>
            <w:tabs>
              <w:tab w:val="right" w:leader="dot" w:pos="9016"/>
            </w:tabs>
            <w:rPr>
              <w:noProof/>
            </w:rPr>
          </w:pPr>
          <w:hyperlink w:anchor="_Toc211572203" w:history="1">
            <w:r w:rsidRPr="00AF3A3B">
              <w:rPr>
                <w:rStyle w:val="Hyperlink"/>
                <w:noProof/>
              </w:rPr>
              <w:t>Conclusion</w:t>
            </w:r>
            <w:r>
              <w:rPr>
                <w:noProof/>
                <w:webHidden/>
              </w:rPr>
              <w:tab/>
            </w:r>
            <w:r>
              <w:rPr>
                <w:noProof/>
                <w:webHidden/>
              </w:rPr>
              <w:fldChar w:fldCharType="begin"/>
            </w:r>
            <w:r>
              <w:rPr>
                <w:noProof/>
                <w:webHidden/>
              </w:rPr>
              <w:instrText xml:space="preserve"> PAGEREF _Toc211572203 \h </w:instrText>
            </w:r>
            <w:r>
              <w:rPr>
                <w:noProof/>
                <w:webHidden/>
              </w:rPr>
            </w:r>
            <w:r>
              <w:rPr>
                <w:noProof/>
                <w:webHidden/>
              </w:rPr>
              <w:fldChar w:fldCharType="separate"/>
            </w:r>
            <w:r>
              <w:rPr>
                <w:noProof/>
                <w:webHidden/>
              </w:rPr>
              <w:t>11</w:t>
            </w:r>
            <w:r>
              <w:rPr>
                <w:noProof/>
                <w:webHidden/>
              </w:rPr>
              <w:fldChar w:fldCharType="end"/>
            </w:r>
          </w:hyperlink>
        </w:p>
        <w:p w14:paraId="1654D473" w14:textId="77777777" w:rsidR="00E47AC5" w:rsidRDefault="00E47AC5" w:rsidP="00E47AC5">
          <w:r>
            <w:rPr>
              <w:b/>
              <w:bCs/>
              <w:noProof/>
            </w:rPr>
            <w:fldChar w:fldCharType="end"/>
          </w:r>
        </w:p>
      </w:sdtContent>
    </w:sdt>
    <w:p w14:paraId="4F6700A1" w14:textId="77777777" w:rsidR="00E47AC5" w:rsidRDefault="00E47AC5" w:rsidP="00E47AC5"/>
    <w:p w14:paraId="3D8FEF33" w14:textId="77777777" w:rsidR="00E47AC5" w:rsidRDefault="00E47AC5" w:rsidP="00E47AC5"/>
    <w:p w14:paraId="55D85D6E" w14:textId="77777777" w:rsidR="00E47AC5" w:rsidRDefault="00E47AC5" w:rsidP="00E47AC5"/>
    <w:p w14:paraId="68851FFF" w14:textId="77777777" w:rsidR="00E47AC5" w:rsidRDefault="00E47AC5" w:rsidP="00E47AC5"/>
    <w:p w14:paraId="56296E13" w14:textId="77777777" w:rsidR="00E47AC5" w:rsidRDefault="00E47AC5" w:rsidP="00E47AC5"/>
    <w:p w14:paraId="0E70B316" w14:textId="77777777" w:rsidR="00E47AC5" w:rsidRDefault="00E47AC5" w:rsidP="00E47AC5"/>
    <w:p w14:paraId="149300DA" w14:textId="77777777" w:rsidR="00E47AC5" w:rsidRDefault="00E47AC5" w:rsidP="00E47AC5"/>
    <w:p w14:paraId="669464F7" w14:textId="77777777" w:rsidR="00E47AC5" w:rsidRDefault="00E47AC5" w:rsidP="00E47AC5"/>
    <w:p w14:paraId="65F2334A" w14:textId="77777777" w:rsidR="00E47AC5" w:rsidRDefault="00E47AC5" w:rsidP="00E47AC5"/>
    <w:p w14:paraId="17A69CBD" w14:textId="77777777" w:rsidR="00E47AC5" w:rsidRDefault="00E47AC5" w:rsidP="00E47AC5"/>
    <w:p w14:paraId="6DD7C5FD" w14:textId="77777777" w:rsidR="00E47AC5" w:rsidRDefault="00E47AC5" w:rsidP="00E47AC5"/>
    <w:p w14:paraId="09D3781E" w14:textId="77777777" w:rsidR="00E47AC5" w:rsidRDefault="00E47AC5" w:rsidP="00E47AC5"/>
    <w:p w14:paraId="10B3DE75" w14:textId="77777777" w:rsidR="00E47AC5" w:rsidRDefault="00E47AC5" w:rsidP="00E47AC5"/>
    <w:p w14:paraId="5F69F3E3" w14:textId="77777777" w:rsidR="00E47AC5" w:rsidRDefault="00E47AC5" w:rsidP="00E47AC5"/>
    <w:p w14:paraId="7EBE2CF1" w14:textId="77777777" w:rsidR="00E47AC5" w:rsidRDefault="00E47AC5" w:rsidP="00E47AC5"/>
    <w:p w14:paraId="60CF25D1" w14:textId="77777777" w:rsidR="00E47AC5" w:rsidRDefault="00E47AC5" w:rsidP="00E47AC5"/>
    <w:p w14:paraId="05EA9DF8" w14:textId="77777777" w:rsidR="00E47AC5" w:rsidRDefault="00E47AC5" w:rsidP="00E47AC5"/>
    <w:p w14:paraId="14BADACF" w14:textId="77777777" w:rsidR="00E47AC5" w:rsidRDefault="00E47AC5" w:rsidP="00E47AC5"/>
    <w:p w14:paraId="5F68F503" w14:textId="77777777" w:rsidR="00E47AC5" w:rsidRDefault="00E47AC5" w:rsidP="00E47AC5"/>
    <w:p w14:paraId="588C6EAC" w14:textId="77777777" w:rsidR="00E47AC5" w:rsidRPr="00460F9D" w:rsidRDefault="00E47AC5" w:rsidP="00E47AC5">
      <w:pPr>
        <w:pStyle w:val="Heading2"/>
      </w:pPr>
      <w:bookmarkStart w:id="776" w:name="_Toc211572189"/>
      <w:bookmarkStart w:id="777" w:name="_Toc211587384"/>
      <w:bookmarkStart w:id="778" w:name="_Toc211595400"/>
      <w:r w:rsidRPr="00460F9D">
        <w:t>Executive Summary</w:t>
      </w:r>
      <w:bookmarkEnd w:id="776"/>
      <w:bookmarkEnd w:id="777"/>
      <w:bookmarkEnd w:id="778"/>
    </w:p>
    <w:p w14:paraId="1E7E9C9F" w14:textId="77777777" w:rsidR="00E47AC5" w:rsidRDefault="00E47AC5" w:rsidP="00E47AC5">
      <w:r w:rsidRPr="00375C64">
        <w:t>This project uses a Random Forest Regression to predict the number of monthly visitors that travels into New Zealand. The model successfully captures long term seasonal patterns of tourism as well as short term fluctuations by using state-of-the art ensemble learning techniques. Based upon historical data from the Ministry of Business, Innovation and Employment (MBIE), it provides accurate predictions over three months</w:t>
      </w:r>
      <w:r>
        <w:t>.</w:t>
      </w:r>
    </w:p>
    <w:p w14:paraId="7A4B34F5" w14:textId="77777777" w:rsidR="00E47AC5" w:rsidRDefault="00E47AC5" w:rsidP="00E47AC5">
      <w:pPr>
        <w:pStyle w:val="Heading2"/>
      </w:pPr>
    </w:p>
    <w:p w14:paraId="323B99DC" w14:textId="77777777" w:rsidR="00E47AC5" w:rsidRDefault="00E47AC5" w:rsidP="00E47AC5">
      <w:pPr>
        <w:pStyle w:val="Heading2"/>
      </w:pPr>
    </w:p>
    <w:p w14:paraId="338A5454" w14:textId="77777777" w:rsidR="00E47AC5" w:rsidRDefault="00E47AC5" w:rsidP="00E47AC5">
      <w:pPr>
        <w:pStyle w:val="Heading2"/>
      </w:pPr>
    </w:p>
    <w:p w14:paraId="5CD1F853" w14:textId="77777777" w:rsidR="00E47AC5" w:rsidRDefault="00E47AC5" w:rsidP="00E47AC5">
      <w:pPr>
        <w:pStyle w:val="Heading2"/>
      </w:pPr>
    </w:p>
    <w:p w14:paraId="7E3071DF" w14:textId="77777777" w:rsidR="00E47AC5" w:rsidRDefault="00E47AC5" w:rsidP="00E47AC5">
      <w:pPr>
        <w:pStyle w:val="Heading2"/>
      </w:pPr>
    </w:p>
    <w:p w14:paraId="238D8388" w14:textId="77777777" w:rsidR="00E47AC5" w:rsidRDefault="00E47AC5" w:rsidP="00E47AC5">
      <w:pPr>
        <w:pStyle w:val="Heading2"/>
      </w:pPr>
    </w:p>
    <w:p w14:paraId="06FBB447" w14:textId="77777777" w:rsidR="00E47AC5" w:rsidRDefault="00E47AC5" w:rsidP="00E47AC5">
      <w:pPr>
        <w:pStyle w:val="Heading2"/>
      </w:pPr>
    </w:p>
    <w:p w14:paraId="013FC04B" w14:textId="77777777" w:rsidR="00E47AC5" w:rsidRDefault="00E47AC5" w:rsidP="00E47AC5">
      <w:pPr>
        <w:pStyle w:val="Heading2"/>
      </w:pPr>
    </w:p>
    <w:p w14:paraId="05C0AF14" w14:textId="77777777" w:rsidR="00E47AC5" w:rsidRDefault="00E47AC5" w:rsidP="00E47AC5"/>
    <w:p w14:paraId="4C093DBA" w14:textId="77777777" w:rsidR="00E47AC5" w:rsidRPr="001F10FD" w:rsidRDefault="00E47AC5" w:rsidP="00E47AC5"/>
    <w:p w14:paraId="1991D508" w14:textId="77777777" w:rsidR="00E47AC5" w:rsidRDefault="00E47AC5" w:rsidP="00E47AC5">
      <w:pPr>
        <w:pStyle w:val="Heading2"/>
        <w:rPr>
          <w:rStyle w:val="Strong"/>
          <w:b w:val="0"/>
          <w:bCs w:val="0"/>
        </w:rPr>
      </w:pPr>
      <w:r>
        <w:br/>
      </w:r>
      <w:bookmarkStart w:id="779" w:name="_Toc211572190"/>
    </w:p>
    <w:p w14:paraId="4F744E12" w14:textId="77777777" w:rsidR="002E4614" w:rsidRPr="002E4614" w:rsidRDefault="002E4614" w:rsidP="002E4614">
      <w:pPr>
        <w:rPr>
          <w:lang w:eastAsia="en-US"/>
        </w:rPr>
      </w:pPr>
    </w:p>
    <w:p w14:paraId="0AA660F0" w14:textId="77777777" w:rsidR="00E47AC5" w:rsidRDefault="00E47AC5" w:rsidP="00E47AC5">
      <w:pPr>
        <w:pStyle w:val="Heading2"/>
        <w:rPr>
          <w:rStyle w:val="Strong"/>
          <w:b w:val="0"/>
          <w:bCs w:val="0"/>
        </w:rPr>
      </w:pPr>
    </w:p>
    <w:p w14:paraId="2BE1802D" w14:textId="77777777" w:rsidR="00E47AC5" w:rsidRDefault="00E47AC5" w:rsidP="00E47AC5">
      <w:pPr>
        <w:pStyle w:val="Heading2"/>
        <w:rPr>
          <w:rStyle w:val="Strong"/>
          <w:b w:val="0"/>
          <w:bCs w:val="0"/>
        </w:rPr>
      </w:pPr>
    </w:p>
    <w:p w14:paraId="04FEFF8A" w14:textId="77777777" w:rsidR="00E47AC5" w:rsidRDefault="00E47AC5" w:rsidP="00E47AC5">
      <w:pPr>
        <w:pStyle w:val="Heading2"/>
        <w:rPr>
          <w:rStyle w:val="Strong"/>
          <w:b w:val="0"/>
          <w:bCs w:val="0"/>
        </w:rPr>
      </w:pPr>
    </w:p>
    <w:p w14:paraId="459E05A8" w14:textId="77777777" w:rsidR="00E47AC5" w:rsidRDefault="00E47AC5" w:rsidP="00E47AC5">
      <w:pPr>
        <w:pStyle w:val="Heading2"/>
        <w:rPr>
          <w:rStyle w:val="Strong"/>
          <w:b w:val="0"/>
          <w:bCs w:val="0"/>
        </w:rPr>
      </w:pPr>
    </w:p>
    <w:p w14:paraId="5A4BE488" w14:textId="77777777" w:rsidR="00E47AC5" w:rsidRDefault="00E47AC5" w:rsidP="00E47AC5"/>
    <w:p w14:paraId="2C8B21D4" w14:textId="77777777" w:rsidR="00E47AC5" w:rsidRDefault="00E47AC5" w:rsidP="00E47AC5"/>
    <w:p w14:paraId="709D957C" w14:textId="77777777" w:rsidR="00E47AC5" w:rsidRDefault="00E47AC5" w:rsidP="00E47AC5">
      <w:pPr>
        <w:pStyle w:val="Heading2"/>
        <w:rPr>
          <w:rStyle w:val="Strong"/>
          <w:b w:val="0"/>
          <w:bCs w:val="0"/>
        </w:rPr>
      </w:pPr>
    </w:p>
    <w:p w14:paraId="687C9D39" w14:textId="77777777" w:rsidR="00E47AC5" w:rsidRPr="00704716" w:rsidRDefault="00E47AC5" w:rsidP="00E47AC5"/>
    <w:p w14:paraId="0FA87232" w14:textId="77777777" w:rsidR="00E47AC5" w:rsidRDefault="00E47AC5" w:rsidP="00E47AC5">
      <w:pPr>
        <w:pStyle w:val="Heading2"/>
        <w:rPr>
          <w:rStyle w:val="Strong"/>
          <w:b w:val="0"/>
          <w:bCs w:val="0"/>
        </w:rPr>
      </w:pPr>
    </w:p>
    <w:p w14:paraId="4C319D83" w14:textId="77777777" w:rsidR="00E47AC5" w:rsidRPr="002E4614" w:rsidRDefault="00E47AC5" w:rsidP="00E47AC5">
      <w:pPr>
        <w:pStyle w:val="Heading2"/>
        <w:rPr>
          <w:b/>
          <w:bCs/>
        </w:rPr>
      </w:pPr>
      <w:bookmarkStart w:id="780" w:name="_Toc211587385"/>
      <w:bookmarkStart w:id="781" w:name="_Toc211595401"/>
      <w:r w:rsidRPr="002E4614">
        <w:rPr>
          <w:rStyle w:val="Strong"/>
          <w:b w:val="0"/>
          <w:bCs w:val="0"/>
        </w:rPr>
        <w:t>Project Overview</w:t>
      </w:r>
      <w:bookmarkEnd w:id="779"/>
      <w:bookmarkEnd w:id="780"/>
      <w:bookmarkEnd w:id="781"/>
    </w:p>
    <w:p w14:paraId="26749105" w14:textId="77777777" w:rsidR="00E47AC5" w:rsidRPr="000748B8" w:rsidRDefault="00E47AC5" w:rsidP="00E47AC5">
      <w:pPr>
        <w:pStyle w:val="NormalWeb"/>
      </w:pPr>
      <w:r>
        <w:t xml:space="preserve">The objective of this model is to design a data-driven forecasting solution that predicts visitor arrivals with high </w:t>
      </w:r>
      <w:proofErr w:type="spellStart"/>
      <w:r>
        <w:t>reliability.The</w:t>
      </w:r>
      <w:proofErr w:type="spellEnd"/>
      <w:r>
        <w:t xml:space="preserve"> model applies Random Forest algorithms to time-series data, combining lag-based predictors and seasonal month indicators to forecast future visitor trends. The focus is on capturing pre- and post-pandemic arrival dynamics while ensuring stability against noisy fluctuations.</w:t>
      </w:r>
    </w:p>
    <w:p w14:paraId="60EC2BE8" w14:textId="77777777" w:rsidR="00E47AC5" w:rsidRPr="00BC45D7" w:rsidRDefault="00E47AC5" w:rsidP="00E47AC5">
      <w:pPr>
        <w:jc w:val="both"/>
        <w:rPr>
          <w:rFonts w:ascii="Times New Roman" w:hAnsi="Times New Roman" w:cs="Times New Roman"/>
          <w:sz w:val="24"/>
          <w:szCs w:val="24"/>
        </w:rPr>
      </w:pPr>
      <w:r w:rsidRPr="000748B8">
        <w:rPr>
          <w:rFonts w:ascii="Times New Roman" w:hAnsi="Times New Roman" w:cs="Times New Roman"/>
          <w:b/>
          <w:bCs/>
          <w:sz w:val="24"/>
          <w:szCs w:val="24"/>
        </w:rPr>
        <w:t>Data Source:</w:t>
      </w:r>
      <w:r w:rsidRPr="000748B8">
        <w:rPr>
          <w:rFonts w:ascii="Times New Roman" w:hAnsi="Times New Roman" w:cs="Times New Roman"/>
          <w:sz w:val="24"/>
          <w:szCs w:val="24"/>
        </w:rPr>
        <w:t xml:space="preserve"> Ministry of Business, Innovation and Employment (MBIE) tourism arrivals dataset.</w:t>
      </w:r>
    </w:p>
    <w:p w14:paraId="5F5D3ADF" w14:textId="77777777" w:rsidR="00E47AC5" w:rsidRPr="000748B8" w:rsidRDefault="00E47AC5" w:rsidP="00E47AC5">
      <w:pPr>
        <w:jc w:val="both"/>
        <w:rPr>
          <w:rFonts w:ascii="Times New Roman" w:hAnsi="Times New Roman" w:cs="Times New Roman"/>
          <w:sz w:val="24"/>
          <w:szCs w:val="24"/>
        </w:rPr>
      </w:pPr>
    </w:p>
    <w:p w14:paraId="16A863D1" w14:textId="77777777" w:rsidR="00E47AC5" w:rsidRPr="000748B8" w:rsidRDefault="00E47AC5" w:rsidP="00E47AC5">
      <w:pPr>
        <w:jc w:val="both"/>
        <w:rPr>
          <w:rFonts w:ascii="Times New Roman" w:hAnsi="Times New Roman" w:cs="Times New Roman"/>
          <w:sz w:val="24"/>
          <w:szCs w:val="24"/>
        </w:rPr>
      </w:pPr>
      <w:r w:rsidRPr="000748B8">
        <w:rPr>
          <w:rFonts w:ascii="Times New Roman" w:hAnsi="Times New Roman" w:cs="Times New Roman"/>
          <w:b/>
          <w:bCs/>
          <w:sz w:val="24"/>
          <w:szCs w:val="24"/>
        </w:rPr>
        <w:t>Time Period:</w:t>
      </w:r>
      <w:r w:rsidRPr="000748B8">
        <w:rPr>
          <w:rFonts w:ascii="Times New Roman" w:hAnsi="Times New Roman" w:cs="Times New Roman"/>
          <w:sz w:val="24"/>
          <w:szCs w:val="24"/>
        </w:rPr>
        <w:t xml:space="preserve"> 1997–2025 (monthly data).</w:t>
      </w:r>
    </w:p>
    <w:p w14:paraId="550A047E" w14:textId="77777777" w:rsidR="00E47AC5" w:rsidRDefault="00E47AC5" w:rsidP="00E47AC5"/>
    <w:p w14:paraId="7C5B3F1F" w14:textId="77777777" w:rsidR="00E47AC5" w:rsidRDefault="00E47AC5" w:rsidP="00E47AC5"/>
    <w:p w14:paraId="539170F0" w14:textId="77777777" w:rsidR="00E47AC5" w:rsidRDefault="00E47AC5" w:rsidP="00E47AC5"/>
    <w:p w14:paraId="0DA67797" w14:textId="77777777" w:rsidR="00E47AC5" w:rsidRDefault="00E47AC5" w:rsidP="00E47AC5"/>
    <w:p w14:paraId="46468B83" w14:textId="77777777" w:rsidR="00E47AC5" w:rsidRDefault="00E47AC5" w:rsidP="00E47AC5"/>
    <w:p w14:paraId="1B62E826" w14:textId="77777777" w:rsidR="00E47AC5" w:rsidRDefault="00E47AC5" w:rsidP="00E47AC5"/>
    <w:p w14:paraId="3C70BF30" w14:textId="77777777" w:rsidR="00E47AC5" w:rsidRDefault="00E47AC5" w:rsidP="00E47AC5"/>
    <w:p w14:paraId="4C6375EB" w14:textId="77777777" w:rsidR="00E47AC5" w:rsidRDefault="00E47AC5" w:rsidP="00E47AC5"/>
    <w:p w14:paraId="1EAF9E47" w14:textId="77777777" w:rsidR="00E47AC5" w:rsidRDefault="00E47AC5" w:rsidP="00E47AC5"/>
    <w:p w14:paraId="5257BE77" w14:textId="77777777" w:rsidR="00E47AC5" w:rsidRDefault="00E47AC5" w:rsidP="00E47AC5"/>
    <w:p w14:paraId="0B32CFAC" w14:textId="77777777" w:rsidR="00E47AC5" w:rsidRDefault="00E47AC5" w:rsidP="00E47AC5"/>
    <w:p w14:paraId="3755B74D" w14:textId="77777777" w:rsidR="00E47AC5" w:rsidRDefault="00E47AC5" w:rsidP="00E47AC5"/>
    <w:p w14:paraId="6E65D931" w14:textId="77777777" w:rsidR="00E47AC5" w:rsidRDefault="00E47AC5" w:rsidP="00E47AC5"/>
    <w:p w14:paraId="544A0CEF" w14:textId="77777777" w:rsidR="00E47AC5" w:rsidRDefault="00E47AC5" w:rsidP="00E47AC5"/>
    <w:p w14:paraId="37DF0876" w14:textId="77777777" w:rsidR="00E47AC5" w:rsidRDefault="00E47AC5" w:rsidP="00E47AC5"/>
    <w:p w14:paraId="02547654" w14:textId="77777777" w:rsidR="00E47AC5" w:rsidRDefault="00E47AC5" w:rsidP="00E47AC5"/>
    <w:p w14:paraId="7D4C37B9" w14:textId="77777777" w:rsidR="00E47AC5" w:rsidRDefault="00E47AC5" w:rsidP="00E47AC5"/>
    <w:p w14:paraId="7002B1C9" w14:textId="77777777" w:rsidR="00E47AC5" w:rsidRDefault="00E47AC5" w:rsidP="00E47AC5"/>
    <w:p w14:paraId="326B6D6C" w14:textId="77777777" w:rsidR="00E47AC5" w:rsidRDefault="00E47AC5" w:rsidP="00E47AC5"/>
    <w:p w14:paraId="5E519662" w14:textId="77777777" w:rsidR="00E47AC5" w:rsidRDefault="00E47AC5" w:rsidP="00E47AC5"/>
    <w:p w14:paraId="7B0318BF" w14:textId="77777777" w:rsidR="00E47AC5" w:rsidRDefault="00E47AC5" w:rsidP="00E47AC5"/>
    <w:p w14:paraId="40D94DD9" w14:textId="77777777" w:rsidR="00E47AC5" w:rsidRDefault="00E47AC5" w:rsidP="00E47AC5"/>
    <w:p w14:paraId="6B8C5E6A" w14:textId="77777777" w:rsidR="00E47AC5" w:rsidRDefault="00E47AC5" w:rsidP="00E47AC5"/>
    <w:p w14:paraId="030EE785" w14:textId="77777777" w:rsidR="00E47AC5" w:rsidRDefault="00E47AC5" w:rsidP="00E47AC5"/>
    <w:p w14:paraId="6DD49914" w14:textId="77777777" w:rsidR="00E47AC5" w:rsidRDefault="00E47AC5" w:rsidP="00E47AC5"/>
    <w:p w14:paraId="10018437" w14:textId="77777777" w:rsidR="00E47AC5" w:rsidRDefault="00E47AC5" w:rsidP="00E47AC5"/>
    <w:p w14:paraId="2539E469" w14:textId="77777777" w:rsidR="00E47AC5" w:rsidRDefault="00E47AC5" w:rsidP="00E47AC5"/>
    <w:p w14:paraId="38FC4CFD" w14:textId="77777777" w:rsidR="00E47AC5" w:rsidRDefault="00E47AC5" w:rsidP="00E47AC5"/>
    <w:p w14:paraId="42224C45" w14:textId="77777777" w:rsidR="00E47AC5" w:rsidRDefault="00E47AC5" w:rsidP="00E47AC5"/>
    <w:p w14:paraId="38D4BC0C" w14:textId="77777777" w:rsidR="00E47AC5" w:rsidRDefault="00E47AC5" w:rsidP="00E47AC5"/>
    <w:p w14:paraId="543EEF0D" w14:textId="77777777" w:rsidR="00E47AC5" w:rsidRDefault="00E47AC5" w:rsidP="00E47AC5"/>
    <w:p w14:paraId="0D65A5A2" w14:textId="77777777" w:rsidR="00E47AC5" w:rsidRPr="002E4614" w:rsidRDefault="00E47AC5" w:rsidP="00E47AC5">
      <w:pPr>
        <w:pStyle w:val="Heading2"/>
        <w:rPr>
          <w:b/>
          <w:bCs/>
        </w:rPr>
      </w:pPr>
      <w:bookmarkStart w:id="782" w:name="_Toc211572191"/>
      <w:bookmarkStart w:id="783" w:name="_Toc211587386"/>
      <w:bookmarkStart w:id="784" w:name="_Toc211595402"/>
      <w:r w:rsidRPr="002E4614">
        <w:rPr>
          <w:rStyle w:val="Strong"/>
          <w:b w:val="0"/>
          <w:bCs w:val="0"/>
        </w:rPr>
        <w:t>Methodology</w:t>
      </w:r>
      <w:bookmarkEnd w:id="782"/>
      <w:bookmarkEnd w:id="783"/>
      <w:bookmarkEnd w:id="784"/>
    </w:p>
    <w:p w14:paraId="0F8FFE83" w14:textId="77777777" w:rsidR="00E47AC5" w:rsidRDefault="00E47AC5" w:rsidP="00E47AC5">
      <w:bookmarkStart w:id="785" w:name="_Toc211572192"/>
      <w:r w:rsidRPr="00375C64">
        <w:t xml:space="preserve">The forecasting model of Random Forest applies ensemble learning, combining multiple decision trees. This composite architecture is used to discourage overfitting, provide stabilization of predictions and reflect non-linear tourism </w:t>
      </w:r>
      <w:proofErr w:type="spellStart"/>
      <w:r w:rsidRPr="00375C64">
        <w:t>behavior</w:t>
      </w:r>
      <w:proofErr w:type="spellEnd"/>
      <w:r w:rsidRPr="00375C64">
        <w:t>. Random Forests adjust online for seasonality, regime shifts, or external disturbances such as travel bans</w:t>
      </w:r>
      <w:r>
        <w:t>.</w:t>
      </w:r>
    </w:p>
    <w:p w14:paraId="2223A615" w14:textId="77777777" w:rsidR="00E47AC5" w:rsidRPr="002E4614" w:rsidRDefault="00E47AC5" w:rsidP="00E47AC5">
      <w:pPr>
        <w:pStyle w:val="Heading2"/>
        <w:rPr>
          <w:b/>
          <w:bCs/>
        </w:rPr>
      </w:pPr>
      <w:bookmarkStart w:id="786" w:name="_Toc211587387"/>
      <w:bookmarkStart w:id="787" w:name="_Toc211595403"/>
      <w:r w:rsidRPr="002E4614">
        <w:rPr>
          <w:rStyle w:val="Strong"/>
          <w:b w:val="0"/>
          <w:bCs w:val="0"/>
        </w:rPr>
        <w:t>Random Forest Ensemble Approach</w:t>
      </w:r>
      <w:bookmarkEnd w:id="785"/>
      <w:bookmarkEnd w:id="786"/>
      <w:bookmarkEnd w:id="787"/>
    </w:p>
    <w:p w14:paraId="4CA739D6" w14:textId="77777777" w:rsidR="00E47AC5" w:rsidRPr="00E04F9F" w:rsidRDefault="00E47AC5" w:rsidP="00E47AC5">
      <w:pPr>
        <w:pStyle w:val="NormalWeb"/>
      </w:pPr>
      <w:r w:rsidRPr="00375C64">
        <w:t xml:space="preserve">The Random Forest algorithm consists of many uncorrelated decision trees that are trained on random subsets of the data. Each tree serves as a piece of prediction and the summation or averaging of these pieces is taken to be the ultimate prediction. This ensemble approach can provide better generalization and robustness, that are more particularly relevant in tourism prediction with possible noisy data. The model is built based on 500 estimators but to depth of at most 10, finding a good </w:t>
      </w:r>
      <w:proofErr w:type="spellStart"/>
      <w:r w:rsidRPr="00375C64">
        <w:t>tradeoff</w:t>
      </w:r>
      <w:proofErr w:type="spellEnd"/>
      <w:r w:rsidRPr="00375C64">
        <w:t xml:space="preserve"> between accuracy and computational cost.</w:t>
      </w:r>
      <w:r>
        <w:br/>
      </w:r>
      <w:r>
        <w:br/>
      </w:r>
      <w:r w:rsidRPr="00E04F9F">
        <w:rPr>
          <w:noProof/>
        </w:rPr>
        <w:drawing>
          <wp:inline distT="0" distB="0" distL="0" distR="0" wp14:anchorId="311E6B4F" wp14:editId="77078186">
            <wp:extent cx="5731510" cy="4067175"/>
            <wp:effectExtent l="0" t="0" r="2540" b="9525"/>
            <wp:docPr id="1606517881" name="Picture 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17881" name="Picture 2" descr="A computer screen shot of a program cod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067175"/>
                    </a:xfrm>
                    <a:prstGeom prst="rect">
                      <a:avLst/>
                    </a:prstGeom>
                    <a:noFill/>
                    <a:ln>
                      <a:noFill/>
                    </a:ln>
                  </pic:spPr>
                </pic:pic>
              </a:graphicData>
            </a:graphic>
          </wp:inline>
        </w:drawing>
      </w:r>
    </w:p>
    <w:p w14:paraId="4662A826" w14:textId="77777777" w:rsidR="00E47AC5" w:rsidRDefault="00E47AC5" w:rsidP="00E47AC5">
      <w:pPr>
        <w:pStyle w:val="NormalWeb"/>
      </w:pPr>
    </w:p>
    <w:p w14:paraId="51D998BD" w14:textId="77777777" w:rsidR="00E47AC5" w:rsidRDefault="00E47AC5" w:rsidP="00E47AC5"/>
    <w:p w14:paraId="23C569D2" w14:textId="77777777" w:rsidR="00E47AC5" w:rsidRDefault="00E47AC5" w:rsidP="00E47AC5"/>
    <w:p w14:paraId="67796AFD" w14:textId="77777777" w:rsidR="00E47AC5" w:rsidRDefault="00E47AC5" w:rsidP="00E47AC5"/>
    <w:p w14:paraId="380A539D" w14:textId="77777777" w:rsidR="00E47AC5" w:rsidRDefault="00E47AC5" w:rsidP="00E47AC5"/>
    <w:p w14:paraId="7F36707E" w14:textId="77777777" w:rsidR="00E47AC5" w:rsidRDefault="00E47AC5" w:rsidP="00E47AC5"/>
    <w:p w14:paraId="66869665" w14:textId="77777777" w:rsidR="00E47AC5" w:rsidRDefault="00E47AC5" w:rsidP="00E47AC5">
      <w:pPr>
        <w:pStyle w:val="Heading2"/>
        <w:rPr>
          <w:rStyle w:val="Strong"/>
          <w:b w:val="0"/>
          <w:bCs w:val="0"/>
        </w:rPr>
      </w:pPr>
      <w:bookmarkStart w:id="788" w:name="_Toc211572193"/>
    </w:p>
    <w:p w14:paraId="54448E03" w14:textId="77777777" w:rsidR="00E47AC5" w:rsidRPr="002E4614" w:rsidRDefault="00E47AC5" w:rsidP="00E47AC5">
      <w:pPr>
        <w:pStyle w:val="Heading2"/>
      </w:pPr>
      <w:bookmarkStart w:id="789" w:name="_Toc211587388"/>
      <w:bookmarkStart w:id="790" w:name="_Toc211595404"/>
      <w:r w:rsidRPr="002E4614">
        <w:rPr>
          <w:rStyle w:val="Strong"/>
          <w:b w:val="0"/>
          <w:bCs w:val="0"/>
        </w:rPr>
        <w:t>Model Architecture</w:t>
      </w:r>
      <w:bookmarkEnd w:id="788"/>
      <w:bookmarkEnd w:id="789"/>
      <w:bookmarkEnd w:id="790"/>
    </w:p>
    <w:p w14:paraId="6508E374" w14:textId="77777777" w:rsidR="00E47AC5" w:rsidRPr="002E4614" w:rsidRDefault="00E47AC5" w:rsidP="00E47AC5"/>
    <w:p w14:paraId="210AB53B" w14:textId="77777777" w:rsidR="00E47AC5" w:rsidRPr="002E4614" w:rsidRDefault="00E47AC5" w:rsidP="00E47AC5">
      <w:pPr>
        <w:pStyle w:val="Heading2"/>
      </w:pPr>
      <w:bookmarkStart w:id="791" w:name="_Toc211572194"/>
      <w:bookmarkStart w:id="792" w:name="_Toc211587389"/>
      <w:bookmarkStart w:id="793" w:name="_Toc211595405"/>
      <w:r w:rsidRPr="002E4614">
        <w:rPr>
          <w:rStyle w:val="Strong"/>
          <w:b w:val="0"/>
          <w:bCs w:val="0"/>
        </w:rPr>
        <w:t>Data Loading and Preparation</w:t>
      </w:r>
      <w:bookmarkEnd w:id="791"/>
      <w:bookmarkEnd w:id="792"/>
      <w:bookmarkEnd w:id="793"/>
    </w:p>
    <w:p w14:paraId="32D754FA" w14:textId="77777777" w:rsidR="00E47AC5" w:rsidRDefault="00E47AC5" w:rsidP="00E47AC5">
      <w:pPr>
        <w:pStyle w:val="NormalWeb"/>
      </w:pPr>
      <w:r w:rsidRPr="00E04F9F">
        <w:t xml:space="preserve">The dataset includes </w:t>
      </w:r>
      <w:r w:rsidRPr="00E04F9F">
        <w:rPr>
          <w:rStyle w:val="Strong"/>
          <w:rFonts w:eastAsiaTheme="majorEastAsia"/>
        </w:rPr>
        <w:t>monthly visitor arrival counts</w:t>
      </w:r>
      <w:r w:rsidRPr="00E04F9F">
        <w:t xml:space="preserve"> from 1997 to 2025.Data is aggregated, cleaned, and reformatted using </w:t>
      </w:r>
      <w:r w:rsidRPr="00E04F9F">
        <w:rPr>
          <w:rStyle w:val="Strong"/>
          <w:rFonts w:eastAsiaTheme="majorEastAsia"/>
        </w:rPr>
        <w:t>Pandas</w:t>
      </w:r>
      <w:r w:rsidRPr="00E04F9F">
        <w:t xml:space="preserve"> to align all dates to month-end. The preprocessing pipeline excludes missing periods, such as </w:t>
      </w:r>
      <w:r w:rsidRPr="00E04F9F">
        <w:rPr>
          <w:rStyle w:val="Strong"/>
          <w:rFonts w:eastAsiaTheme="majorEastAsia"/>
        </w:rPr>
        <w:t>April 2020 to February 2022</w:t>
      </w:r>
      <w:r w:rsidRPr="00E04F9F">
        <w:t>, to account for travel restrictions during the COVID-19 pandemic. This ensures the model focuses on stable historical patterns for improved forecast reliability.</w:t>
      </w:r>
    </w:p>
    <w:p w14:paraId="09E3CBAC" w14:textId="77777777" w:rsidR="00E47AC5" w:rsidRPr="007E49E9" w:rsidRDefault="00E47AC5" w:rsidP="00E47AC5">
      <w:pPr>
        <w:pStyle w:val="NormalWeb"/>
      </w:pPr>
      <w:r w:rsidRPr="007E49E9">
        <w:rPr>
          <w:noProof/>
        </w:rPr>
        <w:drawing>
          <wp:inline distT="0" distB="0" distL="0" distR="0" wp14:anchorId="7600EAFC" wp14:editId="1C43C8C0">
            <wp:extent cx="5731510" cy="4658360"/>
            <wp:effectExtent l="0" t="0" r="2540" b="8890"/>
            <wp:docPr id="1782255440" name="Picture 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5440" name="Picture 4" descr="A computer screen shot of a program code&#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658360"/>
                    </a:xfrm>
                    <a:prstGeom prst="rect">
                      <a:avLst/>
                    </a:prstGeom>
                    <a:noFill/>
                    <a:ln>
                      <a:noFill/>
                    </a:ln>
                  </pic:spPr>
                </pic:pic>
              </a:graphicData>
            </a:graphic>
          </wp:inline>
        </w:drawing>
      </w:r>
    </w:p>
    <w:p w14:paraId="03093897" w14:textId="77777777" w:rsidR="00E47AC5" w:rsidRPr="00E04F9F" w:rsidRDefault="00E47AC5" w:rsidP="00E47AC5">
      <w:pPr>
        <w:pStyle w:val="NormalWeb"/>
      </w:pPr>
    </w:p>
    <w:p w14:paraId="13CCA7B0" w14:textId="77777777" w:rsidR="00E47AC5" w:rsidRDefault="00E47AC5" w:rsidP="00E47AC5"/>
    <w:p w14:paraId="2D49D293" w14:textId="77777777" w:rsidR="00E47AC5" w:rsidRDefault="00E47AC5" w:rsidP="00E47AC5"/>
    <w:p w14:paraId="04200E66" w14:textId="77777777" w:rsidR="00E47AC5" w:rsidRDefault="00E47AC5" w:rsidP="00E47AC5"/>
    <w:p w14:paraId="5CD50CFC" w14:textId="77777777" w:rsidR="00E47AC5" w:rsidRDefault="00E47AC5" w:rsidP="00E47AC5"/>
    <w:p w14:paraId="746006A5" w14:textId="77777777" w:rsidR="00E47AC5" w:rsidRDefault="00E47AC5" w:rsidP="00E47AC5"/>
    <w:p w14:paraId="22EBE5C0" w14:textId="77777777" w:rsidR="00E47AC5" w:rsidRDefault="00E47AC5" w:rsidP="00E47AC5"/>
    <w:p w14:paraId="4ED9A953" w14:textId="77777777" w:rsidR="00E47AC5" w:rsidRDefault="00E47AC5" w:rsidP="00E47AC5"/>
    <w:p w14:paraId="0F41C64C" w14:textId="77777777" w:rsidR="00E47AC5" w:rsidRDefault="00E47AC5" w:rsidP="00E47AC5"/>
    <w:p w14:paraId="69610FB9" w14:textId="77777777" w:rsidR="00E47AC5" w:rsidRPr="002E4614" w:rsidRDefault="00E47AC5" w:rsidP="00E47AC5">
      <w:pPr>
        <w:pStyle w:val="Heading2"/>
        <w:rPr>
          <w:b/>
          <w:bCs/>
        </w:rPr>
      </w:pPr>
      <w:bookmarkStart w:id="794" w:name="_Toc211572195"/>
      <w:bookmarkStart w:id="795" w:name="_Toc211587390"/>
      <w:bookmarkStart w:id="796" w:name="_Toc211595406"/>
      <w:r w:rsidRPr="002E4614">
        <w:rPr>
          <w:rStyle w:val="Strong"/>
          <w:b w:val="0"/>
          <w:bCs w:val="0"/>
        </w:rPr>
        <w:t>Data Transformation</w:t>
      </w:r>
      <w:bookmarkEnd w:id="794"/>
      <w:bookmarkEnd w:id="795"/>
      <w:bookmarkEnd w:id="796"/>
    </w:p>
    <w:p w14:paraId="4BA51C4D" w14:textId="77777777" w:rsidR="00E47AC5" w:rsidRDefault="00E47AC5" w:rsidP="00E47AC5">
      <w:pPr>
        <w:pStyle w:val="NormalWeb"/>
      </w:pPr>
      <w:r>
        <w:t xml:space="preserve">The transformation stage applies </w:t>
      </w:r>
      <w:r w:rsidRPr="00CA6136">
        <w:rPr>
          <w:b/>
          <w:bCs/>
        </w:rPr>
        <w:t xml:space="preserve">a </w:t>
      </w:r>
      <w:r w:rsidRPr="00CA6136">
        <w:rPr>
          <w:rStyle w:val="Strong"/>
          <w:rFonts w:eastAsiaTheme="majorEastAsia"/>
        </w:rPr>
        <w:t>logarithmic transformation (log1p</w:t>
      </w:r>
      <w:r>
        <w:rPr>
          <w:rStyle w:val="Strong"/>
          <w:rFonts w:eastAsiaTheme="majorEastAsia"/>
        </w:rPr>
        <w:t>)</w:t>
      </w:r>
      <w:r>
        <w:t xml:space="preserve"> to stabilize variance and normalize the data. Standardization (Z-score) is then performed to align all series scales, ensuring the Random Forest can interpret features uniformly. Inverse transformations are applied post-forecast to convert predictions back to original scale.</w:t>
      </w:r>
    </w:p>
    <w:p w14:paraId="183B85A0" w14:textId="77777777" w:rsidR="00E47AC5" w:rsidRPr="00711FF9" w:rsidRDefault="00E47AC5" w:rsidP="00E47AC5">
      <w:r w:rsidRPr="00711FF9">
        <w:rPr>
          <w:noProof/>
        </w:rPr>
        <w:drawing>
          <wp:inline distT="0" distB="0" distL="0" distR="0" wp14:anchorId="6F792352" wp14:editId="63161FEB">
            <wp:extent cx="5731510" cy="3288665"/>
            <wp:effectExtent l="0" t="0" r="2540" b="6985"/>
            <wp:docPr id="1025981808"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1808" name="Picture 6" descr="A screen shot of a computer program&#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88665"/>
                    </a:xfrm>
                    <a:prstGeom prst="rect">
                      <a:avLst/>
                    </a:prstGeom>
                    <a:noFill/>
                    <a:ln>
                      <a:noFill/>
                    </a:ln>
                  </pic:spPr>
                </pic:pic>
              </a:graphicData>
            </a:graphic>
          </wp:inline>
        </w:drawing>
      </w:r>
    </w:p>
    <w:p w14:paraId="3E8201D3" w14:textId="77777777" w:rsidR="00E47AC5" w:rsidRDefault="00E47AC5" w:rsidP="00E47AC5"/>
    <w:p w14:paraId="1C8CC60F" w14:textId="77777777" w:rsidR="00E47AC5" w:rsidRPr="002E4614" w:rsidRDefault="00E47AC5" w:rsidP="00E47AC5">
      <w:pPr>
        <w:pStyle w:val="Heading2"/>
        <w:rPr>
          <w:b/>
          <w:bCs/>
        </w:rPr>
      </w:pPr>
      <w:bookmarkStart w:id="797" w:name="_Toc211572196"/>
      <w:bookmarkStart w:id="798" w:name="_Toc211587391"/>
      <w:bookmarkStart w:id="799" w:name="_Toc211595407"/>
      <w:r w:rsidRPr="002E4614">
        <w:rPr>
          <w:rStyle w:val="Strong"/>
          <w:b w:val="0"/>
          <w:bCs w:val="0"/>
        </w:rPr>
        <w:t>Feature Engineering</w:t>
      </w:r>
      <w:bookmarkEnd w:id="797"/>
      <w:bookmarkEnd w:id="798"/>
      <w:bookmarkEnd w:id="799"/>
    </w:p>
    <w:p w14:paraId="5F96EF16" w14:textId="77777777" w:rsidR="00E47AC5" w:rsidRDefault="00E47AC5" w:rsidP="00E47AC5">
      <w:pPr>
        <w:pStyle w:val="NormalWeb"/>
      </w:pPr>
      <w:r>
        <w:t>Feature engineering plays a crucial role in improving forecast precision.</w:t>
      </w:r>
      <w:r>
        <w:br/>
        <w:t xml:space="preserve">The model generates </w:t>
      </w:r>
      <w:r>
        <w:rPr>
          <w:rStyle w:val="Strong"/>
          <w:rFonts w:eastAsiaTheme="majorEastAsia"/>
        </w:rPr>
        <w:t>12 monthly lag features</w:t>
      </w:r>
      <w:r>
        <w:t xml:space="preserve"> and </w:t>
      </w:r>
      <w:r>
        <w:rPr>
          <w:rStyle w:val="Strong"/>
          <w:rFonts w:eastAsiaTheme="majorEastAsia"/>
        </w:rPr>
        <w:t>dummy variables for each month</w:t>
      </w:r>
      <w:r>
        <w:t xml:space="preserve"> to capture annual seasonality.</w:t>
      </w:r>
      <w:r>
        <w:br/>
        <w:t>Lagged values provide temporal memory, while month dummies ensure seasonality patterns (like peak tourist months like December–February) are recognized.</w:t>
      </w:r>
      <w:r>
        <w:br/>
        <w:t>All features are automatically aligned and standardized before training.</w:t>
      </w:r>
    </w:p>
    <w:p w14:paraId="3C5EFD54" w14:textId="77777777" w:rsidR="00E47AC5" w:rsidRDefault="00E47AC5" w:rsidP="00E47AC5"/>
    <w:p w14:paraId="23294D4B" w14:textId="77777777" w:rsidR="00E47AC5" w:rsidRDefault="00E47AC5" w:rsidP="00E47AC5"/>
    <w:p w14:paraId="0286FE8E" w14:textId="77777777" w:rsidR="00E47AC5" w:rsidRDefault="00E47AC5" w:rsidP="00E47AC5"/>
    <w:p w14:paraId="0FE04BEE" w14:textId="77777777" w:rsidR="00E47AC5" w:rsidRDefault="00E47AC5" w:rsidP="00E47AC5"/>
    <w:p w14:paraId="2ACDA1BC" w14:textId="77777777" w:rsidR="00E47AC5" w:rsidRDefault="00E47AC5" w:rsidP="00E47AC5"/>
    <w:p w14:paraId="2DC28396" w14:textId="77777777" w:rsidR="00E47AC5" w:rsidRDefault="00E47AC5" w:rsidP="00E47AC5"/>
    <w:p w14:paraId="1A3EE69D" w14:textId="77777777" w:rsidR="00E47AC5" w:rsidRDefault="00E47AC5" w:rsidP="00E47AC5"/>
    <w:p w14:paraId="7A21D5B2" w14:textId="77777777" w:rsidR="00E47AC5" w:rsidRDefault="00E47AC5" w:rsidP="00E47AC5"/>
    <w:p w14:paraId="7F10047F" w14:textId="77777777" w:rsidR="00E47AC5" w:rsidRDefault="00E47AC5" w:rsidP="00E47AC5"/>
    <w:p w14:paraId="24897FA3" w14:textId="77777777" w:rsidR="00E47AC5" w:rsidRDefault="00E47AC5" w:rsidP="00E47AC5"/>
    <w:p w14:paraId="49F261A9" w14:textId="77777777" w:rsidR="00E47AC5" w:rsidRDefault="00E47AC5" w:rsidP="00E47AC5"/>
    <w:p w14:paraId="72997B3D" w14:textId="77777777" w:rsidR="00E47AC5" w:rsidRDefault="00E47AC5" w:rsidP="00E47AC5"/>
    <w:p w14:paraId="0519D41E" w14:textId="77777777" w:rsidR="00E47AC5" w:rsidRDefault="00E47AC5" w:rsidP="00E47AC5"/>
    <w:p w14:paraId="4AEB273D" w14:textId="77777777" w:rsidR="00E47AC5" w:rsidRPr="002E4614" w:rsidRDefault="00E47AC5" w:rsidP="00E47AC5">
      <w:pPr>
        <w:pStyle w:val="Heading3"/>
        <w:rPr>
          <w:b/>
          <w:bCs/>
        </w:rPr>
      </w:pPr>
      <w:bookmarkStart w:id="800" w:name="_Toc211572197"/>
      <w:bookmarkStart w:id="801" w:name="_Toc211587392"/>
      <w:bookmarkStart w:id="802" w:name="_Toc211595408"/>
      <w:r w:rsidRPr="002E4614">
        <w:rPr>
          <w:rStyle w:val="Strong"/>
          <w:b w:val="0"/>
          <w:bCs w:val="0"/>
        </w:rPr>
        <w:t>Model Fitting</w:t>
      </w:r>
      <w:bookmarkEnd w:id="800"/>
      <w:bookmarkEnd w:id="801"/>
      <w:bookmarkEnd w:id="802"/>
    </w:p>
    <w:p w14:paraId="3A4D2CAC" w14:textId="77777777" w:rsidR="00E47AC5" w:rsidRDefault="00E47AC5" w:rsidP="00E47AC5">
      <w:pPr>
        <w:pStyle w:val="NormalWeb"/>
      </w:pPr>
      <w:r>
        <w:t xml:space="preserve">The model is trained using </w:t>
      </w:r>
      <w:proofErr w:type="spellStart"/>
      <w:r w:rsidRPr="00CA6136">
        <w:rPr>
          <w:rStyle w:val="Strong"/>
          <w:rFonts w:eastAsiaTheme="majorEastAsia"/>
        </w:rPr>
        <w:t>RandomForestRegressor</w:t>
      </w:r>
      <w:proofErr w:type="spellEnd"/>
      <w:r>
        <w:t xml:space="preserve"> with optimized hyperparameters:</w:t>
      </w:r>
    </w:p>
    <w:p w14:paraId="3DB79056" w14:textId="77777777" w:rsidR="00E47AC5" w:rsidRDefault="00E47AC5" w:rsidP="00414796">
      <w:pPr>
        <w:pStyle w:val="NormalWeb"/>
        <w:numPr>
          <w:ilvl w:val="0"/>
          <w:numId w:val="79"/>
        </w:numPr>
        <w:spacing w:before="100" w:beforeAutospacing="1" w:after="100" w:afterAutospacing="1" w:line="240" w:lineRule="auto"/>
      </w:pPr>
      <w:r>
        <w:t>Number of Trees: 500</w:t>
      </w:r>
    </w:p>
    <w:p w14:paraId="46290284" w14:textId="77777777" w:rsidR="00E47AC5" w:rsidRDefault="00E47AC5" w:rsidP="00414796">
      <w:pPr>
        <w:pStyle w:val="NormalWeb"/>
        <w:numPr>
          <w:ilvl w:val="0"/>
          <w:numId w:val="79"/>
        </w:numPr>
        <w:spacing w:before="100" w:beforeAutospacing="1" w:after="100" w:afterAutospacing="1" w:line="240" w:lineRule="auto"/>
      </w:pPr>
      <w:r>
        <w:t>Max Depth: 10</w:t>
      </w:r>
    </w:p>
    <w:p w14:paraId="2E526289" w14:textId="77777777" w:rsidR="00E47AC5" w:rsidRDefault="00E47AC5" w:rsidP="00414796">
      <w:pPr>
        <w:pStyle w:val="NormalWeb"/>
        <w:numPr>
          <w:ilvl w:val="0"/>
          <w:numId w:val="79"/>
        </w:numPr>
        <w:spacing w:before="100" w:beforeAutospacing="1" w:after="100" w:afterAutospacing="1" w:line="240" w:lineRule="auto"/>
      </w:pPr>
      <w:r>
        <w:t>Random State: 42</w:t>
      </w:r>
      <w:r>
        <w:br/>
        <w:t>The ensemble learns patterns from lag features and month indicators while minimizing overfitting through bootstrapped resampling.</w:t>
      </w:r>
    </w:p>
    <w:p w14:paraId="299B00C8" w14:textId="77777777" w:rsidR="00E47AC5" w:rsidRDefault="00E47AC5" w:rsidP="00414796">
      <w:pPr>
        <w:pStyle w:val="NormalWeb"/>
        <w:numPr>
          <w:ilvl w:val="0"/>
          <w:numId w:val="79"/>
        </w:numPr>
        <w:spacing w:before="100" w:beforeAutospacing="1" w:after="100" w:afterAutospacing="1" w:line="240" w:lineRule="auto"/>
      </w:pPr>
      <w:r>
        <w:t>This ensures forecasts remain stable even with irregular or sparse historical data.</w:t>
      </w:r>
    </w:p>
    <w:p w14:paraId="3A79B86C" w14:textId="77777777" w:rsidR="00E47AC5" w:rsidRDefault="00E47AC5" w:rsidP="00E47AC5">
      <w:pPr>
        <w:pStyle w:val="NormalWeb"/>
      </w:pPr>
      <w:r w:rsidRPr="0074034C">
        <w:rPr>
          <w:noProof/>
        </w:rPr>
        <w:drawing>
          <wp:inline distT="0" distB="0" distL="0" distR="0" wp14:anchorId="45710A80" wp14:editId="1CACB727">
            <wp:extent cx="5731510" cy="1216025"/>
            <wp:effectExtent l="0" t="0" r="2540" b="3175"/>
            <wp:docPr id="119680889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08890" name="Picture 8" descr="A screen shot of a computer program&#10;&#10;AI-generated content may be incorrect."/>
                    <pic:cNvPicPr>
                      <a:picLocks noChangeAspect="1" noChangeArrowheads="1"/>
                    </pic:cNvPicPr>
                  </pic:nvPicPr>
                  <pic:blipFill rotWithShape="1">
                    <a:blip r:embed="rId120">
                      <a:extLst>
                        <a:ext uri="{28A0092B-C50C-407E-A947-70E740481C1C}">
                          <a14:useLocalDpi xmlns:a14="http://schemas.microsoft.com/office/drawing/2010/main" val="0"/>
                        </a:ext>
                      </a:extLst>
                    </a:blip>
                    <a:srcRect t="67386"/>
                    <a:stretch>
                      <a:fillRect/>
                    </a:stretch>
                  </pic:blipFill>
                  <pic:spPr bwMode="auto">
                    <a:xfrm>
                      <a:off x="0" y="0"/>
                      <a:ext cx="5731510" cy="1216025"/>
                    </a:xfrm>
                    <a:prstGeom prst="rect">
                      <a:avLst/>
                    </a:prstGeom>
                    <a:noFill/>
                    <a:ln>
                      <a:noFill/>
                    </a:ln>
                    <a:extLst>
                      <a:ext uri="{53640926-AAD7-44D8-BBD7-CCE9431645EC}">
                        <a14:shadowObscured xmlns:a14="http://schemas.microsoft.com/office/drawing/2010/main"/>
                      </a:ext>
                    </a:extLst>
                  </pic:spPr>
                </pic:pic>
              </a:graphicData>
            </a:graphic>
          </wp:inline>
        </w:drawing>
      </w:r>
    </w:p>
    <w:p w14:paraId="6AA4D0D0" w14:textId="77777777" w:rsidR="00E47AC5" w:rsidRPr="002E4614" w:rsidRDefault="00E47AC5" w:rsidP="00E47AC5">
      <w:pPr>
        <w:pStyle w:val="Heading3"/>
        <w:rPr>
          <w:b/>
          <w:bCs/>
        </w:rPr>
      </w:pPr>
      <w:bookmarkStart w:id="803" w:name="_Toc211572198"/>
      <w:bookmarkStart w:id="804" w:name="_Toc211587393"/>
      <w:bookmarkStart w:id="805" w:name="_Toc211595409"/>
      <w:r w:rsidRPr="002E4614">
        <w:rPr>
          <w:rStyle w:val="Strong"/>
          <w:b w:val="0"/>
          <w:bCs w:val="0"/>
        </w:rPr>
        <w:t>Holdout Evaluation</w:t>
      </w:r>
      <w:bookmarkEnd w:id="803"/>
      <w:bookmarkEnd w:id="804"/>
      <w:bookmarkEnd w:id="805"/>
    </w:p>
    <w:p w14:paraId="4FEBA3A3" w14:textId="77777777" w:rsidR="00E47AC5" w:rsidRPr="00375C64" w:rsidRDefault="00E47AC5" w:rsidP="00E47AC5">
      <w:pPr>
        <w:pStyle w:val="NormalWeb"/>
      </w:pPr>
      <w:r w:rsidRPr="00375C64">
        <w:t xml:space="preserve">A </w:t>
      </w:r>
      <w:r w:rsidRPr="003763D1">
        <w:t>holdout validation is employed to assess forecast precision. The model is then used to forecast the unseen values of the 12 most recent months of data left out of the training set. Efficacy of the models is measured using figures, such as Root Mean Squared Error (RMSE), Mean Absolute Error (MAE), Mean Absolute Percentage Error (MAPE) and Symmetric MAPE(</w:t>
      </w:r>
      <w:proofErr w:type="spellStart"/>
      <w:r w:rsidRPr="003763D1">
        <w:t>sMAPE</w:t>
      </w:r>
      <w:proofErr w:type="spellEnd"/>
      <w:r w:rsidRPr="003763D1">
        <w:t>). This is to ensure that RMTR models’ predictions are calibrated with real world scenarios.</w:t>
      </w:r>
    </w:p>
    <w:p w14:paraId="1DF18985" w14:textId="77777777" w:rsidR="00E47AC5" w:rsidRDefault="00E47AC5" w:rsidP="00E47AC5">
      <w:pPr>
        <w:pStyle w:val="NormalWeb"/>
      </w:pPr>
      <w:r w:rsidRPr="008F3EA4">
        <w:rPr>
          <w:noProof/>
        </w:rPr>
        <w:drawing>
          <wp:inline distT="0" distB="0" distL="0" distR="0" wp14:anchorId="28FB272A" wp14:editId="461A417C">
            <wp:extent cx="5031795" cy="3645348"/>
            <wp:effectExtent l="0" t="0" r="0" b="0"/>
            <wp:docPr id="109761620"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620" name="Picture 10" descr="A screen shot of a computer program&#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6525" cy="3648774"/>
                    </a:xfrm>
                    <a:prstGeom prst="rect">
                      <a:avLst/>
                    </a:prstGeom>
                    <a:noFill/>
                    <a:ln>
                      <a:noFill/>
                    </a:ln>
                  </pic:spPr>
                </pic:pic>
              </a:graphicData>
            </a:graphic>
          </wp:inline>
        </w:drawing>
      </w:r>
    </w:p>
    <w:p w14:paraId="56357CF8" w14:textId="77777777" w:rsidR="00E47AC5" w:rsidRDefault="00E47AC5" w:rsidP="00E47AC5">
      <w:pPr>
        <w:pStyle w:val="NormalWeb"/>
      </w:pPr>
    </w:p>
    <w:p w14:paraId="5D082523" w14:textId="77777777" w:rsidR="00E47AC5" w:rsidRDefault="00E47AC5" w:rsidP="00E47AC5">
      <w:pPr>
        <w:pStyle w:val="NormalWeb"/>
      </w:pPr>
    </w:p>
    <w:p w14:paraId="1C8590E6" w14:textId="77777777" w:rsidR="00E47AC5" w:rsidRDefault="00E47AC5" w:rsidP="00E47AC5">
      <w:pPr>
        <w:pStyle w:val="NormalWeb"/>
      </w:pPr>
      <w:r>
        <w:t>The Random Forest achieved:</w:t>
      </w:r>
    </w:p>
    <w:p w14:paraId="4B149195" w14:textId="77777777" w:rsidR="00E47AC5" w:rsidRDefault="00E47AC5" w:rsidP="00E47AC5">
      <w:pPr>
        <w:pStyle w:val="NormalWeb"/>
      </w:pPr>
      <w:r w:rsidRPr="00BE47BA">
        <w:rPr>
          <w:noProof/>
        </w:rPr>
        <w:drawing>
          <wp:inline distT="0" distB="0" distL="0" distR="0" wp14:anchorId="784F19F8" wp14:editId="0DA43CD4">
            <wp:extent cx="2495550" cy="2012950"/>
            <wp:effectExtent l="0" t="0" r="0" b="6350"/>
            <wp:docPr id="1752865997" name="Picture 14"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65997" name="Picture 14" descr="A screen shot of a black screen&#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95550" cy="2012950"/>
                    </a:xfrm>
                    <a:prstGeom prst="rect">
                      <a:avLst/>
                    </a:prstGeom>
                    <a:noFill/>
                    <a:ln>
                      <a:noFill/>
                    </a:ln>
                  </pic:spPr>
                </pic:pic>
              </a:graphicData>
            </a:graphic>
          </wp:inline>
        </w:drawing>
      </w:r>
    </w:p>
    <w:p w14:paraId="6F21ECA6" w14:textId="77777777" w:rsidR="00E47AC5" w:rsidRDefault="00E47AC5" w:rsidP="00414796">
      <w:pPr>
        <w:pStyle w:val="NormalWeb"/>
        <w:numPr>
          <w:ilvl w:val="0"/>
          <w:numId w:val="80"/>
        </w:numPr>
        <w:spacing w:before="100" w:beforeAutospacing="1" w:after="100" w:afterAutospacing="1" w:line="240" w:lineRule="auto"/>
      </w:pPr>
      <w:r>
        <w:t>RMSE ≈ 28,776</w:t>
      </w:r>
    </w:p>
    <w:p w14:paraId="03808F40" w14:textId="77777777" w:rsidR="00E47AC5" w:rsidRDefault="00E47AC5" w:rsidP="00414796">
      <w:pPr>
        <w:pStyle w:val="NormalWeb"/>
        <w:numPr>
          <w:ilvl w:val="0"/>
          <w:numId w:val="80"/>
        </w:numPr>
        <w:spacing w:before="100" w:beforeAutospacing="1" w:after="100" w:afterAutospacing="1" w:line="240" w:lineRule="auto"/>
      </w:pPr>
      <w:r>
        <w:t>MAE ≈ 22,286</w:t>
      </w:r>
    </w:p>
    <w:p w14:paraId="76042FF0" w14:textId="77777777" w:rsidR="00E47AC5" w:rsidRDefault="00E47AC5" w:rsidP="00414796">
      <w:pPr>
        <w:pStyle w:val="NormalWeb"/>
        <w:numPr>
          <w:ilvl w:val="0"/>
          <w:numId w:val="80"/>
        </w:numPr>
        <w:spacing w:before="100" w:beforeAutospacing="1" w:after="100" w:afterAutospacing="1" w:line="240" w:lineRule="auto"/>
      </w:pPr>
      <w:r>
        <w:t>MAPE ≈ 7.88 %</w:t>
      </w:r>
    </w:p>
    <w:p w14:paraId="19AFF20A" w14:textId="77777777" w:rsidR="00E47AC5" w:rsidRDefault="00E47AC5" w:rsidP="00414796">
      <w:pPr>
        <w:pStyle w:val="NormalWeb"/>
        <w:numPr>
          <w:ilvl w:val="0"/>
          <w:numId w:val="80"/>
        </w:numPr>
        <w:spacing w:before="100" w:beforeAutospacing="1" w:after="100" w:afterAutospacing="1" w:line="240" w:lineRule="auto"/>
      </w:pPr>
      <w:proofErr w:type="spellStart"/>
      <w:r>
        <w:t>sMAPE</w:t>
      </w:r>
      <w:proofErr w:type="spellEnd"/>
      <w:r>
        <w:t xml:space="preserve"> ≈ 8.29 %</w:t>
      </w:r>
    </w:p>
    <w:p w14:paraId="0DE53A2F" w14:textId="77777777" w:rsidR="00E47AC5" w:rsidRDefault="00E47AC5" w:rsidP="00E47AC5">
      <w:pPr>
        <w:pStyle w:val="NormalWeb"/>
      </w:pPr>
      <w:r>
        <w:br/>
        <w:t>These results confirm excellent performance with minimal deviation between predicted and observed arrivals.</w:t>
      </w:r>
    </w:p>
    <w:p w14:paraId="2DF5DAAB" w14:textId="77777777" w:rsidR="00E47AC5" w:rsidRDefault="00E47AC5" w:rsidP="00E47AC5"/>
    <w:p w14:paraId="4BD2916F" w14:textId="77777777" w:rsidR="00E47AC5" w:rsidRPr="002E4614" w:rsidRDefault="00E47AC5" w:rsidP="00E47AC5">
      <w:pPr>
        <w:pStyle w:val="Heading2"/>
        <w:rPr>
          <w:b/>
          <w:bCs/>
        </w:rPr>
      </w:pPr>
      <w:bookmarkStart w:id="806" w:name="_Toc211572199"/>
      <w:bookmarkStart w:id="807" w:name="_Toc211587394"/>
      <w:bookmarkStart w:id="808" w:name="_Toc211595410"/>
      <w:r w:rsidRPr="002E4614">
        <w:rPr>
          <w:rStyle w:val="Strong"/>
          <w:b w:val="0"/>
          <w:bCs w:val="0"/>
        </w:rPr>
        <w:t>Full-Fit Forecasting</w:t>
      </w:r>
      <w:bookmarkEnd w:id="806"/>
      <w:bookmarkEnd w:id="807"/>
      <w:bookmarkEnd w:id="808"/>
    </w:p>
    <w:p w14:paraId="68223BD1" w14:textId="77777777" w:rsidR="00E47AC5" w:rsidRDefault="00E47AC5" w:rsidP="00E47AC5">
      <w:pPr>
        <w:pStyle w:val="NormalWeb"/>
      </w:pPr>
      <w:r>
        <w:t xml:space="preserve">After validation, the model is retrained using the </w:t>
      </w:r>
      <w:r>
        <w:rPr>
          <w:rStyle w:val="Strong"/>
          <w:rFonts w:eastAsiaTheme="majorEastAsia"/>
        </w:rPr>
        <w:t>entire historical dataset</w:t>
      </w:r>
      <w:r>
        <w:t xml:space="preserve"> to generate the final forecast.</w:t>
      </w:r>
      <w:r>
        <w:br/>
        <w:t xml:space="preserve">A </w:t>
      </w:r>
      <w:r>
        <w:rPr>
          <w:rStyle w:val="Strong"/>
          <w:rFonts w:eastAsiaTheme="majorEastAsia"/>
        </w:rPr>
        <w:t>three-month horizon</w:t>
      </w:r>
      <w:r>
        <w:t xml:space="preserve"> is applied to predict future visitor arrivals, accompanied by a 95% confidence estimate.</w:t>
      </w:r>
      <w:r>
        <w:br/>
        <w:t>The forecast is exported to CSV format for further visualization and integration into Power BI dashboards.</w:t>
      </w:r>
    </w:p>
    <w:p w14:paraId="045DC1BB" w14:textId="77777777" w:rsidR="00E47AC5" w:rsidRPr="00675D32" w:rsidRDefault="00E47AC5" w:rsidP="00E47AC5">
      <w:r w:rsidRPr="00675D32">
        <w:rPr>
          <w:noProof/>
        </w:rPr>
        <w:drawing>
          <wp:inline distT="0" distB="0" distL="0" distR="0" wp14:anchorId="70BE3CB2" wp14:editId="4D2B74E5">
            <wp:extent cx="5410200" cy="2139950"/>
            <wp:effectExtent l="0" t="0" r="0" b="0"/>
            <wp:docPr id="312433103" name="Picture 12"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33103" name="Picture 12" descr="A computer screen with text&#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0200" cy="2139950"/>
                    </a:xfrm>
                    <a:prstGeom prst="rect">
                      <a:avLst/>
                    </a:prstGeom>
                    <a:noFill/>
                    <a:ln>
                      <a:noFill/>
                    </a:ln>
                  </pic:spPr>
                </pic:pic>
              </a:graphicData>
            </a:graphic>
          </wp:inline>
        </w:drawing>
      </w:r>
    </w:p>
    <w:p w14:paraId="1BDDDFA1" w14:textId="77777777" w:rsidR="00E47AC5" w:rsidRDefault="00E47AC5" w:rsidP="00E47AC5"/>
    <w:p w14:paraId="29D8DBE9" w14:textId="77777777" w:rsidR="00E47AC5" w:rsidRDefault="00E47AC5" w:rsidP="00E47AC5"/>
    <w:p w14:paraId="7F794ADD" w14:textId="77777777" w:rsidR="00E47AC5" w:rsidRDefault="00E47AC5" w:rsidP="00E47AC5"/>
    <w:p w14:paraId="6B39FC97" w14:textId="77777777" w:rsidR="00E47AC5" w:rsidRDefault="00E47AC5" w:rsidP="00E47AC5"/>
    <w:p w14:paraId="2A9C13E2" w14:textId="77777777" w:rsidR="00E47AC5" w:rsidRPr="002E4614" w:rsidRDefault="00E47AC5" w:rsidP="00E47AC5">
      <w:pPr>
        <w:pStyle w:val="Heading2"/>
        <w:rPr>
          <w:b/>
          <w:bCs/>
        </w:rPr>
      </w:pPr>
      <w:bookmarkStart w:id="809" w:name="_Toc211572200"/>
      <w:bookmarkStart w:id="810" w:name="_Toc211587395"/>
      <w:bookmarkStart w:id="811" w:name="_Toc211595411"/>
      <w:r w:rsidRPr="002E4614">
        <w:rPr>
          <w:rStyle w:val="Strong"/>
          <w:b w:val="0"/>
          <w:bCs w:val="0"/>
        </w:rPr>
        <w:t>Results and Analysis</w:t>
      </w:r>
      <w:bookmarkEnd w:id="809"/>
      <w:bookmarkEnd w:id="810"/>
      <w:bookmarkEnd w:id="811"/>
    </w:p>
    <w:p w14:paraId="40B395A6" w14:textId="77777777" w:rsidR="00E47AC5" w:rsidRDefault="00E47AC5" w:rsidP="00E47AC5">
      <w:pPr>
        <w:pStyle w:val="NormalWeb"/>
      </w:pPr>
      <w:r w:rsidRPr="003763D1">
        <w:t>The respective visualisation makes it easier to understand that a long-term recovery picture emerges after 2023. Observed arrivals display pronounced seasonality with steep peaks in the summer and troughs in the winter. The Random Forest model predictably continues these patterns, retaining a reasonable seasonal signature, while forecasting an increasing level of arrivals over time.</w:t>
      </w:r>
      <w:r w:rsidRPr="00A16973">
        <w:rPr>
          <w:noProof/>
        </w:rPr>
        <w:drawing>
          <wp:inline distT="0" distB="0" distL="0" distR="0" wp14:anchorId="17305554" wp14:editId="34462CB7">
            <wp:extent cx="5731510" cy="2402205"/>
            <wp:effectExtent l="0" t="0" r="2540" b="0"/>
            <wp:docPr id="777259145" name="Picture 1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9145" name="Picture 16" descr="A graph with blue lines&#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402205"/>
                    </a:xfrm>
                    <a:prstGeom prst="rect">
                      <a:avLst/>
                    </a:prstGeom>
                    <a:noFill/>
                    <a:ln>
                      <a:noFill/>
                    </a:ln>
                  </pic:spPr>
                </pic:pic>
              </a:graphicData>
            </a:graphic>
          </wp:inline>
        </w:drawing>
      </w:r>
    </w:p>
    <w:p w14:paraId="4480E542" w14:textId="77777777" w:rsidR="00E47AC5" w:rsidRDefault="00E47AC5" w:rsidP="00E47AC5">
      <w:pPr>
        <w:pStyle w:val="NormalWeb"/>
      </w:pPr>
      <w:r>
        <w:t>The forecasts demonstrate smooth continuity with historical patterns, indicating the model’s ability to generalize and predict accurately despite external disruptions.</w:t>
      </w:r>
    </w:p>
    <w:p w14:paraId="1FE7FAA8" w14:textId="77777777" w:rsidR="00E47AC5" w:rsidRDefault="00E47AC5" w:rsidP="00E47AC5"/>
    <w:p w14:paraId="2187C52B" w14:textId="77777777" w:rsidR="00E47AC5" w:rsidRPr="009403F3" w:rsidRDefault="00E47AC5" w:rsidP="00E47AC5">
      <w:pPr>
        <w:pStyle w:val="Heading2"/>
        <w:rPr>
          <w:b/>
          <w:bCs/>
        </w:rPr>
      </w:pPr>
      <w:bookmarkStart w:id="812" w:name="_Toc211572201"/>
      <w:bookmarkStart w:id="813" w:name="_Toc211587396"/>
      <w:bookmarkStart w:id="814" w:name="_Toc211595412"/>
      <w:r w:rsidRPr="009403F3">
        <w:rPr>
          <w:rStyle w:val="Strong"/>
          <w:b w:val="0"/>
          <w:bCs w:val="0"/>
        </w:rPr>
        <w:t>Model Evaluation</w:t>
      </w:r>
      <w:bookmarkEnd w:id="812"/>
      <w:bookmarkEnd w:id="813"/>
      <w:bookmarkEnd w:id="814"/>
    </w:p>
    <w:p w14:paraId="70A3B6B2" w14:textId="77777777" w:rsidR="00E47AC5" w:rsidRDefault="00E47AC5" w:rsidP="00E47AC5">
      <w:pPr>
        <w:pStyle w:val="NormalWeb"/>
      </w:pPr>
      <w:r>
        <w:t>The model’s strong performance across all evaluation metrics demonstrates its effectiveness for short-term tourism forecasting.</w:t>
      </w:r>
      <w:r>
        <w:br/>
        <w:t>It outperforms traditional statistical methods in handling complex patterns and non-linear seasonality.</w:t>
      </w:r>
      <w:r>
        <w:br/>
        <w:t>The minimal error rates and robust generalization confirm that the Random Forest approach provides reliable and interpretable forecasts for New Zealand’s visitor arrivals.</w:t>
      </w:r>
    </w:p>
    <w:p w14:paraId="53A4ADB8" w14:textId="77777777" w:rsidR="00E47AC5" w:rsidRDefault="00E47AC5" w:rsidP="00E47AC5"/>
    <w:p w14:paraId="6FA94AC6" w14:textId="77777777" w:rsidR="00E47AC5" w:rsidRPr="009403F3" w:rsidRDefault="00E47AC5" w:rsidP="00E47AC5">
      <w:pPr>
        <w:pStyle w:val="Heading2"/>
        <w:rPr>
          <w:b/>
          <w:bCs/>
        </w:rPr>
      </w:pPr>
      <w:bookmarkStart w:id="815" w:name="_Toc211572202"/>
      <w:bookmarkStart w:id="816" w:name="_Toc211587397"/>
      <w:bookmarkStart w:id="817" w:name="_Toc211595413"/>
      <w:r w:rsidRPr="009403F3">
        <w:rPr>
          <w:rStyle w:val="Strong"/>
          <w:b w:val="0"/>
          <w:bCs w:val="0"/>
        </w:rPr>
        <w:t>Recommendations</w:t>
      </w:r>
      <w:bookmarkEnd w:id="815"/>
      <w:bookmarkEnd w:id="816"/>
      <w:bookmarkEnd w:id="817"/>
    </w:p>
    <w:p w14:paraId="4CA69374" w14:textId="77777777" w:rsidR="00E47AC5" w:rsidRDefault="00E47AC5" w:rsidP="00414796">
      <w:pPr>
        <w:pStyle w:val="NormalWeb"/>
        <w:numPr>
          <w:ilvl w:val="0"/>
          <w:numId w:val="81"/>
        </w:numPr>
        <w:spacing w:before="100" w:beforeAutospacing="1" w:after="100" w:afterAutospacing="1" w:line="240" w:lineRule="auto"/>
      </w:pPr>
      <w:r>
        <w:rPr>
          <w:rStyle w:val="Strong"/>
          <w:rFonts w:eastAsiaTheme="majorEastAsia"/>
        </w:rPr>
        <w:t>Incorporate External Variables:</w:t>
      </w:r>
      <w:r>
        <w:t xml:space="preserve"> Include factors such as airfare prices, global tourism sentiment, and exchange rates to enhance predictive depth.</w:t>
      </w:r>
    </w:p>
    <w:p w14:paraId="2D7396FE" w14:textId="77777777" w:rsidR="00E47AC5" w:rsidRDefault="00E47AC5" w:rsidP="00414796">
      <w:pPr>
        <w:pStyle w:val="NormalWeb"/>
        <w:numPr>
          <w:ilvl w:val="0"/>
          <w:numId w:val="81"/>
        </w:numPr>
        <w:spacing w:before="100" w:beforeAutospacing="1" w:after="100" w:afterAutospacing="1" w:line="240" w:lineRule="auto"/>
      </w:pPr>
      <w:r>
        <w:rPr>
          <w:rStyle w:val="Strong"/>
          <w:rFonts w:eastAsiaTheme="majorEastAsia"/>
        </w:rPr>
        <w:t>Regional Segmentation:</w:t>
      </w:r>
      <w:r>
        <w:t xml:space="preserve"> Expand forecasting to regional arrival data ( Auckland, Queenstown) for localized planning.</w:t>
      </w:r>
    </w:p>
    <w:p w14:paraId="46745D8C" w14:textId="77777777" w:rsidR="00E47AC5" w:rsidRDefault="00E47AC5" w:rsidP="00414796">
      <w:pPr>
        <w:pStyle w:val="NormalWeb"/>
        <w:numPr>
          <w:ilvl w:val="0"/>
          <w:numId w:val="81"/>
        </w:numPr>
        <w:spacing w:before="100" w:beforeAutospacing="1" w:after="100" w:afterAutospacing="1" w:line="240" w:lineRule="auto"/>
      </w:pPr>
      <w:r>
        <w:rPr>
          <w:rStyle w:val="Strong"/>
          <w:rFonts w:eastAsiaTheme="majorEastAsia"/>
        </w:rPr>
        <w:t>Hybrid Ensemble Integration:</w:t>
      </w:r>
      <w:r>
        <w:t xml:space="preserve"> Combine Random Forest with SARIMAX or Prophet models for hybrid prediction accuracy.</w:t>
      </w:r>
    </w:p>
    <w:p w14:paraId="7935A470" w14:textId="77777777" w:rsidR="00E47AC5" w:rsidRDefault="00E47AC5" w:rsidP="00414796">
      <w:pPr>
        <w:pStyle w:val="NormalWeb"/>
        <w:numPr>
          <w:ilvl w:val="0"/>
          <w:numId w:val="81"/>
        </w:numPr>
        <w:spacing w:before="100" w:beforeAutospacing="1" w:after="100" w:afterAutospacing="1" w:line="240" w:lineRule="auto"/>
      </w:pPr>
      <w:r>
        <w:rPr>
          <w:rStyle w:val="Strong"/>
          <w:rFonts w:eastAsiaTheme="majorEastAsia"/>
        </w:rPr>
        <w:t>Longer Forecast Horizon:</w:t>
      </w:r>
      <w:r>
        <w:t xml:space="preserve"> Extend forecasting from three to six months for more strategic insights.</w:t>
      </w:r>
    </w:p>
    <w:p w14:paraId="19F26210" w14:textId="77777777" w:rsidR="00E47AC5" w:rsidRDefault="00E47AC5" w:rsidP="00414796">
      <w:pPr>
        <w:pStyle w:val="NormalWeb"/>
        <w:numPr>
          <w:ilvl w:val="0"/>
          <w:numId w:val="81"/>
        </w:numPr>
        <w:spacing w:before="100" w:beforeAutospacing="1" w:after="100" w:afterAutospacing="1" w:line="240" w:lineRule="auto"/>
      </w:pPr>
      <w:r>
        <w:rPr>
          <w:rStyle w:val="Strong"/>
          <w:rFonts w:eastAsiaTheme="majorEastAsia"/>
        </w:rPr>
        <w:t>Automation:</w:t>
      </w:r>
      <w:r>
        <w:t xml:space="preserve"> Automate data ingestion and model retraining processes for continuous, real-time updates.</w:t>
      </w:r>
    </w:p>
    <w:p w14:paraId="02A8BF95" w14:textId="77777777" w:rsidR="00E47AC5" w:rsidRDefault="00E47AC5" w:rsidP="00E47AC5"/>
    <w:p w14:paraId="1ECA5A59" w14:textId="77777777" w:rsidR="00E47AC5" w:rsidRPr="009403F3" w:rsidRDefault="00E47AC5" w:rsidP="00E47AC5">
      <w:pPr>
        <w:pStyle w:val="Heading2"/>
        <w:rPr>
          <w:b/>
          <w:bCs/>
        </w:rPr>
      </w:pPr>
      <w:bookmarkStart w:id="818" w:name="_Toc211572203"/>
      <w:bookmarkStart w:id="819" w:name="_Toc211587398"/>
      <w:bookmarkStart w:id="820" w:name="_Toc211595414"/>
      <w:r w:rsidRPr="009403F3">
        <w:rPr>
          <w:rStyle w:val="Strong"/>
          <w:b w:val="0"/>
          <w:bCs w:val="0"/>
        </w:rPr>
        <w:t>Conclusion</w:t>
      </w:r>
      <w:bookmarkEnd w:id="818"/>
      <w:bookmarkEnd w:id="819"/>
      <w:bookmarkEnd w:id="820"/>
    </w:p>
    <w:p w14:paraId="53F8CA0C" w14:textId="77777777" w:rsidR="00E47AC5" w:rsidRDefault="00E47AC5" w:rsidP="00E47AC5">
      <w:r w:rsidRPr="003763D1">
        <w:rPr>
          <w:rFonts w:ascii="Times New Roman" w:eastAsia="Times New Roman" w:hAnsi="Times New Roman" w:cs="Times New Roman"/>
          <w:sz w:val="24"/>
          <w:szCs w:val="24"/>
        </w:rPr>
        <w:t>The forecasting model of the Random Forest is capable of predicting well New Zealand’s visitor arrivals with high accuracy and interpretability. Its multi-</w:t>
      </w:r>
      <w:proofErr w:type="spellStart"/>
      <w:r w:rsidRPr="003763D1">
        <w:rPr>
          <w:rFonts w:ascii="Times New Roman" w:eastAsia="Times New Roman" w:hAnsi="Times New Roman" w:cs="Times New Roman"/>
          <w:sz w:val="24"/>
          <w:szCs w:val="24"/>
        </w:rPr>
        <w:t>modeling</w:t>
      </w:r>
      <w:proofErr w:type="spellEnd"/>
      <w:r w:rsidRPr="003763D1">
        <w:rPr>
          <w:rFonts w:ascii="Times New Roman" w:eastAsia="Times New Roman" w:hAnsi="Times New Roman" w:cs="Times New Roman"/>
          <w:sz w:val="24"/>
          <w:szCs w:val="24"/>
        </w:rPr>
        <w:t xml:space="preserve"> approach accounts for seasonality, trends and structural changes in tourism data, rendering it </w:t>
      </w:r>
      <w:proofErr w:type="gramStart"/>
      <w:r w:rsidRPr="003763D1">
        <w:rPr>
          <w:rFonts w:ascii="Times New Roman" w:eastAsia="Times New Roman" w:hAnsi="Times New Roman" w:cs="Times New Roman"/>
          <w:sz w:val="24"/>
          <w:szCs w:val="24"/>
        </w:rPr>
        <w:t>an</w:t>
      </w:r>
      <w:proofErr w:type="gramEnd"/>
      <w:r w:rsidRPr="003763D1">
        <w:rPr>
          <w:rFonts w:ascii="Times New Roman" w:eastAsia="Times New Roman" w:hAnsi="Times New Roman" w:cs="Times New Roman"/>
          <w:sz w:val="24"/>
          <w:szCs w:val="24"/>
        </w:rPr>
        <w:t xml:space="preserve"> reliable device for decision support. The method shows that machine learning models can support traditional forecasting systems, when adequately arranged and introduce tourism analytics. In general, it provides a strong and extensible approach for continuous monitoring with prediction of the visitor's arrival trends.</w:t>
      </w:r>
    </w:p>
    <w:p w14:paraId="0A6C044E" w14:textId="77777777" w:rsidR="00E47AC5" w:rsidRDefault="00E47AC5" w:rsidP="00E47AC5"/>
    <w:p w14:paraId="6CEDE4EC" w14:textId="77777777" w:rsidR="00E47AC5" w:rsidRDefault="00E47AC5" w:rsidP="00E47AC5"/>
    <w:p w14:paraId="7D742199" w14:textId="77777777" w:rsidR="00E47AC5" w:rsidRDefault="00E47AC5" w:rsidP="00E47AC5"/>
    <w:p w14:paraId="6B39F220" w14:textId="77777777" w:rsidR="00E47AC5" w:rsidRDefault="00E47AC5" w:rsidP="00E47AC5"/>
    <w:p w14:paraId="290AA618" w14:textId="77777777" w:rsidR="00E47AC5" w:rsidRDefault="00E47AC5" w:rsidP="00E47AC5"/>
    <w:p w14:paraId="1892B2EC" w14:textId="77777777" w:rsidR="00E47AC5" w:rsidRDefault="00E47AC5" w:rsidP="00E47AC5"/>
    <w:p w14:paraId="4EE6D728" w14:textId="77777777" w:rsidR="00E47AC5" w:rsidRDefault="00E47AC5" w:rsidP="00E47AC5"/>
    <w:p w14:paraId="08D9080E" w14:textId="77777777" w:rsidR="00E47AC5" w:rsidRDefault="00E47AC5" w:rsidP="00E47AC5"/>
    <w:p w14:paraId="0916B17E" w14:textId="77777777" w:rsidR="00E47AC5" w:rsidRDefault="00E47AC5" w:rsidP="00E47AC5"/>
    <w:p w14:paraId="46A3EF49" w14:textId="77777777" w:rsidR="00E47AC5" w:rsidRDefault="00E47AC5" w:rsidP="00E47AC5"/>
    <w:p w14:paraId="1A1FAC6C" w14:textId="77777777" w:rsidR="00E47AC5" w:rsidRDefault="00E47AC5" w:rsidP="00E47AC5"/>
    <w:p w14:paraId="4C266A19" w14:textId="77777777" w:rsidR="00E47AC5" w:rsidRDefault="00E47AC5" w:rsidP="00E47AC5"/>
    <w:p w14:paraId="78C12A21" w14:textId="77777777" w:rsidR="00E47AC5" w:rsidRDefault="00E47AC5" w:rsidP="00E47AC5"/>
    <w:p w14:paraId="257A2728" w14:textId="77777777" w:rsidR="00E47AC5" w:rsidRDefault="00E47AC5" w:rsidP="00E47AC5"/>
    <w:p w14:paraId="5A3CE40D" w14:textId="77777777" w:rsidR="00E47AC5" w:rsidRDefault="00E47AC5" w:rsidP="00E47AC5"/>
    <w:p w14:paraId="6D059B3D" w14:textId="77777777" w:rsidR="00E47AC5" w:rsidRDefault="00E47AC5" w:rsidP="00E47AC5"/>
    <w:p w14:paraId="0B216F2C" w14:textId="77777777" w:rsidR="00E47AC5" w:rsidRDefault="00E47AC5" w:rsidP="00E47AC5"/>
    <w:p w14:paraId="1CB28FC7" w14:textId="77777777" w:rsidR="00E47AC5" w:rsidRDefault="00E47AC5" w:rsidP="00E47AC5"/>
    <w:p w14:paraId="09427FE4" w14:textId="77777777" w:rsidR="00E47AC5" w:rsidRDefault="00E47AC5" w:rsidP="00E47AC5"/>
    <w:p w14:paraId="573102F4" w14:textId="77777777" w:rsidR="00E47AC5" w:rsidRDefault="00E47AC5" w:rsidP="00E47AC5"/>
    <w:p w14:paraId="0E4B1C2A" w14:textId="77777777" w:rsidR="00E47AC5" w:rsidRDefault="00E47AC5" w:rsidP="00E47AC5"/>
    <w:p w14:paraId="728442B5" w14:textId="77777777" w:rsidR="00E47AC5" w:rsidRDefault="00E47AC5" w:rsidP="00E47AC5"/>
    <w:p w14:paraId="57001695" w14:textId="77777777" w:rsidR="00E47AC5" w:rsidRDefault="00E47AC5" w:rsidP="00E47AC5"/>
    <w:p w14:paraId="396F43A5" w14:textId="77777777" w:rsidR="00E47AC5" w:rsidRDefault="00E47AC5" w:rsidP="00E47AC5"/>
    <w:p w14:paraId="7C82F1E5" w14:textId="77777777" w:rsidR="00E47AC5" w:rsidRDefault="00E47AC5" w:rsidP="00E47AC5"/>
    <w:p w14:paraId="4686E00B" w14:textId="77777777" w:rsidR="00E47AC5" w:rsidRDefault="00E47AC5" w:rsidP="00E47AC5"/>
    <w:p w14:paraId="3F4DD798" w14:textId="77777777" w:rsidR="00E47AC5" w:rsidRDefault="00E47AC5" w:rsidP="00E47AC5"/>
    <w:p w14:paraId="2854B4A4" w14:textId="77777777" w:rsidR="00E47AC5" w:rsidRDefault="00E47AC5" w:rsidP="00E47AC5"/>
    <w:p w14:paraId="54A2C9EC" w14:textId="77777777" w:rsidR="00E47AC5" w:rsidRDefault="00E47AC5" w:rsidP="00E47AC5"/>
    <w:p w14:paraId="0429547B" w14:textId="77777777" w:rsidR="00E47AC5" w:rsidRDefault="00E47AC5" w:rsidP="00E47AC5"/>
    <w:p w14:paraId="409A9BD2" w14:textId="77777777" w:rsidR="00E47AC5" w:rsidRDefault="00E47AC5" w:rsidP="00E47AC5"/>
    <w:p w14:paraId="0658966B" w14:textId="77777777" w:rsidR="00E47AC5" w:rsidRDefault="00E47AC5" w:rsidP="00E47AC5"/>
    <w:p w14:paraId="0F8F3328" w14:textId="77777777" w:rsidR="00E47AC5" w:rsidRDefault="00E47AC5" w:rsidP="00E47AC5"/>
    <w:p w14:paraId="03AA466C" w14:textId="77777777" w:rsidR="00E47AC5" w:rsidRDefault="00E47AC5" w:rsidP="00E47AC5"/>
    <w:p w14:paraId="365C5C40" w14:textId="77777777" w:rsidR="00E47AC5" w:rsidRDefault="00E47AC5" w:rsidP="00E47AC5"/>
    <w:p w14:paraId="104BD3E0" w14:textId="77777777" w:rsidR="00E47AC5" w:rsidRDefault="00E47AC5" w:rsidP="00E47AC5"/>
    <w:p w14:paraId="480BFCEF" w14:textId="77777777" w:rsidR="00E47AC5" w:rsidRDefault="00E47AC5" w:rsidP="00E47AC5"/>
    <w:p w14:paraId="0EF33E62" w14:textId="77777777" w:rsidR="00E47AC5" w:rsidRPr="009C0536" w:rsidRDefault="00E47AC5" w:rsidP="00E47AC5"/>
    <w:p w14:paraId="24ACFC1C" w14:textId="77777777" w:rsidR="00E47AC5" w:rsidRDefault="00E47AC5" w:rsidP="00E47AC5">
      <w:pPr>
        <w:pStyle w:val="Heading1"/>
        <w:jc w:val="center"/>
      </w:pPr>
      <w:bookmarkStart w:id="821" w:name="_Toc211587399"/>
      <w:bookmarkStart w:id="822" w:name="_Toc211595415"/>
      <w:r>
        <w:t>Appendix L</w:t>
      </w:r>
      <w:bookmarkEnd w:id="821"/>
      <w:bookmarkEnd w:id="822"/>
    </w:p>
    <w:p w14:paraId="1B509517" w14:textId="77777777" w:rsidR="00E47AC5" w:rsidRDefault="00E47AC5" w:rsidP="00E47AC5"/>
    <w:p w14:paraId="7D7461CD" w14:textId="77777777" w:rsidR="00E47AC5" w:rsidRDefault="00E47AC5" w:rsidP="00E47AC5"/>
    <w:p w14:paraId="74D8FC7E" w14:textId="77777777" w:rsidR="00E47AC5" w:rsidRDefault="00E47AC5" w:rsidP="00E47AC5"/>
    <w:p w14:paraId="435B53E7" w14:textId="77777777" w:rsidR="00E47AC5" w:rsidRDefault="00E47AC5" w:rsidP="00E47AC5"/>
    <w:p w14:paraId="21AE8E93" w14:textId="77777777" w:rsidR="00E47AC5" w:rsidRDefault="00E47AC5" w:rsidP="00E47AC5"/>
    <w:p w14:paraId="40A06615" w14:textId="77777777" w:rsidR="00E47AC5" w:rsidRDefault="00E47AC5" w:rsidP="00E47AC5"/>
    <w:p w14:paraId="647914CF" w14:textId="77777777" w:rsidR="00E47AC5" w:rsidRDefault="00E47AC5" w:rsidP="00E47AC5"/>
    <w:p w14:paraId="14203998" w14:textId="77777777" w:rsidR="00E47AC5" w:rsidRDefault="00E47AC5" w:rsidP="00E47AC5"/>
    <w:p w14:paraId="334E4161" w14:textId="77777777" w:rsidR="00E47AC5" w:rsidRDefault="00E47AC5" w:rsidP="00E47AC5"/>
    <w:p w14:paraId="5C2EF2D0" w14:textId="77777777" w:rsidR="00E47AC5" w:rsidRDefault="00E47AC5" w:rsidP="00E47AC5"/>
    <w:p w14:paraId="102607D5" w14:textId="77777777" w:rsidR="00E47AC5" w:rsidRDefault="00E47AC5" w:rsidP="00E47AC5"/>
    <w:p w14:paraId="1E0729EF" w14:textId="77777777" w:rsidR="00E47AC5" w:rsidRDefault="00E47AC5" w:rsidP="00E47AC5"/>
    <w:p w14:paraId="13E0681B" w14:textId="77777777" w:rsidR="00E47AC5" w:rsidRDefault="00E47AC5" w:rsidP="00E47AC5"/>
    <w:p w14:paraId="230682B7" w14:textId="77777777" w:rsidR="00E47AC5" w:rsidRDefault="00E47AC5" w:rsidP="00E47AC5"/>
    <w:p w14:paraId="4BD17514" w14:textId="77777777" w:rsidR="00E47AC5" w:rsidRDefault="00E47AC5" w:rsidP="00E47AC5"/>
    <w:p w14:paraId="3D856EDC" w14:textId="77777777" w:rsidR="00E47AC5" w:rsidRDefault="00E47AC5" w:rsidP="00E47AC5"/>
    <w:p w14:paraId="42FACBA8" w14:textId="77777777" w:rsidR="00E47AC5" w:rsidRDefault="00E47AC5" w:rsidP="00E47AC5"/>
    <w:p w14:paraId="2A63CECA" w14:textId="77777777" w:rsidR="00E47AC5" w:rsidRDefault="00E47AC5" w:rsidP="00E47AC5"/>
    <w:p w14:paraId="5200DE4B" w14:textId="77777777" w:rsidR="00E47AC5" w:rsidRDefault="00E47AC5" w:rsidP="00E47AC5"/>
    <w:p w14:paraId="065CC4F5" w14:textId="77777777" w:rsidR="00E47AC5" w:rsidRDefault="00E47AC5" w:rsidP="00E47AC5"/>
    <w:p w14:paraId="2FFC9916" w14:textId="77777777" w:rsidR="00E47AC5" w:rsidRDefault="00E47AC5" w:rsidP="00E47AC5"/>
    <w:p w14:paraId="0889AFAC" w14:textId="77777777" w:rsidR="00E47AC5" w:rsidRDefault="00E47AC5" w:rsidP="00E47AC5"/>
    <w:p w14:paraId="25250252" w14:textId="77777777" w:rsidR="00E47AC5" w:rsidRDefault="00E47AC5" w:rsidP="00E47AC5"/>
    <w:p w14:paraId="17D6DD68" w14:textId="77777777" w:rsidR="00E47AC5" w:rsidRDefault="00E47AC5" w:rsidP="00E47AC5"/>
    <w:p w14:paraId="28F89B8D" w14:textId="77777777" w:rsidR="00E47AC5" w:rsidRDefault="00E47AC5" w:rsidP="00E47AC5"/>
    <w:p w14:paraId="64742F9C" w14:textId="77777777" w:rsidR="00E47AC5" w:rsidRDefault="00E47AC5" w:rsidP="00E47AC5"/>
    <w:p w14:paraId="58536723" w14:textId="77777777" w:rsidR="00E47AC5" w:rsidRDefault="00E47AC5" w:rsidP="00E47AC5"/>
    <w:p w14:paraId="12A88009" w14:textId="77777777" w:rsidR="00E47AC5" w:rsidRDefault="00E47AC5" w:rsidP="00E47AC5"/>
    <w:p w14:paraId="65449656" w14:textId="77777777" w:rsidR="00E47AC5" w:rsidRDefault="00E47AC5" w:rsidP="00E47AC5"/>
    <w:p w14:paraId="13483C82" w14:textId="77777777" w:rsidR="00E47AC5" w:rsidRDefault="00E47AC5" w:rsidP="00E47AC5"/>
    <w:p w14:paraId="554603D8" w14:textId="77777777" w:rsidR="00E47AC5" w:rsidRDefault="00E47AC5" w:rsidP="00E47AC5"/>
    <w:p w14:paraId="7A0E4D48" w14:textId="77777777" w:rsidR="00E47AC5" w:rsidRDefault="00E47AC5" w:rsidP="00E47AC5"/>
    <w:p w14:paraId="11B7BEDE" w14:textId="77777777" w:rsidR="00E47AC5" w:rsidRDefault="00E47AC5" w:rsidP="00E47AC5"/>
    <w:p w14:paraId="5121F9ED" w14:textId="77777777" w:rsidR="00E47AC5" w:rsidRDefault="00E47AC5" w:rsidP="00E47AC5"/>
    <w:p w14:paraId="1F7DEA8B" w14:textId="77777777" w:rsidR="00E47AC5" w:rsidRDefault="00E47AC5" w:rsidP="00E47AC5"/>
    <w:p w14:paraId="3C9B8A1F" w14:textId="77777777" w:rsidR="00E47AC5" w:rsidRDefault="00E47AC5" w:rsidP="00E47AC5"/>
    <w:p w14:paraId="360EA6DF" w14:textId="77777777" w:rsidR="00E47AC5" w:rsidRDefault="00E47AC5" w:rsidP="00E47AC5"/>
    <w:p w14:paraId="6B248A28" w14:textId="77777777" w:rsidR="00E47AC5" w:rsidRDefault="00E47AC5" w:rsidP="00E47AC5"/>
    <w:p w14:paraId="73D515DE" w14:textId="77777777" w:rsidR="00E47AC5" w:rsidRDefault="00E47AC5" w:rsidP="00E47AC5"/>
    <w:p w14:paraId="50B4D0DF" w14:textId="77777777" w:rsidR="00E47AC5" w:rsidRDefault="00E47AC5" w:rsidP="00E47AC5"/>
    <w:p w14:paraId="43BDD227" w14:textId="77777777" w:rsidR="00E47AC5" w:rsidRDefault="00E47AC5" w:rsidP="00E47AC5"/>
    <w:p w14:paraId="64340585" w14:textId="77777777" w:rsidR="00E47AC5" w:rsidRDefault="00E47AC5" w:rsidP="00E47AC5"/>
    <w:p w14:paraId="3AC4B9FA" w14:textId="77777777" w:rsidR="00E47AC5" w:rsidRDefault="00E47AC5" w:rsidP="00E47AC5"/>
    <w:p w14:paraId="281F6C8F" w14:textId="77777777" w:rsidR="00E47AC5" w:rsidRDefault="00E47AC5" w:rsidP="00E47AC5"/>
    <w:p w14:paraId="58948164" w14:textId="77777777" w:rsidR="00E47AC5" w:rsidRDefault="00E47AC5" w:rsidP="00E47AC5"/>
    <w:p w14:paraId="5434B231" w14:textId="77777777" w:rsidR="00E47AC5" w:rsidRDefault="00E47AC5" w:rsidP="00E47AC5"/>
    <w:p w14:paraId="04A4EBFA" w14:textId="77777777" w:rsidR="00E47AC5" w:rsidRDefault="00E47AC5" w:rsidP="00E47AC5"/>
    <w:p w14:paraId="45FD980F" w14:textId="77777777" w:rsidR="00E47AC5" w:rsidRPr="00B53B00" w:rsidRDefault="00E47AC5" w:rsidP="00E47AC5">
      <w:pPr>
        <w:jc w:val="both"/>
        <w:rPr>
          <w:rFonts w:ascii="Times New Roman" w:hAnsi="Times New Roman" w:cs="Times New Roman"/>
          <w:sz w:val="24"/>
          <w:szCs w:val="24"/>
        </w:rPr>
      </w:pPr>
      <w:r w:rsidRPr="00B53B00">
        <w:rPr>
          <w:rFonts w:ascii="Times New Roman" w:hAnsi="Times New Roman" w:cs="Times New Roman"/>
          <w:noProof/>
        </w:rPr>
        <w:drawing>
          <wp:anchor distT="0" distB="0" distL="114300" distR="114300" simplePos="0" relativeHeight="251661824" behindDoc="1" locked="0" layoutInCell="1" allowOverlap="1" wp14:anchorId="032E40FA" wp14:editId="207F57CB">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1601580321"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2CBF40CE" w14:textId="77777777" w:rsidR="00E47AC5" w:rsidRPr="00B53B00" w:rsidRDefault="00E47AC5" w:rsidP="00E47AC5">
      <w:pPr>
        <w:jc w:val="both"/>
        <w:rPr>
          <w:rFonts w:ascii="Times New Roman" w:hAnsi="Times New Roman" w:cs="Times New Roman"/>
          <w:sz w:val="24"/>
          <w:szCs w:val="24"/>
        </w:rPr>
      </w:pPr>
    </w:p>
    <w:p w14:paraId="4025F202" w14:textId="77777777" w:rsidR="00E47AC5" w:rsidRPr="00B53B00" w:rsidRDefault="00E47AC5" w:rsidP="00E47AC5">
      <w:pPr>
        <w:jc w:val="both"/>
        <w:rPr>
          <w:rFonts w:ascii="Times New Roman" w:hAnsi="Times New Roman" w:cs="Times New Roman"/>
          <w:sz w:val="44"/>
          <w:szCs w:val="44"/>
        </w:rPr>
      </w:pPr>
    </w:p>
    <w:p w14:paraId="0AC20208" w14:textId="77777777" w:rsidR="00E47AC5" w:rsidRPr="00B53B00" w:rsidRDefault="00E47AC5" w:rsidP="00E47AC5">
      <w:pPr>
        <w:jc w:val="both"/>
        <w:rPr>
          <w:rFonts w:ascii="Times New Roman" w:hAnsi="Times New Roman" w:cs="Times New Roman"/>
          <w:sz w:val="44"/>
          <w:szCs w:val="44"/>
        </w:rPr>
      </w:pPr>
    </w:p>
    <w:p w14:paraId="4FD4B570" w14:textId="77777777" w:rsidR="00E47AC5" w:rsidRPr="00B53B00" w:rsidRDefault="00E47AC5" w:rsidP="00E47AC5">
      <w:pPr>
        <w:jc w:val="both"/>
        <w:rPr>
          <w:rFonts w:ascii="Times New Roman" w:hAnsi="Times New Roman" w:cs="Times New Roman"/>
          <w:sz w:val="44"/>
          <w:szCs w:val="44"/>
        </w:rPr>
      </w:pPr>
    </w:p>
    <w:p w14:paraId="2E415CEF" w14:textId="77777777" w:rsidR="00E47AC5" w:rsidRPr="00B53B00" w:rsidRDefault="00E47AC5" w:rsidP="00E47AC5">
      <w:pPr>
        <w:jc w:val="both"/>
        <w:rPr>
          <w:rFonts w:ascii="Times New Roman" w:hAnsi="Times New Roman" w:cs="Times New Roman"/>
          <w:sz w:val="44"/>
          <w:szCs w:val="44"/>
        </w:rPr>
      </w:pPr>
    </w:p>
    <w:p w14:paraId="1C970F19" w14:textId="77777777" w:rsidR="00E47AC5" w:rsidRPr="00B53B00" w:rsidRDefault="00E47AC5" w:rsidP="00E47AC5">
      <w:pPr>
        <w:jc w:val="both"/>
        <w:rPr>
          <w:rFonts w:ascii="Times New Roman" w:hAnsi="Times New Roman" w:cs="Times New Roman"/>
          <w:sz w:val="44"/>
          <w:szCs w:val="44"/>
        </w:rPr>
      </w:pPr>
    </w:p>
    <w:p w14:paraId="6A2AF67D" w14:textId="77777777" w:rsidR="00E47AC5" w:rsidRPr="00B53B00" w:rsidRDefault="00E47AC5" w:rsidP="00E47AC5">
      <w:pPr>
        <w:jc w:val="both"/>
        <w:rPr>
          <w:rFonts w:ascii="Times New Roman" w:hAnsi="Times New Roman" w:cs="Times New Roman"/>
          <w:sz w:val="44"/>
          <w:szCs w:val="44"/>
        </w:rPr>
      </w:pPr>
    </w:p>
    <w:p w14:paraId="0D3F1366" w14:textId="77777777" w:rsidR="00E47AC5" w:rsidRPr="00B53B00" w:rsidRDefault="00E47AC5" w:rsidP="00E47AC5">
      <w:pPr>
        <w:jc w:val="both"/>
        <w:rPr>
          <w:rFonts w:ascii="Times New Roman" w:hAnsi="Times New Roman" w:cs="Times New Roman"/>
          <w:sz w:val="44"/>
          <w:szCs w:val="44"/>
        </w:rPr>
      </w:pPr>
    </w:p>
    <w:p w14:paraId="47D7D871" w14:textId="77777777" w:rsidR="00E47AC5" w:rsidRPr="00B53B00" w:rsidRDefault="00E47AC5" w:rsidP="00E47AC5">
      <w:pPr>
        <w:jc w:val="both"/>
        <w:rPr>
          <w:rFonts w:ascii="Times New Roman" w:hAnsi="Times New Roman" w:cs="Times New Roman"/>
          <w:sz w:val="44"/>
          <w:szCs w:val="44"/>
        </w:rPr>
      </w:pPr>
    </w:p>
    <w:p w14:paraId="3E973D38" w14:textId="77777777" w:rsidR="00E47AC5" w:rsidRPr="00B53B00" w:rsidRDefault="00E47AC5" w:rsidP="00E47AC5">
      <w:pPr>
        <w:jc w:val="both"/>
        <w:rPr>
          <w:rFonts w:ascii="Times New Roman" w:hAnsi="Times New Roman" w:cs="Times New Roman"/>
          <w:sz w:val="44"/>
          <w:szCs w:val="44"/>
        </w:rPr>
      </w:pPr>
    </w:p>
    <w:p w14:paraId="4B1462D6" w14:textId="77777777" w:rsidR="00E47AC5" w:rsidRPr="00B53B00" w:rsidRDefault="00E47AC5" w:rsidP="00E47AC5">
      <w:pPr>
        <w:jc w:val="both"/>
        <w:rPr>
          <w:rFonts w:ascii="Times New Roman" w:hAnsi="Times New Roman" w:cs="Times New Roman"/>
          <w:sz w:val="44"/>
          <w:szCs w:val="44"/>
        </w:rPr>
      </w:pPr>
    </w:p>
    <w:p w14:paraId="68208F3F" w14:textId="77777777" w:rsidR="00E47AC5" w:rsidRPr="00B53B00" w:rsidRDefault="00E47AC5" w:rsidP="00E47AC5">
      <w:pPr>
        <w:jc w:val="center"/>
        <w:rPr>
          <w:rFonts w:ascii="Times New Roman" w:hAnsi="Times New Roman" w:cs="Times New Roman"/>
          <w:sz w:val="44"/>
          <w:szCs w:val="44"/>
        </w:rPr>
      </w:pPr>
      <w:r w:rsidRPr="00B53B00">
        <w:rPr>
          <w:rFonts w:ascii="Times New Roman" w:hAnsi="Times New Roman" w:cs="Times New Roman"/>
          <w:sz w:val="44"/>
          <w:szCs w:val="44"/>
        </w:rPr>
        <w:t>New Zealand Tourism Forecasting</w:t>
      </w:r>
    </w:p>
    <w:p w14:paraId="4424461E" w14:textId="77777777" w:rsidR="00E47AC5" w:rsidRPr="00B53B00" w:rsidRDefault="00E47AC5" w:rsidP="00E47AC5">
      <w:pPr>
        <w:jc w:val="center"/>
        <w:rPr>
          <w:rFonts w:ascii="Times New Roman" w:hAnsi="Times New Roman" w:cs="Times New Roman"/>
          <w:sz w:val="44"/>
          <w:szCs w:val="44"/>
        </w:rPr>
      </w:pPr>
      <w:r w:rsidRPr="00B53B00">
        <w:rPr>
          <w:rFonts w:ascii="Times New Roman" w:hAnsi="Times New Roman" w:cs="Times New Roman"/>
          <w:sz w:val="44"/>
          <w:szCs w:val="44"/>
        </w:rPr>
        <w:t xml:space="preserve">Model </w:t>
      </w:r>
      <w:r>
        <w:rPr>
          <w:rFonts w:ascii="Times New Roman" w:hAnsi="Times New Roman" w:cs="Times New Roman"/>
          <w:sz w:val="44"/>
          <w:szCs w:val="44"/>
        </w:rPr>
        <w:t>Visitor Arrival</w:t>
      </w:r>
      <w:r w:rsidRPr="00B53B00">
        <w:rPr>
          <w:rFonts w:ascii="Times New Roman" w:hAnsi="Times New Roman" w:cs="Times New Roman"/>
          <w:sz w:val="44"/>
          <w:szCs w:val="44"/>
        </w:rPr>
        <w:t xml:space="preserve"> VAR </w:t>
      </w:r>
    </w:p>
    <w:p w14:paraId="3EA2CBC2" w14:textId="77777777" w:rsidR="00E47AC5" w:rsidRPr="00B53B00" w:rsidRDefault="00E47AC5" w:rsidP="00E47AC5">
      <w:pPr>
        <w:jc w:val="both"/>
        <w:rPr>
          <w:rFonts w:ascii="Times New Roman" w:hAnsi="Times New Roman" w:cs="Times New Roman"/>
        </w:rPr>
      </w:pPr>
    </w:p>
    <w:p w14:paraId="066FA9AC" w14:textId="77777777" w:rsidR="00E47AC5" w:rsidRPr="00B53B00" w:rsidRDefault="00E47AC5" w:rsidP="00E47AC5">
      <w:pPr>
        <w:jc w:val="both"/>
        <w:rPr>
          <w:rFonts w:ascii="Times New Roman" w:hAnsi="Times New Roman" w:cs="Times New Roman"/>
          <w:sz w:val="24"/>
          <w:szCs w:val="24"/>
        </w:rPr>
      </w:pPr>
    </w:p>
    <w:p w14:paraId="04CCD6F2" w14:textId="77777777" w:rsidR="00E47AC5" w:rsidRPr="00B53B00" w:rsidRDefault="00E47AC5" w:rsidP="00E47AC5">
      <w:pPr>
        <w:jc w:val="both"/>
        <w:rPr>
          <w:rFonts w:ascii="Times New Roman" w:hAnsi="Times New Roman" w:cs="Times New Roman"/>
          <w:sz w:val="24"/>
          <w:szCs w:val="24"/>
        </w:rPr>
      </w:pPr>
    </w:p>
    <w:p w14:paraId="415EC2E1" w14:textId="77777777" w:rsidR="00E47AC5" w:rsidRPr="00B53B00" w:rsidRDefault="00E47AC5" w:rsidP="00E47AC5">
      <w:pPr>
        <w:jc w:val="both"/>
        <w:rPr>
          <w:rFonts w:ascii="Times New Roman" w:hAnsi="Times New Roman" w:cs="Times New Roman"/>
          <w:sz w:val="24"/>
          <w:szCs w:val="24"/>
        </w:rPr>
      </w:pPr>
    </w:p>
    <w:p w14:paraId="6B66F7B8" w14:textId="77777777" w:rsidR="00E47AC5" w:rsidRPr="00B53B00" w:rsidRDefault="00E47AC5" w:rsidP="00E47AC5">
      <w:pPr>
        <w:jc w:val="both"/>
        <w:rPr>
          <w:rFonts w:ascii="Times New Roman" w:hAnsi="Times New Roman" w:cs="Times New Roman"/>
          <w:sz w:val="24"/>
          <w:szCs w:val="24"/>
        </w:rPr>
      </w:pPr>
    </w:p>
    <w:p w14:paraId="683A40B5" w14:textId="77777777" w:rsidR="00E47AC5" w:rsidRPr="00B53B00" w:rsidRDefault="00E47AC5" w:rsidP="00E47AC5">
      <w:pPr>
        <w:jc w:val="both"/>
        <w:rPr>
          <w:rFonts w:ascii="Times New Roman" w:hAnsi="Times New Roman" w:cs="Times New Roman"/>
          <w:sz w:val="24"/>
          <w:szCs w:val="24"/>
        </w:rPr>
      </w:pPr>
    </w:p>
    <w:p w14:paraId="1DD14B21" w14:textId="77777777" w:rsidR="00E47AC5" w:rsidRPr="00B53B00" w:rsidRDefault="00E47AC5" w:rsidP="00E47AC5">
      <w:pPr>
        <w:jc w:val="both"/>
        <w:rPr>
          <w:rFonts w:ascii="Times New Roman" w:hAnsi="Times New Roman" w:cs="Times New Roman"/>
          <w:sz w:val="24"/>
          <w:szCs w:val="24"/>
        </w:rPr>
      </w:pPr>
    </w:p>
    <w:p w14:paraId="013BEFA2" w14:textId="77777777" w:rsidR="00E47AC5" w:rsidRPr="00B53B00" w:rsidRDefault="00E47AC5" w:rsidP="00E47AC5">
      <w:pPr>
        <w:jc w:val="both"/>
        <w:rPr>
          <w:rFonts w:ascii="Times New Roman" w:hAnsi="Times New Roman" w:cs="Times New Roman"/>
          <w:sz w:val="24"/>
          <w:szCs w:val="24"/>
        </w:rPr>
      </w:pPr>
    </w:p>
    <w:p w14:paraId="7364C7A1" w14:textId="77777777" w:rsidR="00E47AC5" w:rsidRPr="00B53B00" w:rsidRDefault="00E47AC5" w:rsidP="00E47AC5">
      <w:pPr>
        <w:jc w:val="both"/>
        <w:rPr>
          <w:rFonts w:ascii="Times New Roman" w:hAnsi="Times New Roman" w:cs="Times New Roman"/>
          <w:sz w:val="24"/>
          <w:szCs w:val="24"/>
        </w:rPr>
      </w:pPr>
    </w:p>
    <w:p w14:paraId="7C4B6B04" w14:textId="77777777" w:rsidR="00E47AC5" w:rsidRPr="00B53B00" w:rsidRDefault="00E47AC5" w:rsidP="00E47AC5">
      <w:pPr>
        <w:jc w:val="both"/>
        <w:rPr>
          <w:rFonts w:ascii="Times New Roman" w:hAnsi="Times New Roman" w:cs="Times New Roman"/>
          <w:sz w:val="24"/>
          <w:szCs w:val="24"/>
        </w:rPr>
      </w:pPr>
    </w:p>
    <w:p w14:paraId="745563AC" w14:textId="77777777" w:rsidR="00E47AC5" w:rsidRPr="00B53B00" w:rsidRDefault="00E47AC5" w:rsidP="00E47AC5">
      <w:pPr>
        <w:jc w:val="both"/>
        <w:rPr>
          <w:rFonts w:ascii="Times New Roman" w:hAnsi="Times New Roman" w:cs="Times New Roman"/>
          <w:sz w:val="24"/>
          <w:szCs w:val="24"/>
        </w:rPr>
      </w:pPr>
    </w:p>
    <w:p w14:paraId="0ADDBAFE" w14:textId="77777777" w:rsidR="00E47AC5" w:rsidRPr="00B53B00" w:rsidRDefault="00E47AC5" w:rsidP="00E47AC5">
      <w:pPr>
        <w:spacing w:after="160"/>
        <w:jc w:val="both"/>
        <w:rPr>
          <w:rFonts w:ascii="Times New Roman" w:hAnsi="Times New Roman" w:cs="Times New Roman"/>
        </w:rPr>
      </w:pPr>
      <w:r w:rsidRPr="00B53B00">
        <w:rPr>
          <w:rFonts w:ascii="Times New Roman" w:hAnsi="Times New Roman" w:cs="Times New Roman"/>
        </w:rPr>
        <w:t xml:space="preserve">IT7510 Capstone Semester Two 2025 </w:t>
      </w:r>
    </w:p>
    <w:p w14:paraId="775B5F56" w14:textId="77777777" w:rsidR="00E47AC5" w:rsidRPr="00B53B00" w:rsidRDefault="00E47AC5" w:rsidP="00E47AC5">
      <w:pPr>
        <w:spacing w:after="158"/>
        <w:ind w:left="24"/>
        <w:jc w:val="both"/>
        <w:rPr>
          <w:rFonts w:ascii="Times New Roman" w:hAnsi="Times New Roman" w:cs="Times New Roman"/>
          <w:sz w:val="24"/>
          <w:szCs w:val="24"/>
        </w:rPr>
      </w:pPr>
      <w:r w:rsidRPr="00B53B00">
        <w:rPr>
          <w:rFonts w:ascii="Times New Roman" w:hAnsi="Times New Roman" w:cs="Times New Roman"/>
          <w:sz w:val="24"/>
          <w:szCs w:val="24"/>
        </w:rPr>
        <w:t xml:space="preserve">Project name: </w:t>
      </w:r>
      <w:proofErr w:type="spellStart"/>
      <w:r w:rsidRPr="00B53B00">
        <w:rPr>
          <w:rFonts w:ascii="Times New Roman" w:hAnsi="Times New Roman" w:cs="Times New Roman"/>
          <w:sz w:val="24"/>
          <w:szCs w:val="24"/>
        </w:rPr>
        <w:t>FutureTourism.LSG</w:t>
      </w:r>
      <w:proofErr w:type="spellEnd"/>
    </w:p>
    <w:p w14:paraId="076567DF" w14:textId="77777777" w:rsidR="00E47AC5" w:rsidRPr="00B53B00" w:rsidRDefault="00E47AC5" w:rsidP="00E47AC5">
      <w:pPr>
        <w:spacing w:after="203"/>
        <w:jc w:val="both"/>
        <w:rPr>
          <w:rFonts w:ascii="Times New Roman" w:hAnsi="Times New Roman" w:cs="Times New Roman"/>
          <w:sz w:val="24"/>
          <w:szCs w:val="24"/>
        </w:rPr>
      </w:pPr>
      <w:r w:rsidRPr="00B53B00">
        <w:rPr>
          <w:rFonts w:ascii="Times New Roman" w:hAnsi="Times New Roman" w:cs="Times New Roman"/>
          <w:sz w:val="24"/>
          <w:szCs w:val="24"/>
        </w:rPr>
        <w:t xml:space="preserve">Group name: LSG </w:t>
      </w:r>
    </w:p>
    <w:p w14:paraId="584E92C7" w14:textId="77777777" w:rsidR="00E47AC5" w:rsidRPr="00B53B00" w:rsidRDefault="00E47AC5" w:rsidP="00E47AC5">
      <w:pPr>
        <w:spacing w:after="201"/>
        <w:jc w:val="both"/>
        <w:rPr>
          <w:rFonts w:ascii="Times New Roman" w:hAnsi="Times New Roman" w:cs="Times New Roman"/>
          <w:sz w:val="24"/>
          <w:szCs w:val="24"/>
        </w:rPr>
      </w:pPr>
      <w:r w:rsidRPr="00B53B00">
        <w:rPr>
          <w:rFonts w:ascii="Times New Roman" w:hAnsi="Times New Roman" w:cs="Times New Roman"/>
          <w:sz w:val="24"/>
          <w:szCs w:val="24"/>
        </w:rPr>
        <w:t xml:space="preserve">Name: Lakshya Mann, Shivam Arora, Gowtham R Panicker  </w:t>
      </w:r>
    </w:p>
    <w:p w14:paraId="5961C20B" w14:textId="77777777" w:rsidR="00E47AC5" w:rsidRPr="00B53B00" w:rsidRDefault="00E47AC5" w:rsidP="00E47AC5">
      <w:pPr>
        <w:jc w:val="both"/>
        <w:rPr>
          <w:rFonts w:ascii="Times New Roman" w:hAnsi="Times New Roman" w:cs="Times New Roman"/>
          <w:sz w:val="24"/>
          <w:szCs w:val="24"/>
        </w:rPr>
      </w:pPr>
      <w:r w:rsidRPr="00B53B00">
        <w:rPr>
          <w:rFonts w:ascii="Times New Roman" w:hAnsi="Times New Roman" w:cs="Times New Roman"/>
          <w:sz w:val="24"/>
          <w:szCs w:val="24"/>
        </w:rPr>
        <w:t>Client Name: Dr. Trang Do</w:t>
      </w:r>
    </w:p>
    <w:p w14:paraId="165E1377" w14:textId="77777777" w:rsidR="00E47AC5" w:rsidRPr="00B53B00" w:rsidRDefault="00E47AC5" w:rsidP="00E47AC5">
      <w:pPr>
        <w:rPr>
          <w:rFonts w:ascii="Times New Roman" w:hAnsi="Times New Roman" w:cs="Times New Roman"/>
        </w:rPr>
      </w:pPr>
    </w:p>
    <w:sdt>
      <w:sdtPr>
        <w:rPr>
          <w:rFonts w:ascii="Arial" w:eastAsia="Arial" w:hAnsi="Arial" w:cs="Arial"/>
          <w:color w:val="auto"/>
          <w:sz w:val="22"/>
          <w:szCs w:val="22"/>
          <w:lang w:val="en-NZ" w:eastAsia="en-NZ"/>
        </w:rPr>
        <w:id w:val="745302992"/>
        <w:docPartObj>
          <w:docPartGallery w:val="Table of Contents"/>
          <w:docPartUnique/>
        </w:docPartObj>
      </w:sdtPr>
      <w:sdtEndPr>
        <w:rPr>
          <w:b/>
          <w:bCs/>
          <w:noProof/>
        </w:rPr>
      </w:sdtEndPr>
      <w:sdtContent>
        <w:p w14:paraId="321D6C30" w14:textId="77777777" w:rsidR="00E47AC5" w:rsidRDefault="00E47AC5" w:rsidP="00E47AC5">
          <w:pPr>
            <w:pStyle w:val="TOCHeading"/>
          </w:pPr>
          <w:r>
            <w:t>Table of Contents</w:t>
          </w:r>
        </w:p>
        <w:p w14:paraId="2DCC2A81" w14:textId="77777777" w:rsidR="00E47AC5" w:rsidRDefault="00E47AC5" w:rsidP="00E47AC5">
          <w:pPr>
            <w:pStyle w:val="TOC2"/>
            <w:tabs>
              <w:tab w:val="right" w:leader="dot" w:pos="9016"/>
            </w:tabs>
            <w:rPr>
              <w:noProof/>
            </w:rPr>
          </w:pPr>
          <w:r>
            <w:fldChar w:fldCharType="begin"/>
          </w:r>
          <w:r>
            <w:instrText xml:space="preserve"> TOC \o "1-3" \h \z \u </w:instrText>
          </w:r>
          <w:r>
            <w:fldChar w:fldCharType="separate"/>
          </w:r>
          <w:hyperlink w:anchor="_Toc211567981" w:history="1">
            <w:r w:rsidRPr="00E95474">
              <w:rPr>
                <w:rStyle w:val="Hyperlink"/>
                <w:noProof/>
              </w:rPr>
              <w:t>Executive Summary</w:t>
            </w:r>
            <w:r>
              <w:rPr>
                <w:noProof/>
                <w:webHidden/>
              </w:rPr>
              <w:tab/>
            </w:r>
            <w:r>
              <w:rPr>
                <w:noProof/>
                <w:webHidden/>
              </w:rPr>
              <w:fldChar w:fldCharType="begin"/>
            </w:r>
            <w:r>
              <w:rPr>
                <w:noProof/>
                <w:webHidden/>
              </w:rPr>
              <w:instrText xml:space="preserve"> PAGEREF _Toc211567981 \h </w:instrText>
            </w:r>
            <w:r>
              <w:rPr>
                <w:noProof/>
                <w:webHidden/>
              </w:rPr>
            </w:r>
            <w:r>
              <w:rPr>
                <w:noProof/>
                <w:webHidden/>
              </w:rPr>
              <w:fldChar w:fldCharType="separate"/>
            </w:r>
            <w:r>
              <w:rPr>
                <w:noProof/>
                <w:webHidden/>
              </w:rPr>
              <w:t>3</w:t>
            </w:r>
            <w:r>
              <w:rPr>
                <w:noProof/>
                <w:webHidden/>
              </w:rPr>
              <w:fldChar w:fldCharType="end"/>
            </w:r>
          </w:hyperlink>
        </w:p>
        <w:p w14:paraId="0C877221" w14:textId="77777777" w:rsidR="00E47AC5" w:rsidRDefault="00E47AC5" w:rsidP="00E47AC5">
          <w:pPr>
            <w:pStyle w:val="TOC2"/>
            <w:tabs>
              <w:tab w:val="right" w:leader="dot" w:pos="9016"/>
            </w:tabs>
            <w:rPr>
              <w:noProof/>
            </w:rPr>
          </w:pPr>
          <w:hyperlink w:anchor="_Toc211567982" w:history="1">
            <w:r w:rsidRPr="00E95474">
              <w:rPr>
                <w:rStyle w:val="Hyperlink"/>
                <w:noProof/>
              </w:rPr>
              <w:t>Project Overview</w:t>
            </w:r>
            <w:r>
              <w:rPr>
                <w:noProof/>
                <w:webHidden/>
              </w:rPr>
              <w:tab/>
            </w:r>
            <w:r>
              <w:rPr>
                <w:noProof/>
                <w:webHidden/>
              </w:rPr>
              <w:fldChar w:fldCharType="begin"/>
            </w:r>
            <w:r>
              <w:rPr>
                <w:noProof/>
                <w:webHidden/>
              </w:rPr>
              <w:instrText xml:space="preserve"> PAGEREF _Toc211567982 \h </w:instrText>
            </w:r>
            <w:r>
              <w:rPr>
                <w:noProof/>
                <w:webHidden/>
              </w:rPr>
            </w:r>
            <w:r>
              <w:rPr>
                <w:noProof/>
                <w:webHidden/>
              </w:rPr>
              <w:fldChar w:fldCharType="separate"/>
            </w:r>
            <w:r>
              <w:rPr>
                <w:noProof/>
                <w:webHidden/>
              </w:rPr>
              <w:t>4</w:t>
            </w:r>
            <w:r>
              <w:rPr>
                <w:noProof/>
                <w:webHidden/>
              </w:rPr>
              <w:fldChar w:fldCharType="end"/>
            </w:r>
          </w:hyperlink>
        </w:p>
        <w:p w14:paraId="4332189B" w14:textId="77777777" w:rsidR="00E47AC5" w:rsidRDefault="00E47AC5" w:rsidP="00E47AC5">
          <w:pPr>
            <w:pStyle w:val="TOC2"/>
            <w:tabs>
              <w:tab w:val="right" w:leader="dot" w:pos="9016"/>
            </w:tabs>
            <w:rPr>
              <w:noProof/>
            </w:rPr>
          </w:pPr>
          <w:hyperlink w:anchor="_Toc211567983" w:history="1">
            <w:r w:rsidRPr="00E95474">
              <w:rPr>
                <w:rStyle w:val="Hyperlink"/>
                <w:noProof/>
              </w:rPr>
              <w:t>Methodology</w:t>
            </w:r>
            <w:r>
              <w:rPr>
                <w:noProof/>
                <w:webHidden/>
              </w:rPr>
              <w:tab/>
            </w:r>
            <w:r>
              <w:rPr>
                <w:noProof/>
                <w:webHidden/>
              </w:rPr>
              <w:fldChar w:fldCharType="begin"/>
            </w:r>
            <w:r>
              <w:rPr>
                <w:noProof/>
                <w:webHidden/>
              </w:rPr>
              <w:instrText xml:space="preserve"> PAGEREF _Toc211567983 \h </w:instrText>
            </w:r>
            <w:r>
              <w:rPr>
                <w:noProof/>
                <w:webHidden/>
              </w:rPr>
            </w:r>
            <w:r>
              <w:rPr>
                <w:noProof/>
                <w:webHidden/>
              </w:rPr>
              <w:fldChar w:fldCharType="separate"/>
            </w:r>
            <w:r>
              <w:rPr>
                <w:noProof/>
                <w:webHidden/>
              </w:rPr>
              <w:t>5</w:t>
            </w:r>
            <w:r>
              <w:rPr>
                <w:noProof/>
                <w:webHidden/>
              </w:rPr>
              <w:fldChar w:fldCharType="end"/>
            </w:r>
          </w:hyperlink>
        </w:p>
        <w:p w14:paraId="73E6CA1F" w14:textId="77777777" w:rsidR="00E47AC5" w:rsidRDefault="00E47AC5" w:rsidP="00E47AC5">
          <w:pPr>
            <w:pStyle w:val="TOC3"/>
            <w:tabs>
              <w:tab w:val="right" w:leader="dot" w:pos="9016"/>
            </w:tabs>
            <w:rPr>
              <w:noProof/>
            </w:rPr>
          </w:pPr>
          <w:hyperlink w:anchor="_Toc211567984" w:history="1">
            <w:r w:rsidRPr="00E95474">
              <w:rPr>
                <w:rStyle w:val="Hyperlink"/>
                <w:noProof/>
              </w:rPr>
              <w:t>VAR Model Architecture</w:t>
            </w:r>
            <w:r>
              <w:rPr>
                <w:noProof/>
                <w:webHidden/>
              </w:rPr>
              <w:tab/>
            </w:r>
            <w:r>
              <w:rPr>
                <w:noProof/>
                <w:webHidden/>
              </w:rPr>
              <w:fldChar w:fldCharType="begin"/>
            </w:r>
            <w:r>
              <w:rPr>
                <w:noProof/>
                <w:webHidden/>
              </w:rPr>
              <w:instrText xml:space="preserve"> PAGEREF _Toc211567984 \h </w:instrText>
            </w:r>
            <w:r>
              <w:rPr>
                <w:noProof/>
                <w:webHidden/>
              </w:rPr>
            </w:r>
            <w:r>
              <w:rPr>
                <w:noProof/>
                <w:webHidden/>
              </w:rPr>
              <w:fldChar w:fldCharType="separate"/>
            </w:r>
            <w:r>
              <w:rPr>
                <w:noProof/>
                <w:webHidden/>
              </w:rPr>
              <w:t>5</w:t>
            </w:r>
            <w:r>
              <w:rPr>
                <w:noProof/>
                <w:webHidden/>
              </w:rPr>
              <w:fldChar w:fldCharType="end"/>
            </w:r>
          </w:hyperlink>
        </w:p>
        <w:p w14:paraId="77E502F7" w14:textId="77777777" w:rsidR="00E47AC5" w:rsidRDefault="00E47AC5" w:rsidP="00E47AC5">
          <w:pPr>
            <w:pStyle w:val="TOC3"/>
            <w:tabs>
              <w:tab w:val="right" w:leader="dot" w:pos="9016"/>
            </w:tabs>
            <w:rPr>
              <w:noProof/>
            </w:rPr>
          </w:pPr>
          <w:hyperlink w:anchor="_Toc211567985" w:history="1">
            <w:r w:rsidRPr="00E95474">
              <w:rPr>
                <w:rStyle w:val="Hyperlink"/>
                <w:noProof/>
              </w:rPr>
              <w:t>Model Configuration</w:t>
            </w:r>
            <w:r>
              <w:rPr>
                <w:noProof/>
                <w:webHidden/>
              </w:rPr>
              <w:tab/>
            </w:r>
            <w:r>
              <w:rPr>
                <w:noProof/>
                <w:webHidden/>
              </w:rPr>
              <w:fldChar w:fldCharType="begin"/>
            </w:r>
            <w:r>
              <w:rPr>
                <w:noProof/>
                <w:webHidden/>
              </w:rPr>
              <w:instrText xml:space="preserve"> PAGEREF _Toc211567985 \h </w:instrText>
            </w:r>
            <w:r>
              <w:rPr>
                <w:noProof/>
                <w:webHidden/>
              </w:rPr>
            </w:r>
            <w:r>
              <w:rPr>
                <w:noProof/>
                <w:webHidden/>
              </w:rPr>
              <w:fldChar w:fldCharType="separate"/>
            </w:r>
            <w:r>
              <w:rPr>
                <w:noProof/>
                <w:webHidden/>
              </w:rPr>
              <w:t>6</w:t>
            </w:r>
            <w:r>
              <w:rPr>
                <w:noProof/>
                <w:webHidden/>
              </w:rPr>
              <w:fldChar w:fldCharType="end"/>
            </w:r>
          </w:hyperlink>
        </w:p>
        <w:p w14:paraId="27AFB9BD" w14:textId="77777777" w:rsidR="00E47AC5" w:rsidRDefault="00E47AC5" w:rsidP="00E47AC5">
          <w:pPr>
            <w:pStyle w:val="TOC3"/>
            <w:tabs>
              <w:tab w:val="right" w:leader="dot" w:pos="9016"/>
            </w:tabs>
            <w:rPr>
              <w:noProof/>
            </w:rPr>
          </w:pPr>
          <w:hyperlink w:anchor="_Toc211567986" w:history="1">
            <w:r w:rsidRPr="00E95474">
              <w:rPr>
                <w:rStyle w:val="Hyperlink"/>
                <w:noProof/>
              </w:rPr>
              <w:t>Technologies and Libraries</w:t>
            </w:r>
            <w:r>
              <w:rPr>
                <w:noProof/>
                <w:webHidden/>
              </w:rPr>
              <w:tab/>
            </w:r>
            <w:r>
              <w:rPr>
                <w:noProof/>
                <w:webHidden/>
              </w:rPr>
              <w:fldChar w:fldCharType="begin"/>
            </w:r>
            <w:r>
              <w:rPr>
                <w:noProof/>
                <w:webHidden/>
              </w:rPr>
              <w:instrText xml:space="preserve"> PAGEREF _Toc211567986 \h </w:instrText>
            </w:r>
            <w:r>
              <w:rPr>
                <w:noProof/>
                <w:webHidden/>
              </w:rPr>
            </w:r>
            <w:r>
              <w:rPr>
                <w:noProof/>
                <w:webHidden/>
              </w:rPr>
              <w:fldChar w:fldCharType="separate"/>
            </w:r>
            <w:r>
              <w:rPr>
                <w:noProof/>
                <w:webHidden/>
              </w:rPr>
              <w:t>7</w:t>
            </w:r>
            <w:r>
              <w:rPr>
                <w:noProof/>
                <w:webHidden/>
              </w:rPr>
              <w:fldChar w:fldCharType="end"/>
            </w:r>
          </w:hyperlink>
        </w:p>
        <w:p w14:paraId="1B7552D1" w14:textId="77777777" w:rsidR="00E47AC5" w:rsidRDefault="00E47AC5" w:rsidP="00E47AC5">
          <w:pPr>
            <w:pStyle w:val="TOC2"/>
            <w:tabs>
              <w:tab w:val="right" w:leader="dot" w:pos="9016"/>
            </w:tabs>
            <w:rPr>
              <w:noProof/>
            </w:rPr>
          </w:pPr>
          <w:hyperlink w:anchor="_Toc211567987" w:history="1">
            <w:r w:rsidRPr="00E95474">
              <w:rPr>
                <w:rStyle w:val="Hyperlink"/>
                <w:noProof/>
              </w:rPr>
              <w:t>Data Processing Pipeline</w:t>
            </w:r>
            <w:r>
              <w:rPr>
                <w:noProof/>
                <w:webHidden/>
              </w:rPr>
              <w:tab/>
            </w:r>
            <w:r>
              <w:rPr>
                <w:noProof/>
                <w:webHidden/>
              </w:rPr>
              <w:fldChar w:fldCharType="begin"/>
            </w:r>
            <w:r>
              <w:rPr>
                <w:noProof/>
                <w:webHidden/>
              </w:rPr>
              <w:instrText xml:space="preserve"> PAGEREF _Toc211567987 \h </w:instrText>
            </w:r>
            <w:r>
              <w:rPr>
                <w:noProof/>
                <w:webHidden/>
              </w:rPr>
            </w:r>
            <w:r>
              <w:rPr>
                <w:noProof/>
                <w:webHidden/>
              </w:rPr>
              <w:fldChar w:fldCharType="separate"/>
            </w:r>
            <w:r>
              <w:rPr>
                <w:noProof/>
                <w:webHidden/>
              </w:rPr>
              <w:t>9</w:t>
            </w:r>
            <w:r>
              <w:rPr>
                <w:noProof/>
                <w:webHidden/>
              </w:rPr>
              <w:fldChar w:fldCharType="end"/>
            </w:r>
          </w:hyperlink>
        </w:p>
        <w:p w14:paraId="7EF6D684" w14:textId="77777777" w:rsidR="00E47AC5" w:rsidRDefault="00E47AC5" w:rsidP="00E47AC5">
          <w:pPr>
            <w:pStyle w:val="TOC3"/>
            <w:tabs>
              <w:tab w:val="right" w:leader="dot" w:pos="9016"/>
            </w:tabs>
            <w:rPr>
              <w:noProof/>
            </w:rPr>
          </w:pPr>
          <w:hyperlink w:anchor="_Toc211567988" w:history="1">
            <w:r w:rsidRPr="00E95474">
              <w:rPr>
                <w:rStyle w:val="Hyperlink"/>
                <w:noProof/>
              </w:rPr>
              <w:t>Import and Preparation</w:t>
            </w:r>
            <w:r>
              <w:rPr>
                <w:noProof/>
                <w:webHidden/>
              </w:rPr>
              <w:tab/>
            </w:r>
            <w:r>
              <w:rPr>
                <w:noProof/>
                <w:webHidden/>
              </w:rPr>
              <w:fldChar w:fldCharType="begin"/>
            </w:r>
            <w:r>
              <w:rPr>
                <w:noProof/>
                <w:webHidden/>
              </w:rPr>
              <w:instrText xml:space="preserve"> PAGEREF _Toc211567988 \h </w:instrText>
            </w:r>
            <w:r>
              <w:rPr>
                <w:noProof/>
                <w:webHidden/>
              </w:rPr>
            </w:r>
            <w:r>
              <w:rPr>
                <w:noProof/>
                <w:webHidden/>
              </w:rPr>
              <w:fldChar w:fldCharType="separate"/>
            </w:r>
            <w:r>
              <w:rPr>
                <w:noProof/>
                <w:webHidden/>
              </w:rPr>
              <w:t>9</w:t>
            </w:r>
            <w:r>
              <w:rPr>
                <w:noProof/>
                <w:webHidden/>
              </w:rPr>
              <w:fldChar w:fldCharType="end"/>
            </w:r>
          </w:hyperlink>
        </w:p>
        <w:p w14:paraId="5E9087CD" w14:textId="77777777" w:rsidR="00E47AC5" w:rsidRDefault="00E47AC5" w:rsidP="00E47AC5">
          <w:pPr>
            <w:pStyle w:val="TOC3"/>
            <w:tabs>
              <w:tab w:val="right" w:leader="dot" w:pos="9016"/>
            </w:tabs>
            <w:rPr>
              <w:noProof/>
            </w:rPr>
          </w:pPr>
          <w:hyperlink w:anchor="_Toc211567989" w:history="1">
            <w:r w:rsidRPr="00E95474">
              <w:rPr>
                <w:rStyle w:val="Hyperlink"/>
                <w:noProof/>
              </w:rPr>
              <w:t>Transformation</w:t>
            </w:r>
            <w:r>
              <w:rPr>
                <w:noProof/>
                <w:webHidden/>
              </w:rPr>
              <w:tab/>
            </w:r>
            <w:r>
              <w:rPr>
                <w:noProof/>
                <w:webHidden/>
              </w:rPr>
              <w:fldChar w:fldCharType="begin"/>
            </w:r>
            <w:r>
              <w:rPr>
                <w:noProof/>
                <w:webHidden/>
              </w:rPr>
              <w:instrText xml:space="preserve"> PAGEREF _Toc211567989 \h </w:instrText>
            </w:r>
            <w:r>
              <w:rPr>
                <w:noProof/>
                <w:webHidden/>
              </w:rPr>
            </w:r>
            <w:r>
              <w:rPr>
                <w:noProof/>
                <w:webHidden/>
              </w:rPr>
              <w:fldChar w:fldCharType="separate"/>
            </w:r>
            <w:r>
              <w:rPr>
                <w:noProof/>
                <w:webHidden/>
              </w:rPr>
              <w:t>9</w:t>
            </w:r>
            <w:r>
              <w:rPr>
                <w:noProof/>
                <w:webHidden/>
              </w:rPr>
              <w:fldChar w:fldCharType="end"/>
            </w:r>
          </w:hyperlink>
        </w:p>
        <w:p w14:paraId="69B6BB6E" w14:textId="77777777" w:rsidR="00E47AC5" w:rsidRDefault="00E47AC5" w:rsidP="00E47AC5">
          <w:pPr>
            <w:pStyle w:val="TOC2"/>
            <w:tabs>
              <w:tab w:val="right" w:leader="dot" w:pos="9016"/>
            </w:tabs>
            <w:rPr>
              <w:noProof/>
            </w:rPr>
          </w:pPr>
          <w:hyperlink w:anchor="_Toc211567990" w:history="1">
            <w:r w:rsidRPr="00E95474">
              <w:rPr>
                <w:rStyle w:val="Hyperlink"/>
                <w:noProof/>
              </w:rPr>
              <w:t>Forecasting and Evaluation</w:t>
            </w:r>
            <w:r>
              <w:rPr>
                <w:noProof/>
                <w:webHidden/>
              </w:rPr>
              <w:tab/>
            </w:r>
            <w:r>
              <w:rPr>
                <w:noProof/>
                <w:webHidden/>
              </w:rPr>
              <w:fldChar w:fldCharType="begin"/>
            </w:r>
            <w:r>
              <w:rPr>
                <w:noProof/>
                <w:webHidden/>
              </w:rPr>
              <w:instrText xml:space="preserve"> PAGEREF _Toc211567990 \h </w:instrText>
            </w:r>
            <w:r>
              <w:rPr>
                <w:noProof/>
                <w:webHidden/>
              </w:rPr>
            </w:r>
            <w:r>
              <w:rPr>
                <w:noProof/>
                <w:webHidden/>
              </w:rPr>
              <w:fldChar w:fldCharType="separate"/>
            </w:r>
            <w:r>
              <w:rPr>
                <w:noProof/>
                <w:webHidden/>
              </w:rPr>
              <w:t>10</w:t>
            </w:r>
            <w:r>
              <w:rPr>
                <w:noProof/>
                <w:webHidden/>
              </w:rPr>
              <w:fldChar w:fldCharType="end"/>
            </w:r>
          </w:hyperlink>
        </w:p>
        <w:p w14:paraId="224163BF" w14:textId="77777777" w:rsidR="00E47AC5" w:rsidRDefault="00E47AC5" w:rsidP="00E47AC5">
          <w:pPr>
            <w:pStyle w:val="TOC2"/>
            <w:tabs>
              <w:tab w:val="right" w:leader="dot" w:pos="9016"/>
            </w:tabs>
            <w:rPr>
              <w:noProof/>
            </w:rPr>
          </w:pPr>
          <w:hyperlink w:anchor="_Toc211567991" w:history="1">
            <w:r w:rsidRPr="00E95474">
              <w:rPr>
                <w:rStyle w:val="Hyperlink"/>
                <w:noProof/>
              </w:rPr>
              <w:t>Results and Analysis</w:t>
            </w:r>
            <w:r>
              <w:rPr>
                <w:noProof/>
                <w:webHidden/>
              </w:rPr>
              <w:tab/>
            </w:r>
            <w:r>
              <w:rPr>
                <w:noProof/>
                <w:webHidden/>
              </w:rPr>
              <w:fldChar w:fldCharType="begin"/>
            </w:r>
            <w:r>
              <w:rPr>
                <w:noProof/>
                <w:webHidden/>
              </w:rPr>
              <w:instrText xml:space="preserve"> PAGEREF _Toc211567991 \h </w:instrText>
            </w:r>
            <w:r>
              <w:rPr>
                <w:noProof/>
                <w:webHidden/>
              </w:rPr>
            </w:r>
            <w:r>
              <w:rPr>
                <w:noProof/>
                <w:webHidden/>
              </w:rPr>
              <w:fldChar w:fldCharType="separate"/>
            </w:r>
            <w:r>
              <w:rPr>
                <w:noProof/>
                <w:webHidden/>
              </w:rPr>
              <w:t>11</w:t>
            </w:r>
            <w:r>
              <w:rPr>
                <w:noProof/>
                <w:webHidden/>
              </w:rPr>
              <w:fldChar w:fldCharType="end"/>
            </w:r>
          </w:hyperlink>
        </w:p>
        <w:p w14:paraId="419C68BC" w14:textId="77777777" w:rsidR="00E47AC5" w:rsidRDefault="00E47AC5" w:rsidP="00E47AC5">
          <w:pPr>
            <w:pStyle w:val="TOC2"/>
            <w:tabs>
              <w:tab w:val="right" w:leader="dot" w:pos="9016"/>
            </w:tabs>
            <w:rPr>
              <w:noProof/>
            </w:rPr>
          </w:pPr>
          <w:hyperlink w:anchor="_Toc211567992" w:history="1">
            <w:r w:rsidRPr="00E95474">
              <w:rPr>
                <w:rStyle w:val="Hyperlink"/>
                <w:noProof/>
              </w:rPr>
              <w:t>Recommendations</w:t>
            </w:r>
            <w:r>
              <w:rPr>
                <w:noProof/>
                <w:webHidden/>
              </w:rPr>
              <w:tab/>
            </w:r>
            <w:r>
              <w:rPr>
                <w:noProof/>
                <w:webHidden/>
              </w:rPr>
              <w:fldChar w:fldCharType="begin"/>
            </w:r>
            <w:r>
              <w:rPr>
                <w:noProof/>
                <w:webHidden/>
              </w:rPr>
              <w:instrText xml:space="preserve"> PAGEREF _Toc211567992 \h </w:instrText>
            </w:r>
            <w:r>
              <w:rPr>
                <w:noProof/>
                <w:webHidden/>
              </w:rPr>
            </w:r>
            <w:r>
              <w:rPr>
                <w:noProof/>
                <w:webHidden/>
              </w:rPr>
              <w:fldChar w:fldCharType="separate"/>
            </w:r>
            <w:r>
              <w:rPr>
                <w:noProof/>
                <w:webHidden/>
              </w:rPr>
              <w:t>12</w:t>
            </w:r>
            <w:r>
              <w:rPr>
                <w:noProof/>
                <w:webHidden/>
              </w:rPr>
              <w:fldChar w:fldCharType="end"/>
            </w:r>
          </w:hyperlink>
        </w:p>
        <w:p w14:paraId="286ABFAD" w14:textId="77777777" w:rsidR="00E47AC5" w:rsidRDefault="00E47AC5" w:rsidP="00E47AC5">
          <w:pPr>
            <w:pStyle w:val="TOC3"/>
            <w:tabs>
              <w:tab w:val="right" w:leader="dot" w:pos="9016"/>
            </w:tabs>
            <w:rPr>
              <w:noProof/>
            </w:rPr>
          </w:pPr>
          <w:hyperlink w:anchor="_Toc211567993" w:history="1">
            <w:r w:rsidRPr="00E95474">
              <w:rPr>
                <w:rStyle w:val="Hyperlink"/>
                <w:noProof/>
              </w:rPr>
              <w:t>Immediate Implementation</w:t>
            </w:r>
            <w:r>
              <w:rPr>
                <w:noProof/>
                <w:webHidden/>
              </w:rPr>
              <w:tab/>
            </w:r>
            <w:r>
              <w:rPr>
                <w:noProof/>
                <w:webHidden/>
              </w:rPr>
              <w:fldChar w:fldCharType="begin"/>
            </w:r>
            <w:r>
              <w:rPr>
                <w:noProof/>
                <w:webHidden/>
              </w:rPr>
              <w:instrText xml:space="preserve"> PAGEREF _Toc211567993 \h </w:instrText>
            </w:r>
            <w:r>
              <w:rPr>
                <w:noProof/>
                <w:webHidden/>
              </w:rPr>
            </w:r>
            <w:r>
              <w:rPr>
                <w:noProof/>
                <w:webHidden/>
              </w:rPr>
              <w:fldChar w:fldCharType="separate"/>
            </w:r>
            <w:r>
              <w:rPr>
                <w:noProof/>
                <w:webHidden/>
              </w:rPr>
              <w:t>12</w:t>
            </w:r>
            <w:r>
              <w:rPr>
                <w:noProof/>
                <w:webHidden/>
              </w:rPr>
              <w:fldChar w:fldCharType="end"/>
            </w:r>
          </w:hyperlink>
        </w:p>
        <w:p w14:paraId="22481F59" w14:textId="77777777" w:rsidR="00E47AC5" w:rsidRDefault="00E47AC5" w:rsidP="00E47AC5">
          <w:pPr>
            <w:pStyle w:val="TOC3"/>
            <w:tabs>
              <w:tab w:val="right" w:leader="dot" w:pos="9016"/>
            </w:tabs>
            <w:rPr>
              <w:noProof/>
            </w:rPr>
          </w:pPr>
          <w:hyperlink w:anchor="_Toc211567994" w:history="1">
            <w:r w:rsidRPr="00E95474">
              <w:rPr>
                <w:rStyle w:val="Hyperlink"/>
                <w:noProof/>
              </w:rPr>
              <w:t>Model Enhancement</w:t>
            </w:r>
            <w:r>
              <w:rPr>
                <w:noProof/>
                <w:webHidden/>
              </w:rPr>
              <w:tab/>
            </w:r>
            <w:r>
              <w:rPr>
                <w:noProof/>
                <w:webHidden/>
              </w:rPr>
              <w:fldChar w:fldCharType="begin"/>
            </w:r>
            <w:r>
              <w:rPr>
                <w:noProof/>
                <w:webHidden/>
              </w:rPr>
              <w:instrText xml:space="preserve"> PAGEREF _Toc211567994 \h </w:instrText>
            </w:r>
            <w:r>
              <w:rPr>
                <w:noProof/>
                <w:webHidden/>
              </w:rPr>
            </w:r>
            <w:r>
              <w:rPr>
                <w:noProof/>
                <w:webHidden/>
              </w:rPr>
              <w:fldChar w:fldCharType="separate"/>
            </w:r>
            <w:r>
              <w:rPr>
                <w:noProof/>
                <w:webHidden/>
              </w:rPr>
              <w:t>12</w:t>
            </w:r>
            <w:r>
              <w:rPr>
                <w:noProof/>
                <w:webHidden/>
              </w:rPr>
              <w:fldChar w:fldCharType="end"/>
            </w:r>
          </w:hyperlink>
        </w:p>
        <w:p w14:paraId="43E76875" w14:textId="77777777" w:rsidR="00E47AC5" w:rsidRDefault="00E47AC5" w:rsidP="00E47AC5">
          <w:pPr>
            <w:pStyle w:val="TOC3"/>
            <w:tabs>
              <w:tab w:val="right" w:leader="dot" w:pos="9016"/>
            </w:tabs>
            <w:rPr>
              <w:noProof/>
            </w:rPr>
          </w:pPr>
          <w:hyperlink w:anchor="_Toc211567995" w:history="1">
            <w:r w:rsidRPr="00E95474">
              <w:rPr>
                <w:rStyle w:val="Hyperlink"/>
                <w:noProof/>
              </w:rPr>
              <w:t>Long-Term Development</w:t>
            </w:r>
            <w:r>
              <w:rPr>
                <w:noProof/>
                <w:webHidden/>
              </w:rPr>
              <w:tab/>
            </w:r>
            <w:r>
              <w:rPr>
                <w:noProof/>
                <w:webHidden/>
              </w:rPr>
              <w:fldChar w:fldCharType="begin"/>
            </w:r>
            <w:r>
              <w:rPr>
                <w:noProof/>
                <w:webHidden/>
              </w:rPr>
              <w:instrText xml:space="preserve"> PAGEREF _Toc211567995 \h </w:instrText>
            </w:r>
            <w:r>
              <w:rPr>
                <w:noProof/>
                <w:webHidden/>
              </w:rPr>
            </w:r>
            <w:r>
              <w:rPr>
                <w:noProof/>
                <w:webHidden/>
              </w:rPr>
              <w:fldChar w:fldCharType="separate"/>
            </w:r>
            <w:r>
              <w:rPr>
                <w:noProof/>
                <w:webHidden/>
              </w:rPr>
              <w:t>12</w:t>
            </w:r>
            <w:r>
              <w:rPr>
                <w:noProof/>
                <w:webHidden/>
              </w:rPr>
              <w:fldChar w:fldCharType="end"/>
            </w:r>
          </w:hyperlink>
        </w:p>
        <w:p w14:paraId="1F9F2327" w14:textId="77777777" w:rsidR="00E47AC5" w:rsidRDefault="00E47AC5" w:rsidP="00E47AC5">
          <w:pPr>
            <w:pStyle w:val="TOC3"/>
            <w:tabs>
              <w:tab w:val="right" w:leader="dot" w:pos="9016"/>
            </w:tabs>
            <w:rPr>
              <w:noProof/>
            </w:rPr>
          </w:pPr>
          <w:hyperlink w:anchor="_Toc211567996" w:history="1">
            <w:r w:rsidRPr="00E95474">
              <w:rPr>
                <w:rStyle w:val="Hyperlink"/>
                <w:noProof/>
              </w:rPr>
              <w:t>Strategic Value</w:t>
            </w:r>
            <w:r>
              <w:rPr>
                <w:noProof/>
                <w:webHidden/>
              </w:rPr>
              <w:tab/>
            </w:r>
            <w:r>
              <w:rPr>
                <w:noProof/>
                <w:webHidden/>
              </w:rPr>
              <w:fldChar w:fldCharType="begin"/>
            </w:r>
            <w:r>
              <w:rPr>
                <w:noProof/>
                <w:webHidden/>
              </w:rPr>
              <w:instrText xml:space="preserve"> PAGEREF _Toc211567996 \h </w:instrText>
            </w:r>
            <w:r>
              <w:rPr>
                <w:noProof/>
                <w:webHidden/>
              </w:rPr>
            </w:r>
            <w:r>
              <w:rPr>
                <w:noProof/>
                <w:webHidden/>
              </w:rPr>
              <w:fldChar w:fldCharType="separate"/>
            </w:r>
            <w:r>
              <w:rPr>
                <w:noProof/>
                <w:webHidden/>
              </w:rPr>
              <w:t>12</w:t>
            </w:r>
            <w:r>
              <w:rPr>
                <w:noProof/>
                <w:webHidden/>
              </w:rPr>
              <w:fldChar w:fldCharType="end"/>
            </w:r>
          </w:hyperlink>
        </w:p>
        <w:p w14:paraId="3714500F" w14:textId="77777777" w:rsidR="00E47AC5" w:rsidRDefault="00E47AC5" w:rsidP="00E47AC5">
          <w:pPr>
            <w:pStyle w:val="TOC2"/>
            <w:tabs>
              <w:tab w:val="right" w:leader="dot" w:pos="9016"/>
            </w:tabs>
            <w:rPr>
              <w:noProof/>
            </w:rPr>
          </w:pPr>
          <w:hyperlink w:anchor="_Toc211567997" w:history="1">
            <w:r w:rsidRPr="00E95474">
              <w:rPr>
                <w:rStyle w:val="Hyperlink"/>
                <w:noProof/>
              </w:rPr>
              <w:t>Conclusion</w:t>
            </w:r>
            <w:r>
              <w:rPr>
                <w:noProof/>
                <w:webHidden/>
              </w:rPr>
              <w:tab/>
            </w:r>
            <w:r>
              <w:rPr>
                <w:noProof/>
                <w:webHidden/>
              </w:rPr>
              <w:fldChar w:fldCharType="begin"/>
            </w:r>
            <w:r>
              <w:rPr>
                <w:noProof/>
                <w:webHidden/>
              </w:rPr>
              <w:instrText xml:space="preserve"> PAGEREF _Toc211567997 \h </w:instrText>
            </w:r>
            <w:r>
              <w:rPr>
                <w:noProof/>
                <w:webHidden/>
              </w:rPr>
            </w:r>
            <w:r>
              <w:rPr>
                <w:noProof/>
                <w:webHidden/>
              </w:rPr>
              <w:fldChar w:fldCharType="separate"/>
            </w:r>
            <w:r>
              <w:rPr>
                <w:noProof/>
                <w:webHidden/>
              </w:rPr>
              <w:t>13</w:t>
            </w:r>
            <w:r>
              <w:rPr>
                <w:noProof/>
                <w:webHidden/>
              </w:rPr>
              <w:fldChar w:fldCharType="end"/>
            </w:r>
          </w:hyperlink>
        </w:p>
        <w:p w14:paraId="21500E77" w14:textId="77777777" w:rsidR="00E47AC5" w:rsidRDefault="00E47AC5" w:rsidP="00E47AC5">
          <w:r>
            <w:rPr>
              <w:b/>
              <w:bCs/>
              <w:noProof/>
            </w:rPr>
            <w:fldChar w:fldCharType="end"/>
          </w:r>
        </w:p>
      </w:sdtContent>
    </w:sdt>
    <w:p w14:paraId="1747BBDB" w14:textId="77777777" w:rsidR="00E47AC5" w:rsidRDefault="00E47AC5" w:rsidP="00E47AC5">
      <w:pPr>
        <w:pStyle w:val="Heading2"/>
      </w:pPr>
    </w:p>
    <w:p w14:paraId="35FE851E" w14:textId="77777777" w:rsidR="00E47AC5" w:rsidRDefault="00E47AC5" w:rsidP="00E47AC5">
      <w:pPr>
        <w:rPr>
          <w:lang w:eastAsia="en-US"/>
        </w:rPr>
      </w:pPr>
    </w:p>
    <w:p w14:paraId="0045B176" w14:textId="77777777" w:rsidR="00E47AC5" w:rsidRDefault="00E47AC5" w:rsidP="00E47AC5">
      <w:pPr>
        <w:rPr>
          <w:lang w:eastAsia="en-US"/>
        </w:rPr>
      </w:pPr>
    </w:p>
    <w:p w14:paraId="0CB59C04" w14:textId="77777777" w:rsidR="00E47AC5" w:rsidRDefault="00E47AC5" w:rsidP="00E47AC5">
      <w:pPr>
        <w:rPr>
          <w:lang w:eastAsia="en-US"/>
        </w:rPr>
      </w:pPr>
    </w:p>
    <w:p w14:paraId="2E2EF602" w14:textId="77777777" w:rsidR="00E47AC5" w:rsidRDefault="00E47AC5" w:rsidP="00E47AC5">
      <w:pPr>
        <w:rPr>
          <w:lang w:eastAsia="en-US"/>
        </w:rPr>
      </w:pPr>
    </w:p>
    <w:p w14:paraId="5AA0878D" w14:textId="77777777" w:rsidR="00E47AC5" w:rsidRDefault="00E47AC5" w:rsidP="00E47AC5">
      <w:pPr>
        <w:rPr>
          <w:lang w:eastAsia="en-US"/>
        </w:rPr>
      </w:pPr>
    </w:p>
    <w:p w14:paraId="5B7D1F33" w14:textId="77777777" w:rsidR="00E47AC5" w:rsidRDefault="00E47AC5" w:rsidP="00E47AC5">
      <w:pPr>
        <w:rPr>
          <w:lang w:eastAsia="en-US"/>
        </w:rPr>
      </w:pPr>
    </w:p>
    <w:p w14:paraId="6A22CA21" w14:textId="77777777" w:rsidR="00E47AC5" w:rsidRDefault="00E47AC5" w:rsidP="00E47AC5">
      <w:pPr>
        <w:rPr>
          <w:lang w:eastAsia="en-US"/>
        </w:rPr>
      </w:pPr>
    </w:p>
    <w:p w14:paraId="53B155B0" w14:textId="77777777" w:rsidR="00E47AC5" w:rsidRDefault="00E47AC5" w:rsidP="00E47AC5">
      <w:pPr>
        <w:rPr>
          <w:lang w:eastAsia="en-US"/>
        </w:rPr>
      </w:pPr>
    </w:p>
    <w:p w14:paraId="55312AE3" w14:textId="77777777" w:rsidR="00E47AC5" w:rsidRDefault="00E47AC5" w:rsidP="00E47AC5">
      <w:pPr>
        <w:rPr>
          <w:lang w:eastAsia="en-US"/>
        </w:rPr>
      </w:pPr>
    </w:p>
    <w:p w14:paraId="5A471A29" w14:textId="77777777" w:rsidR="00E47AC5" w:rsidRDefault="00E47AC5" w:rsidP="00E47AC5">
      <w:pPr>
        <w:rPr>
          <w:lang w:eastAsia="en-US"/>
        </w:rPr>
      </w:pPr>
    </w:p>
    <w:p w14:paraId="74C36C9C" w14:textId="77777777" w:rsidR="00E47AC5" w:rsidRDefault="00E47AC5" w:rsidP="00E47AC5">
      <w:pPr>
        <w:rPr>
          <w:lang w:eastAsia="en-US"/>
        </w:rPr>
      </w:pPr>
    </w:p>
    <w:p w14:paraId="082A9516" w14:textId="77777777" w:rsidR="00E47AC5" w:rsidRDefault="00E47AC5" w:rsidP="00E47AC5">
      <w:pPr>
        <w:rPr>
          <w:lang w:eastAsia="en-US"/>
        </w:rPr>
      </w:pPr>
    </w:p>
    <w:p w14:paraId="64A61C92" w14:textId="77777777" w:rsidR="00E47AC5" w:rsidRDefault="00E47AC5" w:rsidP="00E47AC5">
      <w:pPr>
        <w:rPr>
          <w:lang w:eastAsia="en-US"/>
        </w:rPr>
      </w:pPr>
    </w:p>
    <w:p w14:paraId="53A2F3FD" w14:textId="77777777" w:rsidR="00E47AC5" w:rsidRDefault="00E47AC5" w:rsidP="00E47AC5">
      <w:pPr>
        <w:rPr>
          <w:lang w:eastAsia="en-US"/>
        </w:rPr>
      </w:pPr>
    </w:p>
    <w:p w14:paraId="2D7720C8" w14:textId="77777777" w:rsidR="00E47AC5" w:rsidRDefault="00E47AC5" w:rsidP="00E47AC5">
      <w:pPr>
        <w:rPr>
          <w:lang w:eastAsia="en-US"/>
        </w:rPr>
      </w:pPr>
    </w:p>
    <w:p w14:paraId="4E315366" w14:textId="77777777" w:rsidR="00E47AC5" w:rsidRDefault="00E47AC5" w:rsidP="00E47AC5">
      <w:pPr>
        <w:rPr>
          <w:lang w:eastAsia="en-US"/>
        </w:rPr>
      </w:pPr>
    </w:p>
    <w:p w14:paraId="5559597A" w14:textId="77777777" w:rsidR="00E47AC5" w:rsidRDefault="00E47AC5" w:rsidP="00E47AC5">
      <w:pPr>
        <w:rPr>
          <w:lang w:eastAsia="en-US"/>
        </w:rPr>
      </w:pPr>
    </w:p>
    <w:p w14:paraId="5FCA8CF6" w14:textId="77777777" w:rsidR="00E47AC5" w:rsidRPr="009403F3" w:rsidRDefault="00E47AC5" w:rsidP="00E47AC5">
      <w:pPr>
        <w:pStyle w:val="Heading2"/>
        <w:rPr>
          <w:b/>
          <w:bCs/>
        </w:rPr>
      </w:pPr>
      <w:bookmarkStart w:id="823" w:name="_Toc211567981"/>
      <w:bookmarkStart w:id="824" w:name="_Toc211587400"/>
      <w:bookmarkStart w:id="825" w:name="_Toc211595416"/>
      <w:r w:rsidRPr="009403F3">
        <w:rPr>
          <w:rStyle w:val="Strong"/>
          <w:b w:val="0"/>
          <w:bCs w:val="0"/>
        </w:rPr>
        <w:t>Executive Summary</w:t>
      </w:r>
      <w:bookmarkEnd w:id="823"/>
      <w:bookmarkEnd w:id="824"/>
      <w:bookmarkEnd w:id="825"/>
    </w:p>
    <w:p w14:paraId="788EABEE" w14:textId="77777777" w:rsidR="00E47AC5" w:rsidRDefault="00E47AC5" w:rsidP="00E47AC5">
      <w:pPr>
        <w:tabs>
          <w:tab w:val="left" w:pos="1766"/>
        </w:tabs>
        <w:rPr>
          <w:rFonts w:ascii="Times New Roman" w:hAnsi="Times New Roman" w:cs="Times New Roman"/>
        </w:rPr>
      </w:pPr>
      <w:r w:rsidRPr="005A3F9C">
        <w:rPr>
          <w:rFonts w:ascii="Times New Roman" w:hAnsi="Times New Roman" w:cs="Times New Roman"/>
          <w:sz w:val="24"/>
          <w:szCs w:val="24"/>
        </w:rPr>
        <w:t>The project here provides a full multivariate time series forecasting approach with VAR methodology to forecast the whole tourism statistics; total, international and domestic guest nights. This finding reveals the use of appropriate econometric statistics techniques with thoroughly data pre-processing, transforming and validating process to improve forecasts for tourism strategic planning.</w:t>
      </w:r>
    </w:p>
    <w:p w14:paraId="1466BF40" w14:textId="77777777" w:rsidR="00E47AC5" w:rsidRDefault="00E47AC5" w:rsidP="00E47AC5"/>
    <w:p w14:paraId="44C3C268" w14:textId="77777777" w:rsidR="00E47AC5" w:rsidRDefault="00E47AC5" w:rsidP="00E47AC5"/>
    <w:p w14:paraId="2505E68D" w14:textId="77777777" w:rsidR="00E47AC5" w:rsidRDefault="00E47AC5" w:rsidP="00E47AC5"/>
    <w:p w14:paraId="6E6A6FBC" w14:textId="77777777" w:rsidR="00E47AC5" w:rsidRDefault="00E47AC5" w:rsidP="00E47AC5"/>
    <w:p w14:paraId="044D6833" w14:textId="77777777" w:rsidR="00E47AC5" w:rsidRDefault="00E47AC5" w:rsidP="00E47AC5"/>
    <w:p w14:paraId="28A32B65" w14:textId="77777777" w:rsidR="00E47AC5" w:rsidRDefault="00E47AC5" w:rsidP="00E47AC5"/>
    <w:p w14:paraId="16C48461" w14:textId="77777777" w:rsidR="00E47AC5" w:rsidRDefault="00E47AC5" w:rsidP="00E47AC5"/>
    <w:p w14:paraId="0C174A0B" w14:textId="77777777" w:rsidR="00E47AC5" w:rsidRDefault="00E47AC5" w:rsidP="00E47AC5"/>
    <w:p w14:paraId="74804270" w14:textId="77777777" w:rsidR="00E47AC5" w:rsidRDefault="00E47AC5" w:rsidP="00E47AC5"/>
    <w:p w14:paraId="7781B699" w14:textId="77777777" w:rsidR="00E47AC5" w:rsidRDefault="00E47AC5" w:rsidP="00E47AC5"/>
    <w:p w14:paraId="46470BC9" w14:textId="77777777" w:rsidR="00E47AC5" w:rsidRDefault="00E47AC5" w:rsidP="00E47AC5"/>
    <w:p w14:paraId="2E9BEFC5" w14:textId="77777777" w:rsidR="00E47AC5" w:rsidRDefault="00E47AC5" w:rsidP="00E47AC5"/>
    <w:p w14:paraId="2F4A1290" w14:textId="77777777" w:rsidR="00E47AC5" w:rsidRDefault="00E47AC5" w:rsidP="00E47AC5"/>
    <w:p w14:paraId="47B6E86B" w14:textId="77777777" w:rsidR="00E47AC5" w:rsidRDefault="00E47AC5" w:rsidP="00E47AC5"/>
    <w:p w14:paraId="4EFF1CFF" w14:textId="77777777" w:rsidR="00E47AC5" w:rsidRDefault="00E47AC5" w:rsidP="00E47AC5"/>
    <w:p w14:paraId="2C085175" w14:textId="77777777" w:rsidR="00E47AC5" w:rsidRDefault="00E47AC5" w:rsidP="00E47AC5"/>
    <w:p w14:paraId="5629C1C8" w14:textId="77777777" w:rsidR="00E47AC5" w:rsidRDefault="00E47AC5" w:rsidP="00E47AC5"/>
    <w:p w14:paraId="1AFBEC0D" w14:textId="77777777" w:rsidR="00E47AC5" w:rsidRDefault="00E47AC5" w:rsidP="00E47AC5"/>
    <w:p w14:paraId="4D9B72C2" w14:textId="77777777" w:rsidR="00E47AC5" w:rsidRDefault="00E47AC5" w:rsidP="00E47AC5"/>
    <w:p w14:paraId="5F8E539E" w14:textId="77777777" w:rsidR="00E47AC5" w:rsidRDefault="00E47AC5" w:rsidP="00E47AC5"/>
    <w:p w14:paraId="722AB7C0" w14:textId="77777777" w:rsidR="00E47AC5" w:rsidRDefault="00E47AC5" w:rsidP="00E47AC5"/>
    <w:p w14:paraId="6BD83B68" w14:textId="77777777" w:rsidR="00E47AC5" w:rsidRDefault="00E47AC5" w:rsidP="00E47AC5"/>
    <w:p w14:paraId="616BEBF5" w14:textId="77777777" w:rsidR="00E47AC5" w:rsidRDefault="00E47AC5" w:rsidP="00E47AC5"/>
    <w:p w14:paraId="0447F47E" w14:textId="77777777" w:rsidR="00E47AC5" w:rsidRDefault="00E47AC5" w:rsidP="00E47AC5"/>
    <w:p w14:paraId="577B3B1F" w14:textId="77777777" w:rsidR="00E47AC5" w:rsidRDefault="00E47AC5" w:rsidP="00E47AC5"/>
    <w:p w14:paraId="2D97FAB1" w14:textId="77777777" w:rsidR="00E47AC5" w:rsidRDefault="00E47AC5" w:rsidP="00E47AC5"/>
    <w:p w14:paraId="3A791764" w14:textId="77777777" w:rsidR="00E47AC5" w:rsidRDefault="00E47AC5" w:rsidP="00E47AC5"/>
    <w:p w14:paraId="52832EEB" w14:textId="77777777" w:rsidR="00E47AC5" w:rsidRDefault="00E47AC5" w:rsidP="00E47AC5"/>
    <w:p w14:paraId="0DABD42D" w14:textId="77777777" w:rsidR="00E47AC5" w:rsidRDefault="00E47AC5" w:rsidP="00E47AC5"/>
    <w:p w14:paraId="13F77DEB" w14:textId="77777777" w:rsidR="00E47AC5" w:rsidRDefault="00E47AC5" w:rsidP="00E47AC5"/>
    <w:p w14:paraId="18A6635C" w14:textId="77777777" w:rsidR="00E47AC5" w:rsidRDefault="00E47AC5" w:rsidP="00E47AC5"/>
    <w:p w14:paraId="423E82BC" w14:textId="77777777" w:rsidR="00E47AC5" w:rsidRDefault="00E47AC5" w:rsidP="00E47AC5"/>
    <w:p w14:paraId="732A369E" w14:textId="77777777" w:rsidR="00E47AC5" w:rsidRDefault="00E47AC5" w:rsidP="00E47AC5"/>
    <w:p w14:paraId="357E40D0" w14:textId="77777777" w:rsidR="00E47AC5" w:rsidRDefault="00E47AC5" w:rsidP="00E47AC5"/>
    <w:p w14:paraId="47893751" w14:textId="77777777" w:rsidR="00E47AC5" w:rsidRDefault="00E47AC5" w:rsidP="00E47AC5"/>
    <w:p w14:paraId="761BEA66" w14:textId="77777777" w:rsidR="00E47AC5" w:rsidRDefault="00E47AC5" w:rsidP="00E47AC5"/>
    <w:p w14:paraId="27FC524D" w14:textId="77777777" w:rsidR="00E47AC5" w:rsidRDefault="00E47AC5" w:rsidP="00E47AC5"/>
    <w:p w14:paraId="15EE2892" w14:textId="77777777" w:rsidR="00E47AC5" w:rsidRPr="009403F3" w:rsidRDefault="00E47AC5" w:rsidP="00E47AC5">
      <w:pPr>
        <w:pStyle w:val="Heading2"/>
        <w:rPr>
          <w:b/>
          <w:bCs/>
        </w:rPr>
      </w:pPr>
      <w:bookmarkStart w:id="826" w:name="_Toc211567982"/>
      <w:bookmarkStart w:id="827" w:name="_Toc211587401"/>
      <w:bookmarkStart w:id="828" w:name="_Toc211595417"/>
      <w:r w:rsidRPr="009403F3">
        <w:rPr>
          <w:rStyle w:val="Strong"/>
          <w:b w:val="0"/>
          <w:bCs w:val="0"/>
        </w:rPr>
        <w:t>Project Overview</w:t>
      </w:r>
      <w:bookmarkEnd w:id="826"/>
      <w:bookmarkEnd w:id="827"/>
      <w:bookmarkEnd w:id="828"/>
    </w:p>
    <w:p w14:paraId="6C971F49" w14:textId="77777777" w:rsidR="00E47AC5" w:rsidRDefault="00E47AC5" w:rsidP="00E47AC5">
      <w:pPr>
        <w:pStyle w:val="NormalWeb"/>
      </w:pPr>
      <w:r>
        <w:t xml:space="preserve">The primary objective of this model was to design and implement a </w:t>
      </w:r>
      <w:r>
        <w:rPr>
          <w:rStyle w:val="Strong"/>
          <w:rFonts w:eastAsiaTheme="majorEastAsia"/>
        </w:rPr>
        <w:t>Vector Autoregression (VAR)</w:t>
      </w:r>
      <w:r>
        <w:t xml:space="preserve"> forecasting framework that predicts future visitor arrivals using historical data from the Ministry of Business, Innovation and Employment (MBIE). The VAR model enables the exploration of temporal dependencies across time-series variables such as visitor counts and moving averages, providing deeper analytical insights.</w:t>
      </w:r>
    </w:p>
    <w:p w14:paraId="7C9820D6" w14:textId="77777777" w:rsidR="00E47AC5" w:rsidRDefault="00E47AC5" w:rsidP="00E47AC5">
      <w:pPr>
        <w:pStyle w:val="NormalWeb"/>
      </w:pPr>
    </w:p>
    <w:p w14:paraId="7330B28B" w14:textId="77777777" w:rsidR="00E47AC5" w:rsidRPr="009403F3" w:rsidRDefault="00E47AC5" w:rsidP="00E47AC5">
      <w:pPr>
        <w:pStyle w:val="NormalWeb"/>
        <w:rPr>
          <w:b/>
          <w:bCs/>
        </w:rPr>
      </w:pPr>
      <w:r>
        <w:t xml:space="preserve">The dataset included </w:t>
      </w:r>
      <w:r w:rsidRPr="009403F3">
        <w:rPr>
          <w:rStyle w:val="Strong"/>
          <w:rFonts w:eastAsiaTheme="majorEastAsia"/>
          <w:b w:val="0"/>
          <w:bCs w:val="0"/>
        </w:rPr>
        <w:t>monthly visitor arrivals from 1997 to 2025</w:t>
      </w:r>
      <w:r w:rsidRPr="009403F3">
        <w:rPr>
          <w:b/>
          <w:bCs/>
        </w:rPr>
        <w:t xml:space="preserve">, with a </w:t>
      </w:r>
      <w:r w:rsidRPr="009403F3">
        <w:rPr>
          <w:rStyle w:val="Strong"/>
          <w:rFonts w:eastAsiaTheme="majorEastAsia"/>
          <w:b w:val="0"/>
          <w:bCs w:val="0"/>
        </w:rPr>
        <w:t>three-month forecast horizon</w:t>
      </w:r>
      <w:r w:rsidRPr="009403F3">
        <w:rPr>
          <w:b/>
          <w:bCs/>
        </w:rPr>
        <w:t>.</w:t>
      </w:r>
    </w:p>
    <w:p w14:paraId="2E3E61A1" w14:textId="77777777" w:rsidR="00E47AC5" w:rsidRDefault="00E47AC5" w:rsidP="00E47AC5">
      <w:pPr>
        <w:pStyle w:val="NormalWeb"/>
      </w:pPr>
      <w:r>
        <w:br/>
        <w:t>The focus variable was total visitor arrivals, aggregated at the monthly level.</w:t>
      </w:r>
      <w:r>
        <w:br/>
        <w:t>Each forecast produces both observed and predicted values, allowing comparison between actual trends and projected outcomes.</w:t>
      </w:r>
    </w:p>
    <w:p w14:paraId="2A341CF4" w14:textId="77777777" w:rsidR="00E47AC5" w:rsidRDefault="00E47AC5" w:rsidP="00E47AC5"/>
    <w:p w14:paraId="2C4790B6" w14:textId="77777777" w:rsidR="00E47AC5" w:rsidRDefault="00E47AC5" w:rsidP="00E47AC5"/>
    <w:p w14:paraId="50876850" w14:textId="77777777" w:rsidR="00E47AC5" w:rsidRDefault="00E47AC5" w:rsidP="00E47AC5"/>
    <w:p w14:paraId="75B9A8DD" w14:textId="77777777" w:rsidR="00E47AC5" w:rsidRDefault="00E47AC5" w:rsidP="00E47AC5"/>
    <w:p w14:paraId="6E902463" w14:textId="77777777" w:rsidR="00E47AC5" w:rsidRDefault="00E47AC5" w:rsidP="00E47AC5"/>
    <w:p w14:paraId="2AD0DEC8" w14:textId="77777777" w:rsidR="00E47AC5" w:rsidRDefault="00E47AC5" w:rsidP="00E47AC5"/>
    <w:p w14:paraId="29FF5907" w14:textId="77777777" w:rsidR="00E47AC5" w:rsidRDefault="00E47AC5" w:rsidP="00E47AC5"/>
    <w:p w14:paraId="44072820" w14:textId="77777777" w:rsidR="00E47AC5" w:rsidRDefault="00E47AC5" w:rsidP="00E47AC5"/>
    <w:p w14:paraId="619B3182" w14:textId="77777777" w:rsidR="00E47AC5" w:rsidRDefault="00E47AC5" w:rsidP="00E47AC5"/>
    <w:p w14:paraId="19C738EC" w14:textId="77777777" w:rsidR="00E47AC5" w:rsidRDefault="00E47AC5" w:rsidP="00E47AC5"/>
    <w:p w14:paraId="0ADF7068" w14:textId="77777777" w:rsidR="00E47AC5" w:rsidRDefault="00E47AC5" w:rsidP="00E47AC5"/>
    <w:p w14:paraId="38E801E0" w14:textId="77777777" w:rsidR="00E47AC5" w:rsidRDefault="00E47AC5" w:rsidP="00E47AC5"/>
    <w:p w14:paraId="379CBBC7" w14:textId="77777777" w:rsidR="00E47AC5" w:rsidRDefault="00E47AC5" w:rsidP="00E47AC5"/>
    <w:p w14:paraId="12DC8D20" w14:textId="77777777" w:rsidR="00E47AC5" w:rsidRDefault="00E47AC5" w:rsidP="00E47AC5"/>
    <w:p w14:paraId="321EB135" w14:textId="77777777" w:rsidR="00E47AC5" w:rsidRDefault="00E47AC5" w:rsidP="00E47AC5"/>
    <w:p w14:paraId="5E811B03" w14:textId="77777777" w:rsidR="00E47AC5" w:rsidRDefault="00E47AC5" w:rsidP="00E47AC5"/>
    <w:p w14:paraId="19F63D59" w14:textId="77777777" w:rsidR="00E47AC5" w:rsidRDefault="00E47AC5" w:rsidP="00E47AC5"/>
    <w:p w14:paraId="169C5175" w14:textId="77777777" w:rsidR="00E47AC5" w:rsidRDefault="00E47AC5" w:rsidP="00E47AC5"/>
    <w:p w14:paraId="05EDABFB" w14:textId="77777777" w:rsidR="00E47AC5" w:rsidRDefault="00E47AC5" w:rsidP="00E47AC5"/>
    <w:p w14:paraId="09EB71B0" w14:textId="77777777" w:rsidR="00E47AC5" w:rsidRDefault="00E47AC5" w:rsidP="00E47AC5"/>
    <w:p w14:paraId="28751494" w14:textId="77777777" w:rsidR="00E47AC5" w:rsidRDefault="00E47AC5" w:rsidP="00E47AC5"/>
    <w:p w14:paraId="2EA3289D" w14:textId="77777777" w:rsidR="00E47AC5" w:rsidRDefault="00E47AC5" w:rsidP="00E47AC5"/>
    <w:p w14:paraId="4459E760" w14:textId="77777777" w:rsidR="00E47AC5" w:rsidRDefault="00E47AC5" w:rsidP="00E47AC5"/>
    <w:p w14:paraId="480E2DA2" w14:textId="77777777" w:rsidR="00E47AC5" w:rsidRDefault="00E47AC5" w:rsidP="00E47AC5"/>
    <w:p w14:paraId="62F97EEF" w14:textId="77777777" w:rsidR="00E47AC5" w:rsidRDefault="00E47AC5" w:rsidP="00E47AC5"/>
    <w:p w14:paraId="188783EC" w14:textId="77777777" w:rsidR="00E47AC5" w:rsidRDefault="00E47AC5" w:rsidP="00E47AC5"/>
    <w:p w14:paraId="21DCBA32" w14:textId="77777777" w:rsidR="00E47AC5" w:rsidRDefault="00E47AC5" w:rsidP="00E47AC5"/>
    <w:p w14:paraId="2BDFD241" w14:textId="77777777" w:rsidR="00E47AC5" w:rsidRDefault="00E47AC5" w:rsidP="00E47AC5"/>
    <w:p w14:paraId="4491C308" w14:textId="77777777" w:rsidR="00E47AC5" w:rsidRDefault="00E47AC5" w:rsidP="00E47AC5"/>
    <w:p w14:paraId="26F3E552" w14:textId="77777777" w:rsidR="00E47AC5" w:rsidRDefault="00E47AC5" w:rsidP="00E47AC5"/>
    <w:p w14:paraId="75B14557" w14:textId="77777777" w:rsidR="00E47AC5" w:rsidRPr="009403F3" w:rsidRDefault="00E47AC5" w:rsidP="00E47AC5">
      <w:pPr>
        <w:pStyle w:val="Heading2"/>
        <w:rPr>
          <w:b/>
          <w:bCs/>
        </w:rPr>
      </w:pPr>
      <w:bookmarkStart w:id="829" w:name="_Toc211567983"/>
      <w:bookmarkStart w:id="830" w:name="_Toc211587402"/>
      <w:bookmarkStart w:id="831" w:name="_Toc211595418"/>
      <w:r w:rsidRPr="009403F3">
        <w:rPr>
          <w:rStyle w:val="Strong"/>
          <w:b w:val="0"/>
          <w:bCs w:val="0"/>
        </w:rPr>
        <w:t>Methodology</w:t>
      </w:r>
      <w:bookmarkEnd w:id="829"/>
      <w:bookmarkEnd w:id="830"/>
      <w:bookmarkEnd w:id="831"/>
    </w:p>
    <w:p w14:paraId="2CBE108B" w14:textId="77777777" w:rsidR="00E47AC5" w:rsidRPr="009403F3" w:rsidRDefault="00E47AC5" w:rsidP="00E47AC5">
      <w:pPr>
        <w:pStyle w:val="Heading3"/>
        <w:rPr>
          <w:b/>
          <w:bCs/>
        </w:rPr>
      </w:pPr>
      <w:bookmarkStart w:id="832" w:name="_Toc211567984"/>
      <w:bookmarkStart w:id="833" w:name="_Toc211587403"/>
      <w:bookmarkStart w:id="834" w:name="_Toc211595419"/>
      <w:r w:rsidRPr="009403F3">
        <w:rPr>
          <w:rStyle w:val="Strong"/>
          <w:b w:val="0"/>
          <w:bCs w:val="0"/>
        </w:rPr>
        <w:t>VAR Model Architecture</w:t>
      </w:r>
      <w:bookmarkEnd w:id="832"/>
      <w:bookmarkEnd w:id="833"/>
      <w:bookmarkEnd w:id="834"/>
    </w:p>
    <w:p w14:paraId="128D7ABE" w14:textId="77777777" w:rsidR="00E47AC5" w:rsidRDefault="00E47AC5" w:rsidP="00E47AC5">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The VAR model series is capable of representing the time varying inter-relationships involving a number of time series variables, and thus it’s very well-suited for multivariate tourism forecasting:</w:t>
      </w:r>
    </w:p>
    <w:p w14:paraId="58AA811F" w14:textId="77777777" w:rsidR="00E47AC5" w:rsidRDefault="00E47AC5" w:rsidP="00E47AC5">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xml:space="preserve"> Method - Multivariate Analysis: We simultaneously model total, international and domestic guest nights. </w:t>
      </w:r>
    </w:p>
    <w:p w14:paraId="202861A6" w14:textId="77777777" w:rsidR="00E47AC5" w:rsidRDefault="00E47AC5" w:rsidP="00E47AC5">
      <w:pPr>
        <w:tabs>
          <w:tab w:val="left" w:pos="1766"/>
        </w:tabs>
        <w:jc w:val="both"/>
        <w:rPr>
          <w:rFonts w:ascii="Times New Roman" w:hAnsi="Times New Roman" w:cs="Times New Roman"/>
          <w:sz w:val="24"/>
          <w:szCs w:val="24"/>
        </w:rPr>
      </w:pPr>
    </w:p>
    <w:p w14:paraId="4836D98C" w14:textId="77777777" w:rsidR="00E47AC5" w:rsidRDefault="00E47AC5" w:rsidP="00E47AC5">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Cross-segment Dependencies: Represents inﬂuences of changes in one segment on others</w:t>
      </w:r>
    </w:p>
    <w:p w14:paraId="7B44AB32" w14:textId="77777777" w:rsidR="00E47AC5" w:rsidRDefault="00E47AC5" w:rsidP="00E47AC5">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xml:space="preserve">• Dynamic Relationships: Models dynamics and leads-lags between the series. </w:t>
      </w:r>
    </w:p>
    <w:p w14:paraId="1468871E" w14:textId="77777777" w:rsidR="00E47AC5" w:rsidRDefault="00E47AC5" w:rsidP="00E47AC5">
      <w:pPr>
        <w:tabs>
          <w:tab w:val="left" w:pos="1766"/>
        </w:tabs>
        <w:jc w:val="both"/>
        <w:rPr>
          <w:rFonts w:ascii="Times New Roman" w:hAnsi="Times New Roman" w:cs="Times New Roman"/>
          <w:sz w:val="24"/>
          <w:szCs w:val="24"/>
        </w:rPr>
      </w:pPr>
      <w:r w:rsidRPr="005A3F9C">
        <w:rPr>
          <w:rFonts w:ascii="Times New Roman" w:hAnsi="Times New Roman" w:cs="Times New Roman"/>
          <w:sz w:val="24"/>
          <w:szCs w:val="24"/>
        </w:rPr>
        <w:t>• Structural Breaks: Addressing the impact of COVID-19 outbreak via appropriate data treatment</w:t>
      </w:r>
    </w:p>
    <w:p w14:paraId="09143762" w14:textId="77777777" w:rsidR="00E47AC5" w:rsidRDefault="00E47AC5" w:rsidP="00E47AC5">
      <w:pPr>
        <w:pStyle w:val="NormalWeb"/>
      </w:pPr>
      <w:r>
        <w:rPr>
          <w:noProof/>
        </w:rPr>
        <w:drawing>
          <wp:inline distT="0" distB="0" distL="0" distR="0" wp14:anchorId="5057B73A" wp14:editId="501D0A8E">
            <wp:extent cx="5731510" cy="4194175"/>
            <wp:effectExtent l="0" t="0" r="2540" b="0"/>
            <wp:docPr id="1697887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7451" name="Picture 1" descr="A screen shot of a computer program&#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194175"/>
                    </a:xfrm>
                    <a:prstGeom prst="rect">
                      <a:avLst/>
                    </a:prstGeom>
                    <a:noFill/>
                    <a:ln>
                      <a:noFill/>
                    </a:ln>
                  </pic:spPr>
                </pic:pic>
              </a:graphicData>
            </a:graphic>
          </wp:inline>
        </w:drawing>
      </w:r>
    </w:p>
    <w:p w14:paraId="679D67E4" w14:textId="77777777" w:rsidR="00E47AC5" w:rsidRDefault="00E47AC5" w:rsidP="00E47AC5"/>
    <w:p w14:paraId="1CA78600" w14:textId="77777777" w:rsidR="00E47AC5" w:rsidRDefault="00E47AC5" w:rsidP="00E47AC5"/>
    <w:p w14:paraId="61CC5E41" w14:textId="77777777" w:rsidR="00E47AC5" w:rsidRDefault="00E47AC5" w:rsidP="00E47AC5"/>
    <w:p w14:paraId="7848BC8D" w14:textId="77777777" w:rsidR="00E47AC5" w:rsidRDefault="00E47AC5" w:rsidP="00E47AC5"/>
    <w:p w14:paraId="19765E5E" w14:textId="77777777" w:rsidR="00E47AC5" w:rsidRDefault="00E47AC5" w:rsidP="00E47AC5"/>
    <w:p w14:paraId="6D0EFA69" w14:textId="77777777" w:rsidR="00E47AC5" w:rsidRDefault="00E47AC5" w:rsidP="00E47AC5"/>
    <w:p w14:paraId="72A98C2C" w14:textId="77777777" w:rsidR="00E47AC5" w:rsidRDefault="00E47AC5" w:rsidP="00E47AC5"/>
    <w:p w14:paraId="6D7361E7" w14:textId="77777777" w:rsidR="00E47AC5" w:rsidRDefault="00E47AC5" w:rsidP="00E47AC5"/>
    <w:p w14:paraId="7E7FC6BC" w14:textId="77777777" w:rsidR="00E47AC5" w:rsidRDefault="00E47AC5" w:rsidP="00E47AC5"/>
    <w:p w14:paraId="06F82930" w14:textId="77777777" w:rsidR="00E47AC5" w:rsidRPr="009403F3" w:rsidRDefault="00E47AC5" w:rsidP="00E47AC5">
      <w:pPr>
        <w:pStyle w:val="Heading2"/>
        <w:rPr>
          <w:b/>
          <w:bCs/>
        </w:rPr>
      </w:pPr>
      <w:bookmarkStart w:id="835" w:name="_Toc211567985"/>
      <w:bookmarkStart w:id="836" w:name="_Toc211587404"/>
      <w:bookmarkStart w:id="837" w:name="_Toc211595420"/>
      <w:r w:rsidRPr="009403F3">
        <w:rPr>
          <w:rStyle w:val="Strong"/>
          <w:b w:val="0"/>
          <w:bCs w:val="0"/>
        </w:rPr>
        <w:t>Model Configuration</w:t>
      </w:r>
      <w:bookmarkEnd w:id="835"/>
      <w:bookmarkEnd w:id="836"/>
      <w:bookmarkEnd w:id="837"/>
    </w:p>
    <w:p w14:paraId="7950D8E5" w14:textId="77777777" w:rsidR="00E47AC5" w:rsidRDefault="00E47AC5" w:rsidP="00E47AC5">
      <w:pPr>
        <w:pStyle w:val="NormalWeb"/>
      </w:pPr>
      <w:r>
        <w:t>The model configuration included the following main parameters:</w:t>
      </w:r>
    </w:p>
    <w:p w14:paraId="2D9DCDD1" w14:textId="77777777" w:rsidR="00E47AC5" w:rsidRDefault="00E47AC5" w:rsidP="00414796">
      <w:pPr>
        <w:pStyle w:val="NormalWeb"/>
        <w:numPr>
          <w:ilvl w:val="0"/>
          <w:numId w:val="82"/>
        </w:numPr>
        <w:spacing w:before="100" w:beforeAutospacing="1" w:after="100" w:afterAutospacing="1" w:line="240" w:lineRule="auto"/>
      </w:pPr>
      <w:r>
        <w:t xml:space="preserve">Maximum of six </w:t>
      </w:r>
      <w:proofErr w:type="spellStart"/>
      <w:r>
        <w:t>lags</w:t>
      </w:r>
      <w:proofErr w:type="spellEnd"/>
      <w:r>
        <w:t xml:space="preserve">, automatically selected using the </w:t>
      </w:r>
      <w:r>
        <w:rPr>
          <w:rStyle w:val="Strong"/>
          <w:rFonts w:eastAsiaTheme="majorEastAsia"/>
        </w:rPr>
        <w:t>Akaike Information Criterion (AIC)</w:t>
      </w:r>
      <w:r>
        <w:t>.</w:t>
      </w:r>
    </w:p>
    <w:p w14:paraId="19ED91E3" w14:textId="77777777" w:rsidR="00E47AC5" w:rsidRDefault="00E47AC5" w:rsidP="00414796">
      <w:pPr>
        <w:pStyle w:val="NormalWeb"/>
        <w:numPr>
          <w:ilvl w:val="0"/>
          <w:numId w:val="82"/>
        </w:numPr>
        <w:spacing w:before="100" w:beforeAutospacing="1" w:after="100" w:afterAutospacing="1" w:line="240" w:lineRule="auto"/>
      </w:pPr>
      <w:r>
        <w:t>A three-month forecasting horizon.</w:t>
      </w:r>
    </w:p>
    <w:p w14:paraId="4A026577" w14:textId="77777777" w:rsidR="00E47AC5" w:rsidRDefault="00E47AC5" w:rsidP="00414796">
      <w:pPr>
        <w:pStyle w:val="NormalWeb"/>
        <w:numPr>
          <w:ilvl w:val="0"/>
          <w:numId w:val="82"/>
        </w:numPr>
        <w:spacing w:before="100" w:beforeAutospacing="1" w:after="100" w:afterAutospacing="1" w:line="240" w:lineRule="auto"/>
      </w:pPr>
      <w:r>
        <w:t>Seasonal differencing with a 12-month cycle to account for recurring yearly patterns.</w:t>
      </w:r>
    </w:p>
    <w:p w14:paraId="58FB6251" w14:textId="77777777" w:rsidR="00E47AC5" w:rsidRDefault="00E47AC5" w:rsidP="00414796">
      <w:pPr>
        <w:pStyle w:val="NormalWeb"/>
        <w:numPr>
          <w:ilvl w:val="0"/>
          <w:numId w:val="82"/>
        </w:numPr>
        <w:spacing w:before="100" w:beforeAutospacing="1" w:after="100" w:afterAutospacing="1" w:line="240" w:lineRule="auto"/>
      </w:pPr>
      <w:r>
        <w:t xml:space="preserve">Data normalization using </w:t>
      </w:r>
      <w:r>
        <w:rPr>
          <w:rStyle w:val="Strong"/>
          <w:rFonts w:eastAsiaTheme="majorEastAsia"/>
        </w:rPr>
        <w:t>z-score transformation</w:t>
      </w:r>
      <w:r>
        <w:t xml:space="preserve"> and </w:t>
      </w:r>
      <w:r>
        <w:rPr>
          <w:rStyle w:val="Strong"/>
          <w:rFonts w:eastAsiaTheme="majorEastAsia"/>
        </w:rPr>
        <w:t>logarithmic scaling</w:t>
      </w:r>
      <w:r>
        <w:t xml:space="preserve"> for variance stabilization.</w:t>
      </w:r>
    </w:p>
    <w:p w14:paraId="3EF7A055" w14:textId="77777777" w:rsidR="00E47AC5" w:rsidRDefault="00E47AC5" w:rsidP="00414796">
      <w:pPr>
        <w:pStyle w:val="NormalWeb"/>
        <w:numPr>
          <w:ilvl w:val="0"/>
          <w:numId w:val="82"/>
        </w:numPr>
        <w:spacing w:before="100" w:beforeAutospacing="1" w:after="100" w:afterAutospacing="1" w:line="240" w:lineRule="auto"/>
      </w:pPr>
      <w:r>
        <w:t>Holdout window of twelve months for testing forecast accuracy.</w:t>
      </w:r>
    </w:p>
    <w:p w14:paraId="3CCEADBA" w14:textId="77777777" w:rsidR="00E47AC5" w:rsidRDefault="00E47AC5" w:rsidP="00E47AC5">
      <w:pPr>
        <w:pStyle w:val="NormalWeb"/>
      </w:pPr>
      <w:r>
        <w:t>This configuration ensures that the model captures both short-term fluctuations and long-term seasonal cycles while maintaining interpretability and convergence.</w:t>
      </w:r>
    </w:p>
    <w:p w14:paraId="5FEB9208" w14:textId="77777777" w:rsidR="00E47AC5" w:rsidRPr="00752C50" w:rsidRDefault="00E47AC5" w:rsidP="00E47AC5">
      <w:r w:rsidRPr="00752C50">
        <w:rPr>
          <w:noProof/>
        </w:rPr>
        <w:drawing>
          <wp:inline distT="0" distB="0" distL="0" distR="0" wp14:anchorId="052AC54D" wp14:editId="54DFDB09">
            <wp:extent cx="5731510" cy="4121150"/>
            <wp:effectExtent l="0" t="0" r="2540" b="0"/>
            <wp:docPr id="2091686402" name="Picture 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86402" name="Picture 3" descr="A computer screen shot of a program code&#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121150"/>
                    </a:xfrm>
                    <a:prstGeom prst="rect">
                      <a:avLst/>
                    </a:prstGeom>
                    <a:noFill/>
                    <a:ln>
                      <a:noFill/>
                    </a:ln>
                  </pic:spPr>
                </pic:pic>
              </a:graphicData>
            </a:graphic>
          </wp:inline>
        </w:drawing>
      </w:r>
    </w:p>
    <w:p w14:paraId="6B4E3876" w14:textId="77777777" w:rsidR="00E47AC5" w:rsidRDefault="00E47AC5" w:rsidP="00E47AC5"/>
    <w:p w14:paraId="32D8F4DD" w14:textId="77777777" w:rsidR="00E47AC5" w:rsidRDefault="00E47AC5" w:rsidP="00E47AC5"/>
    <w:p w14:paraId="48368EA3" w14:textId="77777777" w:rsidR="00E47AC5" w:rsidRDefault="00E47AC5" w:rsidP="00E47AC5"/>
    <w:p w14:paraId="700AE093" w14:textId="77777777" w:rsidR="00E47AC5" w:rsidRDefault="00E47AC5" w:rsidP="00E47AC5"/>
    <w:p w14:paraId="6C564DAD" w14:textId="77777777" w:rsidR="00E47AC5" w:rsidRDefault="00E47AC5" w:rsidP="00E47AC5"/>
    <w:p w14:paraId="45EEE3CD" w14:textId="77777777" w:rsidR="00E47AC5" w:rsidRDefault="00E47AC5" w:rsidP="00E47AC5"/>
    <w:p w14:paraId="78A61659" w14:textId="77777777" w:rsidR="00E47AC5" w:rsidRDefault="00E47AC5" w:rsidP="00E47AC5"/>
    <w:p w14:paraId="16B43D3C" w14:textId="77777777" w:rsidR="00E47AC5" w:rsidRDefault="00E47AC5" w:rsidP="00E47AC5"/>
    <w:p w14:paraId="1B9DE5AA" w14:textId="77777777" w:rsidR="00E47AC5" w:rsidRDefault="00E47AC5" w:rsidP="00E47AC5"/>
    <w:p w14:paraId="13806D72" w14:textId="77777777" w:rsidR="00E47AC5" w:rsidRDefault="00E47AC5" w:rsidP="00E47AC5"/>
    <w:p w14:paraId="40F37B37" w14:textId="77777777" w:rsidR="00E47AC5" w:rsidRDefault="00E47AC5" w:rsidP="00E47AC5"/>
    <w:p w14:paraId="57CACDC9" w14:textId="77777777" w:rsidR="00E47AC5" w:rsidRDefault="00E47AC5" w:rsidP="00E47AC5"/>
    <w:p w14:paraId="1A458BF0" w14:textId="77777777" w:rsidR="00E47AC5" w:rsidRDefault="00E47AC5" w:rsidP="00E47AC5"/>
    <w:p w14:paraId="79162996" w14:textId="77777777" w:rsidR="00E47AC5" w:rsidRDefault="00E47AC5" w:rsidP="00E47AC5"/>
    <w:p w14:paraId="6246508F" w14:textId="77777777" w:rsidR="00E47AC5" w:rsidRDefault="00E47AC5" w:rsidP="00E47AC5"/>
    <w:p w14:paraId="3E8D5B89" w14:textId="77777777" w:rsidR="00E47AC5" w:rsidRDefault="00E47AC5" w:rsidP="00E47AC5"/>
    <w:p w14:paraId="4FFD6B96" w14:textId="77777777" w:rsidR="00E47AC5" w:rsidRDefault="00E47AC5" w:rsidP="00E47AC5"/>
    <w:p w14:paraId="48154B02" w14:textId="77777777" w:rsidR="00E47AC5" w:rsidRDefault="00E47AC5" w:rsidP="00E47AC5"/>
    <w:p w14:paraId="73EB6CAE" w14:textId="77777777" w:rsidR="00E47AC5" w:rsidRDefault="00E47AC5" w:rsidP="00E47AC5"/>
    <w:p w14:paraId="29B55110" w14:textId="77777777" w:rsidR="00E47AC5" w:rsidRDefault="00E47AC5" w:rsidP="00E47AC5"/>
    <w:p w14:paraId="2BF3A469" w14:textId="77777777" w:rsidR="00E47AC5" w:rsidRDefault="00E47AC5" w:rsidP="00E47AC5"/>
    <w:p w14:paraId="3CF72291" w14:textId="77777777" w:rsidR="00E47AC5" w:rsidRDefault="00E47AC5" w:rsidP="00E47AC5"/>
    <w:p w14:paraId="6FF5E705" w14:textId="77777777" w:rsidR="00E47AC5" w:rsidRDefault="00E47AC5" w:rsidP="00E47AC5"/>
    <w:p w14:paraId="47AC9C8F" w14:textId="77777777" w:rsidR="00E47AC5" w:rsidRPr="009403F3" w:rsidRDefault="00E47AC5" w:rsidP="00E47AC5">
      <w:pPr>
        <w:pStyle w:val="Heading2"/>
        <w:rPr>
          <w:rStyle w:val="Strong"/>
          <w:b w:val="0"/>
          <w:bCs w:val="0"/>
        </w:rPr>
      </w:pPr>
      <w:bookmarkStart w:id="838" w:name="_Toc211567986"/>
      <w:bookmarkStart w:id="839" w:name="_Toc211587405"/>
      <w:bookmarkStart w:id="840" w:name="_Toc211595421"/>
      <w:r w:rsidRPr="009403F3">
        <w:rPr>
          <w:rStyle w:val="Strong"/>
          <w:b w:val="0"/>
          <w:bCs w:val="0"/>
        </w:rPr>
        <w:t>Technologies and Libraries</w:t>
      </w:r>
      <w:bookmarkEnd w:id="838"/>
      <w:bookmarkEnd w:id="839"/>
      <w:bookmarkEnd w:id="840"/>
    </w:p>
    <w:p w14:paraId="43FEE999" w14:textId="77777777" w:rsidR="00E47AC5" w:rsidRDefault="00E47AC5" w:rsidP="00E47AC5"/>
    <w:p w14:paraId="25546FA5" w14:textId="77777777" w:rsidR="00E47AC5" w:rsidRPr="00A131BC" w:rsidRDefault="00E47AC5" w:rsidP="00E47AC5">
      <w:r w:rsidRPr="00A131BC">
        <w:rPr>
          <w:noProof/>
        </w:rPr>
        <w:drawing>
          <wp:inline distT="0" distB="0" distL="0" distR="0" wp14:anchorId="2AE2CDB9" wp14:editId="056732D7">
            <wp:extent cx="4587903" cy="3278526"/>
            <wp:effectExtent l="0" t="0" r="3175" b="0"/>
            <wp:docPr id="523286262"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6262" name="Picture 6" descr="A screen shot of a computer program&#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03786" cy="3289876"/>
                    </a:xfrm>
                    <a:prstGeom prst="rect">
                      <a:avLst/>
                    </a:prstGeom>
                    <a:noFill/>
                    <a:ln>
                      <a:noFill/>
                    </a:ln>
                  </pic:spPr>
                </pic:pic>
              </a:graphicData>
            </a:graphic>
          </wp:inline>
        </w:drawing>
      </w:r>
    </w:p>
    <w:p w14:paraId="334BD759" w14:textId="77777777" w:rsidR="00E47AC5" w:rsidRDefault="00E47AC5" w:rsidP="00E47AC5">
      <w:pPr>
        <w:pStyle w:val="NormalWeb"/>
      </w:pPr>
      <w:r>
        <w:t xml:space="preserve">The model was implemented using </w:t>
      </w:r>
      <w:r>
        <w:rPr>
          <w:rStyle w:val="Strong"/>
          <w:rFonts w:eastAsiaTheme="majorEastAsia"/>
        </w:rPr>
        <w:t>Python (v3.10)</w:t>
      </w:r>
      <w:r>
        <w:t xml:space="preserve"> with the following key libraries:</w:t>
      </w:r>
    </w:p>
    <w:p w14:paraId="7F9132F7" w14:textId="77777777" w:rsidR="00E47AC5" w:rsidRDefault="00E47AC5" w:rsidP="00414796">
      <w:pPr>
        <w:pStyle w:val="NormalWeb"/>
        <w:numPr>
          <w:ilvl w:val="0"/>
          <w:numId w:val="83"/>
        </w:numPr>
        <w:spacing w:before="100" w:beforeAutospacing="1" w:after="100" w:afterAutospacing="1" w:line="240" w:lineRule="auto"/>
      </w:pPr>
      <w:proofErr w:type="spellStart"/>
      <w:r>
        <w:rPr>
          <w:rStyle w:val="Strong"/>
          <w:rFonts w:eastAsiaTheme="majorEastAsia"/>
        </w:rPr>
        <w:t>Statsmodels</w:t>
      </w:r>
      <w:proofErr w:type="spellEnd"/>
      <w:r>
        <w:rPr>
          <w:rStyle w:val="Strong"/>
          <w:rFonts w:eastAsiaTheme="majorEastAsia"/>
        </w:rPr>
        <w:t>:</w:t>
      </w:r>
      <w:r>
        <w:t xml:space="preserve"> For VAR model estimation and diagnostics.</w:t>
      </w:r>
    </w:p>
    <w:p w14:paraId="005D326F" w14:textId="77777777" w:rsidR="00E47AC5" w:rsidRDefault="00E47AC5" w:rsidP="00414796">
      <w:pPr>
        <w:pStyle w:val="NormalWeb"/>
        <w:numPr>
          <w:ilvl w:val="0"/>
          <w:numId w:val="83"/>
        </w:numPr>
        <w:spacing w:before="100" w:beforeAutospacing="1" w:after="100" w:afterAutospacing="1" w:line="240" w:lineRule="auto"/>
      </w:pPr>
      <w:r>
        <w:rPr>
          <w:rStyle w:val="Strong"/>
          <w:rFonts w:eastAsiaTheme="majorEastAsia"/>
        </w:rPr>
        <w:t>Pandas and NumPy:</w:t>
      </w:r>
      <w:r>
        <w:t xml:space="preserve"> For time-series manipulation and transformation.</w:t>
      </w:r>
    </w:p>
    <w:p w14:paraId="126473D1" w14:textId="77777777" w:rsidR="00E47AC5" w:rsidRDefault="00E47AC5" w:rsidP="00414796">
      <w:pPr>
        <w:pStyle w:val="NormalWeb"/>
        <w:numPr>
          <w:ilvl w:val="0"/>
          <w:numId w:val="83"/>
        </w:numPr>
        <w:spacing w:before="100" w:beforeAutospacing="1" w:after="100" w:afterAutospacing="1" w:line="240" w:lineRule="auto"/>
      </w:pPr>
      <w:r>
        <w:rPr>
          <w:rStyle w:val="Strong"/>
          <w:rFonts w:eastAsiaTheme="majorEastAsia"/>
        </w:rPr>
        <w:t>Matplotlib:</w:t>
      </w:r>
      <w:r>
        <w:t xml:space="preserve"> For visualization of forecasts and historical data trends.</w:t>
      </w:r>
    </w:p>
    <w:p w14:paraId="32BBC1D7" w14:textId="77777777" w:rsidR="00E47AC5" w:rsidRDefault="00E47AC5" w:rsidP="00E47AC5">
      <w:pPr>
        <w:pStyle w:val="NormalWeb"/>
      </w:pPr>
      <w:r>
        <w:rPr>
          <w:noProof/>
        </w:rPr>
        <w:drawing>
          <wp:inline distT="0" distB="0" distL="0" distR="0" wp14:anchorId="0EB3BDEA" wp14:editId="20897594">
            <wp:extent cx="5731510" cy="3682365"/>
            <wp:effectExtent l="0" t="0" r="2540" b="0"/>
            <wp:docPr id="1049677086"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77086" name="Picture 4" descr="A screen shot of a computer program&#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68081DB1" w14:textId="77777777" w:rsidR="00E47AC5" w:rsidRPr="009403F3" w:rsidRDefault="00E47AC5" w:rsidP="00E47AC5">
      <w:pPr>
        <w:pStyle w:val="Heading2"/>
        <w:rPr>
          <w:b/>
          <w:bCs/>
        </w:rPr>
      </w:pPr>
      <w:bookmarkStart w:id="841" w:name="_Toc211567987"/>
      <w:bookmarkStart w:id="842" w:name="_Toc211587406"/>
      <w:bookmarkStart w:id="843" w:name="_Toc211595422"/>
      <w:r w:rsidRPr="009403F3">
        <w:rPr>
          <w:rStyle w:val="Strong"/>
          <w:b w:val="0"/>
          <w:bCs w:val="0"/>
        </w:rPr>
        <w:t>Data Processing Pipeline</w:t>
      </w:r>
      <w:bookmarkEnd w:id="841"/>
      <w:bookmarkEnd w:id="842"/>
      <w:bookmarkEnd w:id="843"/>
    </w:p>
    <w:p w14:paraId="1A67F162" w14:textId="77777777" w:rsidR="00E47AC5" w:rsidRPr="009403F3" w:rsidRDefault="00E47AC5" w:rsidP="00E47AC5">
      <w:pPr>
        <w:pStyle w:val="Heading3"/>
        <w:rPr>
          <w:b/>
          <w:bCs/>
        </w:rPr>
      </w:pPr>
      <w:bookmarkStart w:id="844" w:name="_Toc211567988"/>
      <w:bookmarkStart w:id="845" w:name="_Toc211587407"/>
      <w:bookmarkStart w:id="846" w:name="_Toc211595423"/>
      <w:r w:rsidRPr="009403F3">
        <w:rPr>
          <w:rStyle w:val="Strong"/>
          <w:b w:val="0"/>
          <w:bCs w:val="0"/>
        </w:rPr>
        <w:t>Import and Preparation</w:t>
      </w:r>
      <w:bookmarkEnd w:id="844"/>
      <w:bookmarkEnd w:id="845"/>
      <w:bookmarkEnd w:id="846"/>
    </w:p>
    <w:p w14:paraId="20A40D87" w14:textId="77777777" w:rsidR="00E47AC5" w:rsidRDefault="00E47AC5" w:rsidP="00E47AC5">
      <w:pPr>
        <w:pStyle w:val="NormalWeb"/>
      </w:pPr>
      <w:r>
        <w:t>The dataset “Visitor Arrival Totals (Monthly)” was imported from MBIE’s Tourism Evidence and Insights Centre. Data preprocessing included:</w:t>
      </w:r>
    </w:p>
    <w:p w14:paraId="50A7AE1D" w14:textId="77777777" w:rsidR="00E47AC5" w:rsidRDefault="00E47AC5" w:rsidP="00414796">
      <w:pPr>
        <w:pStyle w:val="NormalWeb"/>
        <w:numPr>
          <w:ilvl w:val="0"/>
          <w:numId w:val="84"/>
        </w:numPr>
        <w:spacing w:before="100" w:beforeAutospacing="1" w:after="100" w:afterAutospacing="1" w:line="240" w:lineRule="auto"/>
      </w:pPr>
      <w:r>
        <w:t>Conversion of the “Month” column into a datetime index.</w:t>
      </w:r>
    </w:p>
    <w:p w14:paraId="4BCF5F9B" w14:textId="77777777" w:rsidR="00E47AC5" w:rsidRDefault="00E47AC5" w:rsidP="00414796">
      <w:pPr>
        <w:pStyle w:val="NormalWeb"/>
        <w:numPr>
          <w:ilvl w:val="0"/>
          <w:numId w:val="84"/>
        </w:numPr>
        <w:spacing w:before="100" w:beforeAutospacing="1" w:after="100" w:afterAutospacing="1" w:line="240" w:lineRule="auto"/>
      </w:pPr>
      <w:r>
        <w:t>Aggregation to monthly frequency.</w:t>
      </w:r>
    </w:p>
    <w:p w14:paraId="6D93ABAD" w14:textId="77777777" w:rsidR="00E47AC5" w:rsidRDefault="00E47AC5" w:rsidP="00414796">
      <w:pPr>
        <w:pStyle w:val="NormalWeb"/>
        <w:numPr>
          <w:ilvl w:val="0"/>
          <w:numId w:val="84"/>
        </w:numPr>
        <w:spacing w:before="100" w:beforeAutospacing="1" w:after="100" w:afterAutospacing="1" w:line="240" w:lineRule="auto"/>
      </w:pPr>
      <w:r>
        <w:t>Imputation of missing values using forward and backward filling.</w:t>
      </w:r>
    </w:p>
    <w:p w14:paraId="552DFB0A" w14:textId="77777777" w:rsidR="00E47AC5" w:rsidRDefault="00E47AC5" w:rsidP="00414796">
      <w:pPr>
        <w:pStyle w:val="NormalWeb"/>
        <w:numPr>
          <w:ilvl w:val="0"/>
          <w:numId w:val="84"/>
        </w:numPr>
        <w:spacing w:before="100" w:beforeAutospacing="1" w:after="100" w:afterAutospacing="1" w:line="240" w:lineRule="auto"/>
      </w:pPr>
      <w:r>
        <w:t xml:space="preserve">Exclusion of data between </w:t>
      </w:r>
      <w:r>
        <w:rPr>
          <w:rStyle w:val="Strong"/>
          <w:rFonts w:eastAsiaTheme="majorEastAsia"/>
        </w:rPr>
        <w:t>April 2020 and February 2022</w:t>
      </w:r>
      <w:r>
        <w:t>, which was irregular due to COVID-19 travel restrictions.</w:t>
      </w:r>
    </w:p>
    <w:p w14:paraId="60049DC0" w14:textId="77777777" w:rsidR="00E47AC5" w:rsidRDefault="00E47AC5" w:rsidP="00E47AC5">
      <w:pPr>
        <w:pStyle w:val="NormalWeb"/>
      </w:pPr>
      <w:r>
        <w:t>This process ensured a consistent and uninterrupted time-series for model training and evaluation.</w:t>
      </w:r>
    </w:p>
    <w:p w14:paraId="2C24B6E7" w14:textId="77777777" w:rsidR="00E47AC5" w:rsidRPr="00911CEF" w:rsidRDefault="00E47AC5" w:rsidP="00E47AC5">
      <w:r w:rsidRPr="00911CEF">
        <w:rPr>
          <w:noProof/>
        </w:rPr>
        <w:drawing>
          <wp:inline distT="0" distB="0" distL="0" distR="0" wp14:anchorId="547071C0" wp14:editId="76B7D4AF">
            <wp:extent cx="4253948" cy="2643989"/>
            <wp:effectExtent l="0" t="0" r="0" b="4445"/>
            <wp:docPr id="50786037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60370" name="Picture 8" descr="A screen shot of a computer program&#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63903" cy="2650176"/>
                    </a:xfrm>
                    <a:prstGeom prst="rect">
                      <a:avLst/>
                    </a:prstGeom>
                    <a:noFill/>
                    <a:ln>
                      <a:noFill/>
                    </a:ln>
                  </pic:spPr>
                </pic:pic>
              </a:graphicData>
            </a:graphic>
          </wp:inline>
        </w:drawing>
      </w:r>
    </w:p>
    <w:p w14:paraId="178981D4" w14:textId="77777777" w:rsidR="00E47AC5" w:rsidRDefault="00E47AC5" w:rsidP="00E47AC5"/>
    <w:p w14:paraId="1146678D" w14:textId="77777777" w:rsidR="00E47AC5" w:rsidRPr="009403F3" w:rsidRDefault="00E47AC5" w:rsidP="00E47AC5">
      <w:pPr>
        <w:pStyle w:val="Heading3"/>
        <w:rPr>
          <w:b/>
          <w:bCs/>
        </w:rPr>
      </w:pPr>
      <w:bookmarkStart w:id="847" w:name="_Toc211567989"/>
      <w:bookmarkStart w:id="848" w:name="_Toc211587408"/>
      <w:bookmarkStart w:id="849" w:name="_Toc211595424"/>
      <w:r w:rsidRPr="009403F3">
        <w:rPr>
          <w:rStyle w:val="Strong"/>
          <w:b w:val="0"/>
          <w:bCs w:val="0"/>
        </w:rPr>
        <w:t>Transformation</w:t>
      </w:r>
      <w:bookmarkEnd w:id="847"/>
      <w:bookmarkEnd w:id="848"/>
      <w:bookmarkEnd w:id="849"/>
    </w:p>
    <w:p w14:paraId="54FF5547" w14:textId="77777777" w:rsidR="00E47AC5" w:rsidRDefault="00E47AC5" w:rsidP="00E47AC5">
      <w:pPr>
        <w:pStyle w:val="NormalWeb"/>
      </w:pPr>
      <w:r>
        <w:t xml:space="preserve">To stabilize the dataset and enhance model accuracy, a </w:t>
      </w:r>
      <w:r>
        <w:rPr>
          <w:rStyle w:val="Strong"/>
          <w:rFonts w:eastAsiaTheme="majorEastAsia"/>
        </w:rPr>
        <w:t>logarithmic transformation</w:t>
      </w:r>
      <w:r>
        <w:t xml:space="preserve"> was applied to smooth large variations in visitor counts.</w:t>
      </w:r>
      <w:r>
        <w:br/>
        <w:t xml:space="preserve">This was followed by </w:t>
      </w:r>
      <w:r>
        <w:rPr>
          <w:rStyle w:val="Strong"/>
          <w:rFonts w:eastAsiaTheme="majorEastAsia"/>
        </w:rPr>
        <w:t>z-score standardization</w:t>
      </w:r>
      <w:r>
        <w:t>, ensuring all data series had comparable scales.</w:t>
      </w:r>
      <w:r>
        <w:br/>
        <w:t xml:space="preserve">Before visualization, all forecast results were </w:t>
      </w:r>
      <w:r>
        <w:rPr>
          <w:rStyle w:val="Strong"/>
          <w:rFonts w:eastAsiaTheme="majorEastAsia"/>
        </w:rPr>
        <w:t>inverse-transformed</w:t>
      </w:r>
      <w:r>
        <w:t xml:space="preserve"> using exponential scaling to revert them to their original units for interpretability.</w:t>
      </w:r>
    </w:p>
    <w:p w14:paraId="62776274" w14:textId="77777777" w:rsidR="00E47AC5" w:rsidRPr="002E3356" w:rsidRDefault="00E47AC5" w:rsidP="00E47AC5">
      <w:r w:rsidRPr="002E3356">
        <w:rPr>
          <w:noProof/>
        </w:rPr>
        <w:drawing>
          <wp:inline distT="0" distB="0" distL="0" distR="0" wp14:anchorId="47CB14EC" wp14:editId="13D89424">
            <wp:extent cx="5001370" cy="2659714"/>
            <wp:effectExtent l="0" t="0" r="8890" b="7620"/>
            <wp:docPr id="712486387" name="Picture 1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6387" name="Picture 10" descr="A screen shot of a computer code&#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06194" cy="2662279"/>
                    </a:xfrm>
                    <a:prstGeom prst="rect">
                      <a:avLst/>
                    </a:prstGeom>
                    <a:noFill/>
                    <a:ln>
                      <a:noFill/>
                    </a:ln>
                  </pic:spPr>
                </pic:pic>
              </a:graphicData>
            </a:graphic>
          </wp:inline>
        </w:drawing>
      </w:r>
    </w:p>
    <w:p w14:paraId="1908D7EE" w14:textId="77777777" w:rsidR="00E47AC5" w:rsidRDefault="00E47AC5" w:rsidP="00E47AC5"/>
    <w:p w14:paraId="03508C7F" w14:textId="77777777" w:rsidR="00E47AC5" w:rsidRPr="009403F3" w:rsidRDefault="00E47AC5" w:rsidP="00E47AC5">
      <w:pPr>
        <w:pStyle w:val="Heading2"/>
        <w:rPr>
          <w:b/>
          <w:bCs/>
        </w:rPr>
      </w:pPr>
      <w:bookmarkStart w:id="850" w:name="_Toc211567990"/>
      <w:bookmarkStart w:id="851" w:name="_Toc211587409"/>
      <w:bookmarkStart w:id="852" w:name="_Toc211595425"/>
      <w:r w:rsidRPr="009403F3">
        <w:rPr>
          <w:rStyle w:val="Strong"/>
          <w:b w:val="0"/>
          <w:bCs w:val="0"/>
        </w:rPr>
        <w:t>Forecasting and Evaluation</w:t>
      </w:r>
      <w:bookmarkEnd w:id="850"/>
      <w:bookmarkEnd w:id="851"/>
      <w:bookmarkEnd w:id="852"/>
    </w:p>
    <w:p w14:paraId="442A9F1B" w14:textId="77777777" w:rsidR="00E47AC5" w:rsidRDefault="00E47AC5" w:rsidP="00E47AC5">
      <w:pPr>
        <w:pStyle w:val="NormalWeb"/>
      </w:pPr>
      <w:r>
        <w:t>The VAR model forecasted visitor arrivals for a three-month period using recursive predictions, where each predicted value became input for subsequent forecasts.</w:t>
      </w:r>
      <w:r>
        <w:br/>
        <w:t>This technique maintains realistic temporal dynamics and continuity between observed and projected values.</w:t>
      </w:r>
    </w:p>
    <w:p w14:paraId="3226A6C7" w14:textId="77777777" w:rsidR="00E47AC5" w:rsidRDefault="00E47AC5" w:rsidP="00E47AC5">
      <w:pPr>
        <w:pStyle w:val="NormalWeb"/>
      </w:pPr>
      <w:r>
        <w:t>Model performance was assessed using four key accuracy metrics:</w:t>
      </w:r>
    </w:p>
    <w:p w14:paraId="0FD8F437" w14:textId="77777777" w:rsidR="00E47AC5" w:rsidRDefault="00E47AC5" w:rsidP="00414796">
      <w:pPr>
        <w:pStyle w:val="NormalWeb"/>
        <w:numPr>
          <w:ilvl w:val="0"/>
          <w:numId w:val="85"/>
        </w:numPr>
        <w:spacing w:before="100" w:beforeAutospacing="1" w:after="100" w:afterAutospacing="1" w:line="240" w:lineRule="auto"/>
      </w:pPr>
      <w:r>
        <w:rPr>
          <w:rStyle w:val="Strong"/>
          <w:rFonts w:eastAsiaTheme="majorEastAsia"/>
        </w:rPr>
        <w:t>Root Mean Squared Error (RMSE):</w:t>
      </w:r>
      <w:r>
        <w:t xml:space="preserve"> 26,362.34</w:t>
      </w:r>
    </w:p>
    <w:p w14:paraId="111DA63E" w14:textId="77777777" w:rsidR="00E47AC5" w:rsidRDefault="00E47AC5" w:rsidP="00414796">
      <w:pPr>
        <w:pStyle w:val="NormalWeb"/>
        <w:numPr>
          <w:ilvl w:val="0"/>
          <w:numId w:val="85"/>
        </w:numPr>
        <w:spacing w:before="100" w:beforeAutospacing="1" w:after="100" w:afterAutospacing="1" w:line="240" w:lineRule="auto"/>
      </w:pPr>
      <w:r>
        <w:rPr>
          <w:rStyle w:val="Strong"/>
          <w:rFonts w:eastAsiaTheme="majorEastAsia"/>
        </w:rPr>
        <w:t>Mean Absolute Error (MAE):</w:t>
      </w:r>
      <w:r>
        <w:t xml:space="preserve"> 20,989.29</w:t>
      </w:r>
    </w:p>
    <w:p w14:paraId="397F5E35" w14:textId="77777777" w:rsidR="00E47AC5" w:rsidRDefault="00E47AC5" w:rsidP="00414796">
      <w:pPr>
        <w:pStyle w:val="NormalWeb"/>
        <w:numPr>
          <w:ilvl w:val="0"/>
          <w:numId w:val="85"/>
        </w:numPr>
        <w:spacing w:before="100" w:beforeAutospacing="1" w:after="100" w:afterAutospacing="1" w:line="240" w:lineRule="auto"/>
      </w:pPr>
      <w:r>
        <w:rPr>
          <w:rStyle w:val="Strong"/>
          <w:rFonts w:eastAsiaTheme="majorEastAsia"/>
        </w:rPr>
        <w:t>Mean Absolute Percentage Error (MAPE):</w:t>
      </w:r>
      <w:r>
        <w:t xml:space="preserve"> 6.69%</w:t>
      </w:r>
    </w:p>
    <w:p w14:paraId="664DEE3E" w14:textId="77777777" w:rsidR="00E47AC5" w:rsidRDefault="00E47AC5" w:rsidP="00414796">
      <w:pPr>
        <w:pStyle w:val="NormalWeb"/>
        <w:numPr>
          <w:ilvl w:val="0"/>
          <w:numId w:val="85"/>
        </w:numPr>
        <w:spacing w:before="100" w:beforeAutospacing="1" w:after="100" w:afterAutospacing="1" w:line="240" w:lineRule="auto"/>
      </w:pPr>
      <w:r>
        <w:rPr>
          <w:rStyle w:val="Strong"/>
          <w:rFonts w:eastAsiaTheme="majorEastAsia"/>
        </w:rPr>
        <w:t>Symmetric Mean Absolute Percentage Error (</w:t>
      </w:r>
      <w:proofErr w:type="spellStart"/>
      <w:r>
        <w:rPr>
          <w:rStyle w:val="Strong"/>
          <w:rFonts w:eastAsiaTheme="majorEastAsia"/>
        </w:rPr>
        <w:t>sMAPE</w:t>
      </w:r>
      <w:proofErr w:type="spellEnd"/>
      <w:r>
        <w:rPr>
          <w:rStyle w:val="Strong"/>
          <w:rFonts w:eastAsiaTheme="majorEastAsia"/>
        </w:rPr>
        <w:t>):</w:t>
      </w:r>
      <w:r>
        <w:t xml:space="preserve"> 6.95%</w:t>
      </w:r>
    </w:p>
    <w:p w14:paraId="56B9BC4E" w14:textId="77777777" w:rsidR="00E47AC5" w:rsidRDefault="00E47AC5" w:rsidP="00E47AC5">
      <w:pPr>
        <w:pStyle w:val="NormalWeb"/>
      </w:pPr>
      <w:r>
        <w:t>These metrics indicate strong predictive accuracy, with minimal deviation between forecasted and actual visitor arrivals.</w:t>
      </w:r>
    </w:p>
    <w:p w14:paraId="2E79D8E0" w14:textId="77777777" w:rsidR="00E47AC5" w:rsidRPr="002E3356" w:rsidRDefault="00E47AC5" w:rsidP="00E47AC5">
      <w:r w:rsidRPr="002E3356">
        <w:rPr>
          <w:noProof/>
        </w:rPr>
        <w:drawing>
          <wp:inline distT="0" distB="0" distL="0" distR="0" wp14:anchorId="5A699AB2" wp14:editId="20608A0A">
            <wp:extent cx="2540000" cy="2298700"/>
            <wp:effectExtent l="0" t="0" r="0" b="6350"/>
            <wp:docPr id="1512030537" name="Picture 12"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0537" name="Picture 12" descr="A screen shot of a black screen&#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40000" cy="2298700"/>
                    </a:xfrm>
                    <a:prstGeom prst="rect">
                      <a:avLst/>
                    </a:prstGeom>
                    <a:noFill/>
                    <a:ln>
                      <a:noFill/>
                    </a:ln>
                  </pic:spPr>
                </pic:pic>
              </a:graphicData>
            </a:graphic>
          </wp:inline>
        </w:drawing>
      </w:r>
    </w:p>
    <w:p w14:paraId="1381C95E" w14:textId="77777777" w:rsidR="00E47AC5" w:rsidRDefault="00E47AC5" w:rsidP="00E47AC5"/>
    <w:p w14:paraId="7516D344" w14:textId="77777777" w:rsidR="00E47AC5" w:rsidRPr="009403F3" w:rsidRDefault="00E47AC5" w:rsidP="00E47AC5">
      <w:pPr>
        <w:pStyle w:val="Heading2"/>
        <w:rPr>
          <w:b/>
          <w:bCs/>
        </w:rPr>
      </w:pPr>
      <w:bookmarkStart w:id="853" w:name="_Toc211567991"/>
      <w:bookmarkStart w:id="854" w:name="_Toc211587410"/>
      <w:bookmarkStart w:id="855" w:name="_Toc211595426"/>
      <w:r w:rsidRPr="009403F3">
        <w:rPr>
          <w:rStyle w:val="Strong"/>
          <w:b w:val="0"/>
          <w:bCs w:val="0"/>
        </w:rPr>
        <w:t>Results and Analysis</w:t>
      </w:r>
      <w:bookmarkEnd w:id="853"/>
      <w:bookmarkEnd w:id="854"/>
      <w:bookmarkEnd w:id="855"/>
    </w:p>
    <w:p w14:paraId="07B3D9C8" w14:textId="77777777" w:rsidR="00E47AC5" w:rsidRDefault="00E47AC5" w:rsidP="00E47AC5">
      <w:pPr>
        <w:pStyle w:val="NormalWeb"/>
      </w:pPr>
      <w:r>
        <w:t>The VAR model effectively replicates historical visitor arrival patterns and projects future trends with high confidence.</w:t>
      </w:r>
      <w:r>
        <w:br/>
      </w:r>
      <w:r w:rsidRPr="007E3AC1">
        <w:t>The observed and forecast visualization reveals that the peak in tourism from Dec to Feb, which shows close agreement between observed and forecasted values and suggest our model can capture the periodic peaks of tourism as well as winter nadirs. The quality of the model also seems to be preserved across training and validation data. Wider variability in more recent years does not exist, it resulted from global travel insecurities but remains under forecast guidelines</w:t>
      </w:r>
      <w:r>
        <w:t>.</w:t>
      </w:r>
    </w:p>
    <w:p w14:paraId="19B68DB9" w14:textId="77777777" w:rsidR="00E47AC5" w:rsidRPr="0058725D" w:rsidRDefault="00E47AC5" w:rsidP="00E47AC5">
      <w:r w:rsidRPr="0058725D">
        <w:rPr>
          <w:noProof/>
        </w:rPr>
        <w:drawing>
          <wp:inline distT="0" distB="0" distL="0" distR="0" wp14:anchorId="329C6046" wp14:editId="34263193">
            <wp:extent cx="5731510" cy="2406015"/>
            <wp:effectExtent l="0" t="0" r="2540" b="0"/>
            <wp:docPr id="817725429" name="Picture 14"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25429" name="Picture 14" descr="A screen 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406015"/>
                    </a:xfrm>
                    <a:prstGeom prst="rect">
                      <a:avLst/>
                    </a:prstGeom>
                    <a:noFill/>
                    <a:ln>
                      <a:noFill/>
                    </a:ln>
                  </pic:spPr>
                </pic:pic>
              </a:graphicData>
            </a:graphic>
          </wp:inline>
        </w:drawing>
      </w:r>
    </w:p>
    <w:p w14:paraId="0B67B14D" w14:textId="77777777" w:rsidR="00E47AC5" w:rsidRDefault="00E47AC5" w:rsidP="00E47AC5"/>
    <w:p w14:paraId="24098834" w14:textId="77777777" w:rsidR="00E47AC5" w:rsidRDefault="00E47AC5" w:rsidP="00E47AC5"/>
    <w:p w14:paraId="1CBAF355" w14:textId="77777777" w:rsidR="00E47AC5" w:rsidRDefault="00E47AC5" w:rsidP="00E47AC5"/>
    <w:p w14:paraId="4B15BF72" w14:textId="77777777" w:rsidR="00E47AC5" w:rsidRPr="009403F3" w:rsidRDefault="00E47AC5" w:rsidP="00E47AC5">
      <w:pPr>
        <w:pStyle w:val="Heading2"/>
        <w:rPr>
          <w:b/>
          <w:bCs/>
        </w:rPr>
      </w:pPr>
      <w:bookmarkStart w:id="856" w:name="_Toc211567992"/>
      <w:bookmarkStart w:id="857" w:name="_Toc211587411"/>
      <w:bookmarkStart w:id="858" w:name="_Toc211595427"/>
      <w:r w:rsidRPr="009403F3">
        <w:rPr>
          <w:rStyle w:val="Strong"/>
          <w:b w:val="0"/>
          <w:bCs w:val="0"/>
        </w:rPr>
        <w:t>Recommendations</w:t>
      </w:r>
      <w:bookmarkEnd w:id="856"/>
      <w:bookmarkEnd w:id="857"/>
      <w:bookmarkEnd w:id="858"/>
    </w:p>
    <w:p w14:paraId="1C5E61C4" w14:textId="77777777" w:rsidR="00E47AC5" w:rsidRPr="009403F3" w:rsidRDefault="00E47AC5" w:rsidP="00E47AC5">
      <w:pPr>
        <w:pStyle w:val="Heading3"/>
        <w:rPr>
          <w:b/>
          <w:bCs/>
        </w:rPr>
      </w:pPr>
      <w:bookmarkStart w:id="859" w:name="_Toc211567993"/>
      <w:bookmarkStart w:id="860" w:name="_Toc211587412"/>
      <w:bookmarkStart w:id="861" w:name="_Toc211595428"/>
      <w:r w:rsidRPr="009403F3">
        <w:rPr>
          <w:rStyle w:val="Strong"/>
          <w:b w:val="0"/>
          <w:bCs w:val="0"/>
        </w:rPr>
        <w:t>Immediate Implementation</w:t>
      </w:r>
      <w:bookmarkEnd w:id="859"/>
      <w:bookmarkEnd w:id="860"/>
      <w:bookmarkEnd w:id="861"/>
    </w:p>
    <w:p w14:paraId="6BD95E83" w14:textId="77777777" w:rsidR="00E47AC5" w:rsidRDefault="00E47AC5" w:rsidP="00414796">
      <w:pPr>
        <w:pStyle w:val="NormalWeb"/>
        <w:numPr>
          <w:ilvl w:val="0"/>
          <w:numId w:val="86"/>
        </w:numPr>
        <w:spacing w:before="100" w:beforeAutospacing="1" w:after="100" w:afterAutospacing="1" w:line="240" w:lineRule="auto"/>
      </w:pPr>
      <w:r>
        <w:t>Automate the VAR model to update forecasts monthly as new MBIE data becomes available.</w:t>
      </w:r>
    </w:p>
    <w:p w14:paraId="0D0BBE48" w14:textId="77777777" w:rsidR="00E47AC5" w:rsidRDefault="00E47AC5" w:rsidP="00414796">
      <w:pPr>
        <w:pStyle w:val="NormalWeb"/>
        <w:numPr>
          <w:ilvl w:val="0"/>
          <w:numId w:val="86"/>
        </w:numPr>
        <w:spacing w:before="100" w:beforeAutospacing="1" w:after="100" w:afterAutospacing="1" w:line="240" w:lineRule="auto"/>
      </w:pPr>
      <w:r>
        <w:t xml:space="preserve">Integrate results into a </w:t>
      </w:r>
      <w:r>
        <w:rPr>
          <w:rStyle w:val="Strong"/>
          <w:rFonts w:eastAsiaTheme="majorEastAsia"/>
        </w:rPr>
        <w:t>Power BI dashboard</w:t>
      </w:r>
      <w:r>
        <w:t xml:space="preserve"> for interactive visual analysis.</w:t>
      </w:r>
    </w:p>
    <w:p w14:paraId="168F78D8" w14:textId="77777777" w:rsidR="00E47AC5" w:rsidRDefault="00E47AC5" w:rsidP="00414796">
      <w:pPr>
        <w:pStyle w:val="NormalWeb"/>
        <w:numPr>
          <w:ilvl w:val="0"/>
          <w:numId w:val="86"/>
        </w:numPr>
        <w:spacing w:before="100" w:beforeAutospacing="1" w:after="100" w:afterAutospacing="1" w:line="240" w:lineRule="auto"/>
      </w:pPr>
      <w:r>
        <w:t>Establish an alert system for deviation thresholds exceeding 10%.</w:t>
      </w:r>
    </w:p>
    <w:p w14:paraId="191BC226" w14:textId="77777777" w:rsidR="00E47AC5" w:rsidRPr="009403F3" w:rsidRDefault="00E47AC5" w:rsidP="00E47AC5">
      <w:pPr>
        <w:pStyle w:val="Heading3"/>
      </w:pPr>
      <w:bookmarkStart w:id="862" w:name="_Toc211567994"/>
      <w:bookmarkStart w:id="863" w:name="_Toc211587413"/>
      <w:bookmarkStart w:id="864" w:name="_Toc211595429"/>
      <w:r w:rsidRPr="009403F3">
        <w:rPr>
          <w:rStyle w:val="Strong"/>
          <w:b w:val="0"/>
          <w:bCs w:val="0"/>
        </w:rPr>
        <w:t>Model Enhancement</w:t>
      </w:r>
      <w:bookmarkEnd w:id="862"/>
      <w:bookmarkEnd w:id="863"/>
      <w:bookmarkEnd w:id="864"/>
    </w:p>
    <w:p w14:paraId="58F3F0D0" w14:textId="77777777" w:rsidR="00E47AC5" w:rsidRPr="009403F3" w:rsidRDefault="00E47AC5" w:rsidP="00414796">
      <w:pPr>
        <w:pStyle w:val="NormalWeb"/>
        <w:numPr>
          <w:ilvl w:val="0"/>
          <w:numId w:val="87"/>
        </w:numPr>
        <w:spacing w:before="100" w:beforeAutospacing="1" w:after="100" w:afterAutospacing="1" w:line="240" w:lineRule="auto"/>
      </w:pPr>
      <w:r w:rsidRPr="009403F3">
        <w:t xml:space="preserve">Introduce </w:t>
      </w:r>
      <w:r w:rsidRPr="009403F3">
        <w:rPr>
          <w:rStyle w:val="Strong"/>
          <w:rFonts w:eastAsiaTheme="majorEastAsia"/>
          <w:b w:val="0"/>
          <w:bCs w:val="0"/>
        </w:rPr>
        <w:t>exogenous predictors</w:t>
      </w:r>
      <w:r w:rsidRPr="009403F3">
        <w:t xml:space="preserve"> such as GDP, exchange rates, or flight capacity data.</w:t>
      </w:r>
    </w:p>
    <w:p w14:paraId="216A4091" w14:textId="77777777" w:rsidR="00E47AC5" w:rsidRPr="009403F3" w:rsidRDefault="00E47AC5" w:rsidP="00414796">
      <w:pPr>
        <w:pStyle w:val="NormalWeb"/>
        <w:numPr>
          <w:ilvl w:val="0"/>
          <w:numId w:val="87"/>
        </w:numPr>
        <w:spacing w:before="100" w:beforeAutospacing="1" w:after="100" w:afterAutospacing="1" w:line="240" w:lineRule="auto"/>
      </w:pPr>
      <w:r w:rsidRPr="009403F3">
        <w:t xml:space="preserve">Develop </w:t>
      </w:r>
      <w:r w:rsidRPr="009403F3">
        <w:rPr>
          <w:rStyle w:val="Strong"/>
          <w:rFonts w:eastAsiaTheme="majorEastAsia"/>
          <w:b w:val="0"/>
          <w:bCs w:val="0"/>
        </w:rPr>
        <w:t>VAR-Prophet hybrid models</w:t>
      </w:r>
      <w:r w:rsidRPr="009403F3">
        <w:t xml:space="preserve"> to capture nonlinear dynamics.</w:t>
      </w:r>
    </w:p>
    <w:p w14:paraId="043BCED3" w14:textId="77777777" w:rsidR="00E47AC5" w:rsidRPr="009403F3" w:rsidRDefault="00E47AC5" w:rsidP="00414796">
      <w:pPr>
        <w:pStyle w:val="NormalWeb"/>
        <w:numPr>
          <w:ilvl w:val="0"/>
          <w:numId w:val="87"/>
        </w:numPr>
        <w:spacing w:before="100" w:beforeAutospacing="1" w:after="100" w:afterAutospacing="1" w:line="240" w:lineRule="auto"/>
      </w:pPr>
      <w:r w:rsidRPr="009403F3">
        <w:t xml:space="preserve">Extend the model to include </w:t>
      </w:r>
      <w:r w:rsidRPr="009403F3">
        <w:rPr>
          <w:rStyle w:val="Strong"/>
          <w:rFonts w:eastAsiaTheme="majorEastAsia"/>
          <w:b w:val="0"/>
          <w:bCs w:val="0"/>
        </w:rPr>
        <w:t>regional-level forecasts</w:t>
      </w:r>
      <w:r w:rsidRPr="009403F3">
        <w:t xml:space="preserve"> (e.g., Auckland, Canterbury, Queenstown).</w:t>
      </w:r>
    </w:p>
    <w:p w14:paraId="057A2775" w14:textId="77777777" w:rsidR="00E47AC5" w:rsidRPr="009403F3" w:rsidRDefault="00E47AC5" w:rsidP="00E47AC5">
      <w:pPr>
        <w:pStyle w:val="Heading3"/>
      </w:pPr>
      <w:bookmarkStart w:id="865" w:name="_Toc211567995"/>
      <w:bookmarkStart w:id="866" w:name="_Toc211587414"/>
      <w:bookmarkStart w:id="867" w:name="_Toc211595430"/>
      <w:r w:rsidRPr="009403F3">
        <w:rPr>
          <w:rStyle w:val="Strong"/>
          <w:b w:val="0"/>
          <w:bCs w:val="0"/>
        </w:rPr>
        <w:t>Long-Term Development</w:t>
      </w:r>
      <w:bookmarkEnd w:id="865"/>
      <w:bookmarkEnd w:id="866"/>
      <w:bookmarkEnd w:id="867"/>
    </w:p>
    <w:p w14:paraId="3A486CD3" w14:textId="77777777" w:rsidR="00E47AC5" w:rsidRPr="009403F3" w:rsidRDefault="00E47AC5" w:rsidP="00414796">
      <w:pPr>
        <w:pStyle w:val="NormalWeb"/>
        <w:numPr>
          <w:ilvl w:val="0"/>
          <w:numId w:val="88"/>
        </w:numPr>
        <w:spacing w:before="100" w:beforeAutospacing="1" w:after="100" w:afterAutospacing="1" w:line="240" w:lineRule="auto"/>
      </w:pPr>
      <w:r w:rsidRPr="009403F3">
        <w:t>Expand forecast horizons to six or twelve months for strategic tourism planning.</w:t>
      </w:r>
    </w:p>
    <w:p w14:paraId="0783B2C6" w14:textId="77777777" w:rsidR="00E47AC5" w:rsidRPr="009403F3" w:rsidRDefault="00E47AC5" w:rsidP="00414796">
      <w:pPr>
        <w:pStyle w:val="NormalWeb"/>
        <w:numPr>
          <w:ilvl w:val="0"/>
          <w:numId w:val="88"/>
        </w:numPr>
        <w:spacing w:before="100" w:beforeAutospacing="1" w:after="100" w:afterAutospacing="1" w:line="240" w:lineRule="auto"/>
      </w:pPr>
      <w:r w:rsidRPr="009403F3">
        <w:t>Combine VAR with machine learning ensembles such as Random Forest Regressors to refine accuracy.</w:t>
      </w:r>
    </w:p>
    <w:p w14:paraId="626DFA6B" w14:textId="77777777" w:rsidR="00E47AC5" w:rsidRPr="009403F3" w:rsidRDefault="00E47AC5" w:rsidP="00414796">
      <w:pPr>
        <w:pStyle w:val="NormalWeb"/>
        <w:numPr>
          <w:ilvl w:val="0"/>
          <w:numId w:val="88"/>
        </w:numPr>
        <w:spacing w:before="100" w:beforeAutospacing="1" w:after="100" w:afterAutospacing="1" w:line="240" w:lineRule="auto"/>
      </w:pPr>
      <w:r w:rsidRPr="009403F3">
        <w:t>Utilize rolling window validation to improve long-term forecast stability.</w:t>
      </w:r>
    </w:p>
    <w:p w14:paraId="302CC652" w14:textId="77777777" w:rsidR="00E47AC5" w:rsidRPr="00B4783D" w:rsidRDefault="00E47AC5" w:rsidP="00E47AC5">
      <w:pPr>
        <w:pStyle w:val="Heading3"/>
      </w:pPr>
      <w:bookmarkStart w:id="868" w:name="_Toc211567996"/>
      <w:bookmarkStart w:id="869" w:name="_Toc211587415"/>
      <w:bookmarkStart w:id="870" w:name="_Toc211595431"/>
      <w:r w:rsidRPr="009403F3">
        <w:rPr>
          <w:rStyle w:val="Strong"/>
          <w:b w:val="0"/>
          <w:bCs w:val="0"/>
        </w:rPr>
        <w:t>Strategic Value</w:t>
      </w:r>
      <w:bookmarkEnd w:id="868"/>
      <w:bookmarkEnd w:id="869"/>
      <w:bookmarkEnd w:id="870"/>
    </w:p>
    <w:p w14:paraId="40C0FD66" w14:textId="77777777" w:rsidR="00E47AC5" w:rsidRDefault="00E47AC5" w:rsidP="00E47AC5">
      <w:pPr>
        <w:pStyle w:val="NormalWeb"/>
      </w:pPr>
      <w:r>
        <w:t>The VAR model provides a strong, interpretable framework for tourism forecasting, balancing precision and transparency. Its strength lies in modelling interdependencies and lag-based relationships, making it a valuable asset for tourism policy, infrastructure development, and recovery monitoring.</w:t>
      </w:r>
    </w:p>
    <w:p w14:paraId="46C60214" w14:textId="77777777" w:rsidR="00E47AC5" w:rsidRDefault="00E47AC5" w:rsidP="00E47AC5"/>
    <w:p w14:paraId="354A92CE" w14:textId="77777777" w:rsidR="00E47AC5" w:rsidRDefault="00E47AC5" w:rsidP="00E47AC5"/>
    <w:p w14:paraId="08EEC500" w14:textId="77777777" w:rsidR="00E47AC5" w:rsidRPr="009403F3" w:rsidRDefault="00E47AC5" w:rsidP="00E47AC5">
      <w:pPr>
        <w:pStyle w:val="Heading2"/>
        <w:rPr>
          <w:b/>
          <w:bCs/>
        </w:rPr>
      </w:pPr>
      <w:bookmarkStart w:id="871" w:name="_Toc211567997"/>
      <w:bookmarkStart w:id="872" w:name="_Toc211587416"/>
      <w:bookmarkStart w:id="873" w:name="_Toc211595432"/>
      <w:r w:rsidRPr="009403F3">
        <w:rPr>
          <w:rStyle w:val="Strong"/>
          <w:b w:val="0"/>
          <w:bCs w:val="0"/>
        </w:rPr>
        <w:t>Conclusion</w:t>
      </w:r>
      <w:bookmarkEnd w:id="871"/>
      <w:bookmarkEnd w:id="872"/>
      <w:bookmarkEnd w:id="873"/>
    </w:p>
    <w:p w14:paraId="4B085483" w14:textId="77777777" w:rsidR="00E47AC5" w:rsidRPr="00521B2C" w:rsidRDefault="00E47AC5" w:rsidP="00E47AC5">
      <w:pPr>
        <w:rPr>
          <w:lang w:eastAsia="en-US"/>
        </w:rPr>
      </w:pPr>
      <w:r>
        <w:rPr>
          <w:rFonts w:ascii="Times New Roman" w:eastAsia="Times New Roman" w:hAnsi="Times New Roman" w:cs="Times New Roman"/>
          <w:sz w:val="24"/>
          <w:szCs w:val="24"/>
        </w:rPr>
        <w:t>T</w:t>
      </w:r>
      <w:r w:rsidRPr="002B3CFE">
        <w:rPr>
          <w:rFonts w:ascii="Times New Roman" w:eastAsia="Times New Roman" w:hAnsi="Times New Roman" w:cs="Times New Roman"/>
          <w:sz w:val="24"/>
          <w:szCs w:val="24"/>
        </w:rPr>
        <w:t xml:space="preserve">he VAR Model fits well for dynamic and seasonal behaviour in New Zealand's tourism data. It presents a very good performance for short horizon prediction with well fitted historical vs. predicted visitor arrivals. Even though it is purely statistical, the model’s simplicity and interpretability ensure that it is an important tool for policy makers in a data driven analysis of tourism forecasting. The accuracy of the VAR model in this project supports its sustainability for future applications within New Zealand’s </w:t>
      </w:r>
      <w:proofErr w:type="spellStart"/>
      <w:r w:rsidRPr="002B3CFE">
        <w:rPr>
          <w:rFonts w:ascii="Times New Roman" w:eastAsia="Times New Roman" w:hAnsi="Times New Roman" w:cs="Times New Roman"/>
          <w:sz w:val="24"/>
          <w:szCs w:val="24"/>
        </w:rPr>
        <w:t>FutureTourism</w:t>
      </w:r>
      <w:proofErr w:type="spellEnd"/>
      <w:r w:rsidRPr="002B3CFE">
        <w:rPr>
          <w:rFonts w:ascii="Times New Roman" w:eastAsia="Times New Roman" w:hAnsi="Times New Roman" w:cs="Times New Roman"/>
          <w:sz w:val="24"/>
          <w:szCs w:val="24"/>
        </w:rPr>
        <w:t xml:space="preserve"> analytical platform, to help facilitate sound judgement and evidence-based tourism recovery responses.</w:t>
      </w:r>
    </w:p>
    <w:p w14:paraId="199EF252" w14:textId="77777777" w:rsidR="00E47AC5" w:rsidRPr="00704716" w:rsidRDefault="00E47AC5" w:rsidP="00E47AC5"/>
    <w:p w14:paraId="01C2E745" w14:textId="77777777" w:rsidR="00E47AC5" w:rsidRPr="00B4783D" w:rsidRDefault="00E47AC5" w:rsidP="00E47AC5"/>
    <w:p w14:paraId="2D2EED60" w14:textId="77777777" w:rsidR="00E47AC5" w:rsidRDefault="00E47AC5" w:rsidP="00E47AC5"/>
    <w:p w14:paraId="7C555543" w14:textId="77777777" w:rsidR="00E47AC5" w:rsidRDefault="00E47AC5" w:rsidP="00E47AC5"/>
    <w:p w14:paraId="70B4F6EE" w14:textId="77777777" w:rsidR="00E47AC5" w:rsidRDefault="00E47AC5" w:rsidP="00E47AC5"/>
    <w:p w14:paraId="6971F195" w14:textId="77777777" w:rsidR="00E47AC5" w:rsidRDefault="00E47AC5" w:rsidP="00E47AC5">
      <w:pPr>
        <w:spacing w:after="160" w:line="259" w:lineRule="auto"/>
      </w:pPr>
    </w:p>
    <w:p w14:paraId="534DDB56" w14:textId="77777777" w:rsidR="00E47AC5" w:rsidRDefault="00E47AC5" w:rsidP="00E47AC5">
      <w:pPr>
        <w:pStyle w:val="Heading1"/>
        <w:jc w:val="center"/>
      </w:pPr>
      <w:bookmarkStart w:id="874" w:name="_Toc211587417"/>
      <w:bookmarkStart w:id="875" w:name="_Toc211595433"/>
      <w:r>
        <w:t>Appendix M</w:t>
      </w:r>
      <w:bookmarkEnd w:id="874"/>
      <w:bookmarkEnd w:id="875"/>
    </w:p>
    <w:p w14:paraId="6CE455E5" w14:textId="77777777" w:rsidR="00E47AC5" w:rsidRDefault="00E47AC5" w:rsidP="00E47AC5"/>
    <w:p w14:paraId="0EC0225D" w14:textId="77777777" w:rsidR="00E47AC5" w:rsidRDefault="00E47AC5" w:rsidP="00E47AC5"/>
    <w:p w14:paraId="7BF2FA1C" w14:textId="77777777" w:rsidR="00E47AC5" w:rsidRDefault="00E47AC5" w:rsidP="00E47AC5"/>
    <w:p w14:paraId="33720A72" w14:textId="77777777" w:rsidR="00E47AC5" w:rsidRDefault="00E47AC5" w:rsidP="00E47AC5"/>
    <w:p w14:paraId="39077E12" w14:textId="77777777" w:rsidR="00E47AC5" w:rsidRDefault="00E47AC5" w:rsidP="00E47AC5"/>
    <w:p w14:paraId="6F7C5D64" w14:textId="77777777" w:rsidR="00E47AC5" w:rsidRDefault="00E47AC5" w:rsidP="00E47AC5"/>
    <w:p w14:paraId="1117B1E7" w14:textId="77777777" w:rsidR="00E47AC5" w:rsidRDefault="00E47AC5" w:rsidP="00E47AC5"/>
    <w:p w14:paraId="5510A609" w14:textId="77777777" w:rsidR="00E47AC5" w:rsidRDefault="00E47AC5" w:rsidP="00E47AC5"/>
    <w:p w14:paraId="7ABE8D2B" w14:textId="77777777" w:rsidR="00E47AC5" w:rsidRDefault="00E47AC5" w:rsidP="00E47AC5"/>
    <w:p w14:paraId="7B3AAC05" w14:textId="77777777" w:rsidR="00E47AC5" w:rsidRDefault="00E47AC5" w:rsidP="00E47AC5"/>
    <w:p w14:paraId="14E63055" w14:textId="77777777" w:rsidR="00E47AC5" w:rsidRDefault="00E47AC5" w:rsidP="00E47AC5"/>
    <w:p w14:paraId="5DD8F1BD" w14:textId="77777777" w:rsidR="00E47AC5" w:rsidRDefault="00E47AC5" w:rsidP="00E47AC5"/>
    <w:p w14:paraId="66BEB6BA" w14:textId="77777777" w:rsidR="00E47AC5" w:rsidRDefault="00E47AC5" w:rsidP="00E47AC5"/>
    <w:p w14:paraId="3D74D9F5" w14:textId="77777777" w:rsidR="00E47AC5" w:rsidRDefault="00E47AC5" w:rsidP="00E47AC5"/>
    <w:p w14:paraId="46DA646B" w14:textId="77777777" w:rsidR="00E47AC5" w:rsidRDefault="00E47AC5" w:rsidP="00E47AC5"/>
    <w:p w14:paraId="434B4399" w14:textId="77777777" w:rsidR="00E47AC5" w:rsidRDefault="00E47AC5" w:rsidP="00E47AC5"/>
    <w:p w14:paraId="396D1F8C" w14:textId="77777777" w:rsidR="00E47AC5" w:rsidRDefault="00E47AC5" w:rsidP="00E47AC5"/>
    <w:p w14:paraId="2A6004F8" w14:textId="77777777" w:rsidR="00E47AC5" w:rsidRDefault="00E47AC5" w:rsidP="00E47AC5"/>
    <w:p w14:paraId="40AB6008" w14:textId="77777777" w:rsidR="00E47AC5" w:rsidRDefault="00E47AC5" w:rsidP="00E47AC5"/>
    <w:p w14:paraId="098FE6C1" w14:textId="77777777" w:rsidR="00E47AC5" w:rsidRDefault="00E47AC5" w:rsidP="00E47AC5"/>
    <w:p w14:paraId="70943767" w14:textId="77777777" w:rsidR="00E47AC5" w:rsidRDefault="00E47AC5" w:rsidP="00E47AC5"/>
    <w:p w14:paraId="011E5A97" w14:textId="77777777" w:rsidR="00E47AC5" w:rsidRDefault="00E47AC5" w:rsidP="00E47AC5"/>
    <w:p w14:paraId="04860330" w14:textId="77777777" w:rsidR="00E47AC5" w:rsidRDefault="00E47AC5" w:rsidP="00E47AC5">
      <w:pPr>
        <w:spacing w:after="160" w:line="259" w:lineRule="auto"/>
      </w:pPr>
      <w:r>
        <w:br w:type="page"/>
      </w:r>
    </w:p>
    <w:p w14:paraId="243501FC" w14:textId="77777777" w:rsidR="00E47AC5" w:rsidRDefault="00E47AC5" w:rsidP="00E47AC5"/>
    <w:p w14:paraId="2099F2B4" w14:textId="77777777" w:rsidR="00E47AC5" w:rsidRDefault="00E47AC5" w:rsidP="00E47AC5"/>
    <w:p w14:paraId="4D00A8E3" w14:textId="77777777" w:rsidR="00E47AC5" w:rsidRPr="00097938" w:rsidRDefault="00E47AC5" w:rsidP="00E47AC5"/>
    <w:p w14:paraId="2D5BE538" w14:textId="77777777" w:rsidR="00E47AC5" w:rsidRPr="00012F7C" w:rsidRDefault="00E47AC5" w:rsidP="00E47AC5">
      <w:pPr>
        <w:jc w:val="both"/>
        <w:rPr>
          <w:rFonts w:ascii="Times New Roman" w:hAnsi="Times New Roman" w:cs="Times New Roman"/>
          <w:sz w:val="24"/>
          <w:szCs w:val="24"/>
        </w:rPr>
      </w:pPr>
    </w:p>
    <w:p w14:paraId="397561EC" w14:textId="77777777" w:rsidR="00E47AC5" w:rsidRPr="00012F7C" w:rsidRDefault="00E47AC5" w:rsidP="00E47AC5">
      <w:pPr>
        <w:jc w:val="both"/>
        <w:rPr>
          <w:rFonts w:ascii="Times New Roman" w:hAnsi="Times New Roman" w:cs="Times New Roman"/>
          <w:sz w:val="24"/>
          <w:szCs w:val="24"/>
        </w:rPr>
      </w:pPr>
      <w:r w:rsidRPr="00012F7C">
        <w:rPr>
          <w:rFonts w:ascii="Times New Roman" w:hAnsi="Times New Roman" w:cs="Times New Roman"/>
          <w:noProof/>
          <w:sz w:val="24"/>
          <w:szCs w:val="24"/>
        </w:rPr>
        <w:drawing>
          <wp:anchor distT="0" distB="0" distL="114300" distR="114300" simplePos="0" relativeHeight="251663872" behindDoc="1" locked="0" layoutInCell="1" allowOverlap="1" wp14:anchorId="3848AD91" wp14:editId="5737735C">
            <wp:simplePos x="0" y="0"/>
            <wp:positionH relativeFrom="margin">
              <wp:align>center</wp:align>
            </wp:positionH>
            <wp:positionV relativeFrom="page">
              <wp:posOffset>1679078</wp:posOffset>
            </wp:positionV>
            <wp:extent cx="3602355" cy="3632835"/>
            <wp:effectExtent l="0" t="0" r="0" b="5715"/>
            <wp:wrapTight wrapText="bothSides">
              <wp:wrapPolygon edited="0">
                <wp:start x="0" y="0"/>
                <wp:lineTo x="0" y="21521"/>
                <wp:lineTo x="21474" y="21521"/>
                <wp:lineTo x="21474" y="0"/>
                <wp:lineTo x="0" y="0"/>
              </wp:wrapPolygon>
            </wp:wrapTight>
            <wp:docPr id="215357815"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7815"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673A66A2" w14:textId="77777777" w:rsidR="00E47AC5" w:rsidRPr="00012F7C" w:rsidRDefault="00E47AC5" w:rsidP="00E47AC5">
      <w:pPr>
        <w:jc w:val="both"/>
        <w:rPr>
          <w:rFonts w:ascii="Times New Roman" w:hAnsi="Times New Roman" w:cs="Times New Roman"/>
          <w:sz w:val="24"/>
          <w:szCs w:val="24"/>
        </w:rPr>
      </w:pPr>
    </w:p>
    <w:p w14:paraId="46805521" w14:textId="77777777" w:rsidR="00E47AC5" w:rsidRPr="00012F7C" w:rsidRDefault="00E47AC5" w:rsidP="00E47AC5">
      <w:pPr>
        <w:jc w:val="both"/>
        <w:rPr>
          <w:rFonts w:ascii="Times New Roman" w:hAnsi="Times New Roman" w:cs="Times New Roman"/>
          <w:sz w:val="24"/>
          <w:szCs w:val="24"/>
        </w:rPr>
      </w:pPr>
    </w:p>
    <w:p w14:paraId="444EABA1" w14:textId="77777777" w:rsidR="00E47AC5" w:rsidRPr="00012F7C" w:rsidRDefault="00E47AC5" w:rsidP="00E47AC5">
      <w:pPr>
        <w:jc w:val="both"/>
        <w:rPr>
          <w:rFonts w:ascii="Times New Roman" w:hAnsi="Times New Roman" w:cs="Times New Roman"/>
          <w:sz w:val="24"/>
          <w:szCs w:val="24"/>
        </w:rPr>
      </w:pPr>
    </w:p>
    <w:p w14:paraId="191B14C2" w14:textId="77777777" w:rsidR="00E47AC5" w:rsidRPr="00012F7C" w:rsidRDefault="00E47AC5" w:rsidP="00E47AC5">
      <w:pPr>
        <w:jc w:val="both"/>
        <w:rPr>
          <w:rFonts w:ascii="Times New Roman" w:hAnsi="Times New Roman" w:cs="Times New Roman"/>
          <w:sz w:val="24"/>
          <w:szCs w:val="24"/>
        </w:rPr>
      </w:pPr>
    </w:p>
    <w:p w14:paraId="3EF82514" w14:textId="77777777" w:rsidR="00E47AC5" w:rsidRPr="00012F7C" w:rsidRDefault="00E47AC5" w:rsidP="00E47AC5">
      <w:pPr>
        <w:jc w:val="both"/>
        <w:rPr>
          <w:rFonts w:ascii="Times New Roman" w:hAnsi="Times New Roman" w:cs="Times New Roman"/>
          <w:sz w:val="24"/>
          <w:szCs w:val="24"/>
        </w:rPr>
      </w:pPr>
    </w:p>
    <w:p w14:paraId="50B3387F" w14:textId="77777777" w:rsidR="00E47AC5" w:rsidRPr="00012F7C" w:rsidRDefault="00E47AC5" w:rsidP="00E47AC5">
      <w:pPr>
        <w:jc w:val="both"/>
        <w:rPr>
          <w:rFonts w:ascii="Times New Roman" w:hAnsi="Times New Roman" w:cs="Times New Roman"/>
          <w:sz w:val="24"/>
          <w:szCs w:val="24"/>
        </w:rPr>
      </w:pPr>
    </w:p>
    <w:p w14:paraId="068B3DE0" w14:textId="77777777" w:rsidR="00E47AC5" w:rsidRPr="00012F7C" w:rsidRDefault="00E47AC5" w:rsidP="00E47AC5">
      <w:pPr>
        <w:jc w:val="both"/>
        <w:rPr>
          <w:rFonts w:ascii="Times New Roman" w:hAnsi="Times New Roman" w:cs="Times New Roman"/>
          <w:sz w:val="24"/>
          <w:szCs w:val="24"/>
        </w:rPr>
      </w:pPr>
    </w:p>
    <w:p w14:paraId="26D176C5" w14:textId="77777777" w:rsidR="00E47AC5" w:rsidRPr="00012F7C" w:rsidRDefault="00E47AC5" w:rsidP="00E47AC5">
      <w:pPr>
        <w:jc w:val="both"/>
        <w:rPr>
          <w:rFonts w:ascii="Times New Roman" w:hAnsi="Times New Roman" w:cs="Times New Roman"/>
          <w:sz w:val="24"/>
          <w:szCs w:val="24"/>
        </w:rPr>
      </w:pPr>
    </w:p>
    <w:p w14:paraId="4CC6267A" w14:textId="77777777" w:rsidR="00E47AC5" w:rsidRPr="00012F7C" w:rsidRDefault="00E47AC5" w:rsidP="00E47AC5">
      <w:pPr>
        <w:jc w:val="both"/>
        <w:rPr>
          <w:rFonts w:ascii="Times New Roman" w:hAnsi="Times New Roman" w:cs="Times New Roman"/>
          <w:sz w:val="24"/>
          <w:szCs w:val="24"/>
        </w:rPr>
      </w:pPr>
    </w:p>
    <w:p w14:paraId="68BEF806" w14:textId="77777777" w:rsidR="00E47AC5" w:rsidRPr="00012F7C" w:rsidRDefault="00E47AC5" w:rsidP="00E47AC5">
      <w:pPr>
        <w:jc w:val="both"/>
        <w:rPr>
          <w:rFonts w:ascii="Times New Roman" w:hAnsi="Times New Roman" w:cs="Times New Roman"/>
          <w:sz w:val="24"/>
          <w:szCs w:val="24"/>
        </w:rPr>
      </w:pPr>
    </w:p>
    <w:p w14:paraId="013DF8FE" w14:textId="77777777" w:rsidR="00E47AC5" w:rsidRPr="00012F7C" w:rsidRDefault="00E47AC5" w:rsidP="00E47AC5">
      <w:pPr>
        <w:jc w:val="both"/>
        <w:rPr>
          <w:rFonts w:ascii="Times New Roman" w:hAnsi="Times New Roman" w:cs="Times New Roman"/>
          <w:sz w:val="24"/>
          <w:szCs w:val="24"/>
        </w:rPr>
      </w:pPr>
    </w:p>
    <w:p w14:paraId="4185D096" w14:textId="77777777" w:rsidR="00E47AC5" w:rsidRPr="00012F7C" w:rsidRDefault="00E47AC5" w:rsidP="00E47AC5">
      <w:pPr>
        <w:jc w:val="both"/>
        <w:rPr>
          <w:rFonts w:ascii="Times New Roman" w:hAnsi="Times New Roman" w:cs="Times New Roman"/>
          <w:sz w:val="24"/>
          <w:szCs w:val="24"/>
        </w:rPr>
      </w:pPr>
    </w:p>
    <w:p w14:paraId="459FD9B1" w14:textId="77777777" w:rsidR="00E47AC5" w:rsidRPr="00012F7C" w:rsidRDefault="00E47AC5" w:rsidP="00E47AC5">
      <w:pPr>
        <w:jc w:val="both"/>
        <w:rPr>
          <w:rFonts w:ascii="Times New Roman" w:hAnsi="Times New Roman" w:cs="Times New Roman"/>
          <w:sz w:val="24"/>
          <w:szCs w:val="24"/>
        </w:rPr>
      </w:pPr>
    </w:p>
    <w:p w14:paraId="206F4062" w14:textId="77777777" w:rsidR="00E47AC5" w:rsidRPr="00012F7C" w:rsidRDefault="00E47AC5" w:rsidP="00E47AC5">
      <w:pPr>
        <w:jc w:val="both"/>
        <w:rPr>
          <w:rFonts w:ascii="Times New Roman" w:hAnsi="Times New Roman" w:cs="Times New Roman"/>
          <w:sz w:val="24"/>
          <w:szCs w:val="24"/>
        </w:rPr>
      </w:pPr>
    </w:p>
    <w:p w14:paraId="6705A459" w14:textId="77777777" w:rsidR="00E47AC5" w:rsidRPr="00012F7C" w:rsidRDefault="00E47AC5" w:rsidP="00E47AC5">
      <w:pPr>
        <w:jc w:val="both"/>
        <w:rPr>
          <w:rFonts w:ascii="Times New Roman" w:hAnsi="Times New Roman" w:cs="Times New Roman"/>
          <w:sz w:val="24"/>
          <w:szCs w:val="24"/>
        </w:rPr>
      </w:pPr>
    </w:p>
    <w:p w14:paraId="5E7EE5BD" w14:textId="77777777" w:rsidR="00E47AC5" w:rsidRPr="00012F7C" w:rsidRDefault="00E47AC5" w:rsidP="00E47AC5">
      <w:pPr>
        <w:jc w:val="both"/>
        <w:rPr>
          <w:rFonts w:ascii="Times New Roman" w:hAnsi="Times New Roman" w:cs="Times New Roman"/>
          <w:sz w:val="24"/>
          <w:szCs w:val="24"/>
        </w:rPr>
      </w:pPr>
    </w:p>
    <w:p w14:paraId="454063B8" w14:textId="77777777" w:rsidR="00E47AC5" w:rsidRPr="00012F7C" w:rsidRDefault="00E47AC5" w:rsidP="00E47AC5">
      <w:pPr>
        <w:jc w:val="both"/>
        <w:rPr>
          <w:rFonts w:ascii="Times New Roman" w:hAnsi="Times New Roman" w:cs="Times New Roman"/>
          <w:sz w:val="24"/>
          <w:szCs w:val="24"/>
        </w:rPr>
      </w:pPr>
    </w:p>
    <w:p w14:paraId="523E5E70" w14:textId="77777777" w:rsidR="00E47AC5" w:rsidRPr="00012F7C" w:rsidRDefault="00E47AC5" w:rsidP="00E47AC5">
      <w:pPr>
        <w:jc w:val="both"/>
        <w:rPr>
          <w:rFonts w:ascii="Times New Roman" w:hAnsi="Times New Roman" w:cs="Times New Roman"/>
          <w:sz w:val="24"/>
          <w:szCs w:val="24"/>
        </w:rPr>
      </w:pPr>
    </w:p>
    <w:p w14:paraId="3DB9CB4D" w14:textId="77777777" w:rsidR="00E47AC5" w:rsidRPr="00012F7C" w:rsidRDefault="00E47AC5" w:rsidP="00E47AC5">
      <w:pPr>
        <w:jc w:val="center"/>
        <w:rPr>
          <w:rFonts w:ascii="Times New Roman" w:hAnsi="Times New Roman" w:cs="Times New Roman"/>
          <w:sz w:val="32"/>
          <w:szCs w:val="32"/>
        </w:rPr>
      </w:pPr>
      <w:r w:rsidRPr="00012F7C">
        <w:rPr>
          <w:rFonts w:ascii="Times New Roman" w:hAnsi="Times New Roman" w:cs="Times New Roman"/>
          <w:sz w:val="32"/>
          <w:szCs w:val="32"/>
        </w:rPr>
        <w:t>New Zealand Tourism Forecasting</w:t>
      </w:r>
    </w:p>
    <w:p w14:paraId="1BB90FEF" w14:textId="77777777" w:rsidR="00E47AC5" w:rsidRPr="00012F7C" w:rsidRDefault="00E47AC5" w:rsidP="00E47AC5">
      <w:pPr>
        <w:jc w:val="center"/>
        <w:rPr>
          <w:rFonts w:ascii="Times New Roman" w:hAnsi="Times New Roman" w:cs="Times New Roman"/>
          <w:sz w:val="32"/>
          <w:szCs w:val="32"/>
        </w:rPr>
      </w:pPr>
      <w:r w:rsidRPr="00012F7C">
        <w:rPr>
          <w:rFonts w:ascii="Times New Roman" w:hAnsi="Times New Roman" w:cs="Times New Roman"/>
          <w:sz w:val="32"/>
          <w:szCs w:val="32"/>
        </w:rPr>
        <w:t xml:space="preserve">Model </w:t>
      </w:r>
      <w:r>
        <w:rPr>
          <w:rFonts w:ascii="Times New Roman" w:hAnsi="Times New Roman" w:cs="Times New Roman"/>
          <w:sz w:val="32"/>
          <w:szCs w:val="32"/>
        </w:rPr>
        <w:t>Visitor Arrivals</w:t>
      </w:r>
      <w:r w:rsidRPr="00012F7C">
        <w:rPr>
          <w:rFonts w:ascii="Times New Roman" w:hAnsi="Times New Roman" w:cs="Times New Roman"/>
          <w:sz w:val="32"/>
          <w:szCs w:val="32"/>
        </w:rPr>
        <w:t xml:space="preserve"> </w:t>
      </w:r>
      <w:proofErr w:type="spellStart"/>
      <w:r w:rsidRPr="00012F7C">
        <w:rPr>
          <w:rFonts w:ascii="Times New Roman" w:hAnsi="Times New Roman" w:cs="Times New Roman"/>
          <w:sz w:val="32"/>
          <w:szCs w:val="32"/>
        </w:rPr>
        <w:t>SarimaX</w:t>
      </w:r>
      <w:proofErr w:type="spellEnd"/>
    </w:p>
    <w:p w14:paraId="25A4F7D4" w14:textId="77777777" w:rsidR="00E47AC5" w:rsidRPr="00012F7C" w:rsidRDefault="00E47AC5" w:rsidP="00E47AC5">
      <w:pPr>
        <w:jc w:val="both"/>
        <w:rPr>
          <w:rFonts w:ascii="Times New Roman" w:hAnsi="Times New Roman" w:cs="Times New Roman"/>
          <w:sz w:val="24"/>
          <w:szCs w:val="24"/>
        </w:rPr>
      </w:pPr>
    </w:p>
    <w:p w14:paraId="44C435BD" w14:textId="77777777" w:rsidR="00E47AC5" w:rsidRPr="00012F7C" w:rsidRDefault="00E47AC5" w:rsidP="00E47AC5">
      <w:pPr>
        <w:jc w:val="both"/>
        <w:rPr>
          <w:rFonts w:ascii="Times New Roman" w:hAnsi="Times New Roman" w:cs="Times New Roman"/>
          <w:sz w:val="24"/>
          <w:szCs w:val="24"/>
        </w:rPr>
      </w:pPr>
    </w:p>
    <w:p w14:paraId="364E7691" w14:textId="77777777" w:rsidR="00E47AC5" w:rsidRPr="00012F7C" w:rsidRDefault="00E47AC5" w:rsidP="00E47AC5">
      <w:pPr>
        <w:jc w:val="both"/>
        <w:rPr>
          <w:rFonts w:ascii="Times New Roman" w:hAnsi="Times New Roman" w:cs="Times New Roman"/>
          <w:sz w:val="24"/>
          <w:szCs w:val="24"/>
        </w:rPr>
      </w:pPr>
    </w:p>
    <w:p w14:paraId="7B276985" w14:textId="77777777" w:rsidR="00E47AC5" w:rsidRPr="00012F7C" w:rsidRDefault="00E47AC5" w:rsidP="00E47AC5">
      <w:pPr>
        <w:jc w:val="both"/>
        <w:rPr>
          <w:rFonts w:ascii="Times New Roman" w:hAnsi="Times New Roman" w:cs="Times New Roman"/>
          <w:sz w:val="24"/>
          <w:szCs w:val="24"/>
        </w:rPr>
      </w:pPr>
    </w:p>
    <w:p w14:paraId="32081325" w14:textId="77777777" w:rsidR="00E47AC5" w:rsidRPr="00012F7C" w:rsidRDefault="00E47AC5" w:rsidP="00E47AC5">
      <w:pPr>
        <w:jc w:val="both"/>
        <w:rPr>
          <w:rFonts w:ascii="Times New Roman" w:hAnsi="Times New Roman" w:cs="Times New Roman"/>
          <w:sz w:val="24"/>
          <w:szCs w:val="24"/>
        </w:rPr>
      </w:pPr>
    </w:p>
    <w:p w14:paraId="7AD347C8" w14:textId="77777777" w:rsidR="00E47AC5" w:rsidRPr="00012F7C" w:rsidRDefault="00E47AC5" w:rsidP="00E47AC5">
      <w:pPr>
        <w:jc w:val="both"/>
        <w:rPr>
          <w:rFonts w:ascii="Times New Roman" w:hAnsi="Times New Roman" w:cs="Times New Roman"/>
          <w:sz w:val="24"/>
          <w:szCs w:val="24"/>
        </w:rPr>
      </w:pPr>
    </w:p>
    <w:p w14:paraId="1675BF97" w14:textId="77777777" w:rsidR="00E47AC5" w:rsidRPr="00012F7C" w:rsidRDefault="00E47AC5" w:rsidP="00E47AC5">
      <w:pPr>
        <w:jc w:val="both"/>
        <w:rPr>
          <w:rFonts w:ascii="Times New Roman" w:hAnsi="Times New Roman" w:cs="Times New Roman"/>
          <w:sz w:val="24"/>
          <w:szCs w:val="24"/>
        </w:rPr>
      </w:pPr>
    </w:p>
    <w:p w14:paraId="3E43C81E" w14:textId="77777777" w:rsidR="00E47AC5" w:rsidRPr="00012F7C" w:rsidRDefault="00E47AC5" w:rsidP="00E47AC5">
      <w:pPr>
        <w:jc w:val="both"/>
        <w:rPr>
          <w:rFonts w:ascii="Times New Roman" w:hAnsi="Times New Roman" w:cs="Times New Roman"/>
          <w:sz w:val="24"/>
          <w:szCs w:val="24"/>
        </w:rPr>
      </w:pPr>
    </w:p>
    <w:p w14:paraId="4960EC95" w14:textId="77777777" w:rsidR="00E47AC5" w:rsidRPr="00012F7C" w:rsidRDefault="00E47AC5" w:rsidP="00E47AC5">
      <w:pPr>
        <w:jc w:val="both"/>
        <w:rPr>
          <w:rFonts w:ascii="Times New Roman" w:hAnsi="Times New Roman" w:cs="Times New Roman"/>
          <w:sz w:val="24"/>
          <w:szCs w:val="24"/>
        </w:rPr>
      </w:pPr>
    </w:p>
    <w:p w14:paraId="2660E71F" w14:textId="77777777" w:rsidR="00E47AC5" w:rsidRPr="00012F7C" w:rsidRDefault="00E47AC5" w:rsidP="00E47AC5">
      <w:pPr>
        <w:spacing w:after="160"/>
        <w:jc w:val="both"/>
        <w:rPr>
          <w:rFonts w:ascii="Times New Roman" w:hAnsi="Times New Roman" w:cs="Times New Roman"/>
          <w:sz w:val="24"/>
          <w:szCs w:val="24"/>
        </w:rPr>
      </w:pPr>
      <w:r w:rsidRPr="00012F7C">
        <w:rPr>
          <w:rFonts w:ascii="Times New Roman" w:hAnsi="Times New Roman" w:cs="Times New Roman"/>
          <w:sz w:val="24"/>
          <w:szCs w:val="24"/>
        </w:rPr>
        <w:t xml:space="preserve">IT7510 Capstone Semester Two 2025 </w:t>
      </w:r>
    </w:p>
    <w:p w14:paraId="6E8F65AD" w14:textId="77777777" w:rsidR="00E47AC5" w:rsidRPr="00012F7C" w:rsidRDefault="00E47AC5" w:rsidP="00E47AC5">
      <w:pPr>
        <w:spacing w:after="158"/>
        <w:ind w:left="24"/>
        <w:jc w:val="both"/>
        <w:rPr>
          <w:rFonts w:ascii="Times New Roman" w:hAnsi="Times New Roman" w:cs="Times New Roman"/>
          <w:sz w:val="24"/>
          <w:szCs w:val="24"/>
        </w:rPr>
      </w:pPr>
      <w:r w:rsidRPr="00012F7C">
        <w:rPr>
          <w:rFonts w:ascii="Times New Roman" w:hAnsi="Times New Roman" w:cs="Times New Roman"/>
          <w:sz w:val="24"/>
          <w:szCs w:val="24"/>
        </w:rPr>
        <w:t xml:space="preserve">Project name: </w:t>
      </w:r>
      <w:proofErr w:type="spellStart"/>
      <w:r w:rsidRPr="00012F7C">
        <w:rPr>
          <w:rFonts w:ascii="Times New Roman" w:hAnsi="Times New Roman" w:cs="Times New Roman"/>
          <w:sz w:val="24"/>
          <w:szCs w:val="24"/>
        </w:rPr>
        <w:t>FutureTourism.LSG</w:t>
      </w:r>
      <w:proofErr w:type="spellEnd"/>
    </w:p>
    <w:p w14:paraId="0E3CA0C0" w14:textId="77777777" w:rsidR="00E47AC5" w:rsidRPr="00012F7C" w:rsidRDefault="00E47AC5" w:rsidP="00E47AC5">
      <w:pPr>
        <w:spacing w:after="203"/>
        <w:jc w:val="both"/>
        <w:rPr>
          <w:rFonts w:ascii="Times New Roman" w:hAnsi="Times New Roman" w:cs="Times New Roman"/>
          <w:sz w:val="24"/>
          <w:szCs w:val="24"/>
        </w:rPr>
      </w:pPr>
      <w:r w:rsidRPr="00012F7C">
        <w:rPr>
          <w:rFonts w:ascii="Times New Roman" w:hAnsi="Times New Roman" w:cs="Times New Roman"/>
          <w:sz w:val="24"/>
          <w:szCs w:val="24"/>
        </w:rPr>
        <w:t xml:space="preserve">Group name: LSG </w:t>
      </w:r>
    </w:p>
    <w:p w14:paraId="46EFA5D0" w14:textId="77777777" w:rsidR="00E47AC5" w:rsidRPr="00012F7C" w:rsidRDefault="00E47AC5" w:rsidP="00E47AC5">
      <w:pPr>
        <w:spacing w:after="201"/>
        <w:jc w:val="both"/>
        <w:rPr>
          <w:rFonts w:ascii="Times New Roman" w:hAnsi="Times New Roman" w:cs="Times New Roman"/>
          <w:sz w:val="24"/>
          <w:szCs w:val="24"/>
        </w:rPr>
      </w:pPr>
      <w:r w:rsidRPr="00012F7C">
        <w:rPr>
          <w:rFonts w:ascii="Times New Roman" w:hAnsi="Times New Roman" w:cs="Times New Roman"/>
          <w:sz w:val="24"/>
          <w:szCs w:val="24"/>
        </w:rPr>
        <w:t xml:space="preserve">Name: Lakshya Mann, Shivam Arora, Gowtham R Panicker  </w:t>
      </w:r>
    </w:p>
    <w:p w14:paraId="72B90203" w14:textId="77777777" w:rsidR="00E47AC5" w:rsidRPr="00012F7C" w:rsidRDefault="00E47AC5" w:rsidP="00E47AC5">
      <w:pPr>
        <w:jc w:val="both"/>
        <w:rPr>
          <w:rFonts w:ascii="Times New Roman" w:hAnsi="Times New Roman" w:cs="Times New Roman"/>
          <w:sz w:val="24"/>
          <w:szCs w:val="24"/>
        </w:rPr>
      </w:pPr>
      <w:r w:rsidRPr="00012F7C">
        <w:rPr>
          <w:rFonts w:ascii="Times New Roman" w:hAnsi="Times New Roman" w:cs="Times New Roman"/>
          <w:sz w:val="24"/>
          <w:szCs w:val="24"/>
        </w:rPr>
        <w:t>Client Name: Dr. Trang Do</w:t>
      </w:r>
    </w:p>
    <w:p w14:paraId="3E8F2B0B" w14:textId="77777777" w:rsidR="00E47AC5" w:rsidRPr="00012F7C" w:rsidRDefault="00E47AC5" w:rsidP="00E47AC5">
      <w:pPr>
        <w:jc w:val="both"/>
        <w:rPr>
          <w:rFonts w:ascii="Times New Roman" w:hAnsi="Times New Roman" w:cs="Times New Roman"/>
          <w:sz w:val="24"/>
          <w:szCs w:val="24"/>
        </w:rPr>
      </w:pPr>
    </w:p>
    <w:p w14:paraId="15732BE0" w14:textId="77777777" w:rsidR="00E47AC5" w:rsidRPr="00012F7C" w:rsidRDefault="00E47AC5" w:rsidP="00E47AC5">
      <w:pPr>
        <w:rPr>
          <w:rFonts w:ascii="Times New Roman" w:hAnsi="Times New Roman" w:cs="Times New Roman"/>
        </w:rPr>
      </w:pPr>
    </w:p>
    <w:sdt>
      <w:sdtPr>
        <w:rPr>
          <w:rFonts w:ascii="Times New Roman" w:eastAsia="Arial" w:hAnsi="Times New Roman" w:cs="Times New Roman"/>
          <w:color w:val="auto"/>
          <w:sz w:val="22"/>
          <w:szCs w:val="22"/>
          <w:lang w:val="en-NZ" w:eastAsia="en-NZ"/>
        </w:rPr>
        <w:id w:val="-1298990149"/>
        <w:docPartObj>
          <w:docPartGallery w:val="Table of Contents"/>
          <w:docPartUnique/>
        </w:docPartObj>
      </w:sdtPr>
      <w:sdtEndPr>
        <w:rPr>
          <w:b/>
          <w:bCs/>
          <w:noProof/>
        </w:rPr>
      </w:sdtEndPr>
      <w:sdtContent>
        <w:p w14:paraId="7E66F2E8" w14:textId="77777777" w:rsidR="00E47AC5" w:rsidRPr="00012F7C" w:rsidRDefault="00E47AC5" w:rsidP="00E47AC5">
          <w:pPr>
            <w:pStyle w:val="TOCHeading"/>
            <w:rPr>
              <w:rFonts w:ascii="Times New Roman" w:hAnsi="Times New Roman" w:cs="Times New Roman"/>
            </w:rPr>
          </w:pPr>
          <w:r w:rsidRPr="00012F7C">
            <w:rPr>
              <w:rFonts w:ascii="Times New Roman" w:hAnsi="Times New Roman" w:cs="Times New Roman"/>
            </w:rPr>
            <w:t>Table of Contents</w:t>
          </w:r>
        </w:p>
        <w:p w14:paraId="4E81B9DF" w14:textId="77777777" w:rsidR="00E47AC5" w:rsidRDefault="00E47AC5" w:rsidP="00E47AC5">
          <w:pPr>
            <w:pStyle w:val="TOC2"/>
            <w:tabs>
              <w:tab w:val="right" w:leader="dot" w:pos="9016"/>
            </w:tabs>
            <w:rPr>
              <w:noProof/>
            </w:rPr>
          </w:pPr>
          <w:r w:rsidRPr="00012F7C">
            <w:rPr>
              <w:rFonts w:ascii="Times New Roman" w:hAnsi="Times New Roman" w:cs="Times New Roman"/>
            </w:rPr>
            <w:fldChar w:fldCharType="begin"/>
          </w:r>
          <w:r w:rsidRPr="00012F7C">
            <w:rPr>
              <w:rFonts w:ascii="Times New Roman" w:hAnsi="Times New Roman" w:cs="Times New Roman"/>
            </w:rPr>
            <w:instrText xml:space="preserve"> TOC \o "1-3" \h \z \u </w:instrText>
          </w:r>
          <w:r w:rsidRPr="00012F7C">
            <w:rPr>
              <w:rFonts w:ascii="Times New Roman" w:hAnsi="Times New Roman" w:cs="Times New Roman"/>
            </w:rPr>
            <w:fldChar w:fldCharType="separate"/>
          </w:r>
          <w:hyperlink w:anchor="_Toc211567111" w:history="1">
            <w:r w:rsidRPr="00155C83">
              <w:rPr>
                <w:rStyle w:val="Hyperlink"/>
                <w:noProof/>
              </w:rPr>
              <w:t>Executive Summary</w:t>
            </w:r>
            <w:r>
              <w:rPr>
                <w:noProof/>
                <w:webHidden/>
              </w:rPr>
              <w:tab/>
            </w:r>
            <w:r>
              <w:rPr>
                <w:noProof/>
                <w:webHidden/>
              </w:rPr>
              <w:fldChar w:fldCharType="begin"/>
            </w:r>
            <w:r>
              <w:rPr>
                <w:noProof/>
                <w:webHidden/>
              </w:rPr>
              <w:instrText xml:space="preserve"> PAGEREF _Toc211567111 \h </w:instrText>
            </w:r>
            <w:r>
              <w:rPr>
                <w:noProof/>
                <w:webHidden/>
              </w:rPr>
            </w:r>
            <w:r>
              <w:rPr>
                <w:noProof/>
                <w:webHidden/>
              </w:rPr>
              <w:fldChar w:fldCharType="separate"/>
            </w:r>
            <w:r>
              <w:rPr>
                <w:noProof/>
                <w:webHidden/>
              </w:rPr>
              <w:t>3</w:t>
            </w:r>
            <w:r>
              <w:rPr>
                <w:noProof/>
                <w:webHidden/>
              </w:rPr>
              <w:fldChar w:fldCharType="end"/>
            </w:r>
          </w:hyperlink>
        </w:p>
        <w:p w14:paraId="61C48922" w14:textId="77777777" w:rsidR="00E47AC5" w:rsidRDefault="00E47AC5" w:rsidP="00E47AC5">
          <w:pPr>
            <w:pStyle w:val="TOC2"/>
            <w:tabs>
              <w:tab w:val="right" w:leader="dot" w:pos="9016"/>
            </w:tabs>
            <w:rPr>
              <w:noProof/>
            </w:rPr>
          </w:pPr>
          <w:hyperlink w:anchor="_Toc211567112" w:history="1">
            <w:r w:rsidRPr="00155C83">
              <w:rPr>
                <w:rStyle w:val="Hyperlink"/>
                <w:noProof/>
              </w:rPr>
              <w:t>Project Overview</w:t>
            </w:r>
            <w:r>
              <w:rPr>
                <w:noProof/>
                <w:webHidden/>
              </w:rPr>
              <w:tab/>
            </w:r>
            <w:r>
              <w:rPr>
                <w:noProof/>
                <w:webHidden/>
              </w:rPr>
              <w:fldChar w:fldCharType="begin"/>
            </w:r>
            <w:r>
              <w:rPr>
                <w:noProof/>
                <w:webHidden/>
              </w:rPr>
              <w:instrText xml:space="preserve"> PAGEREF _Toc211567112 \h </w:instrText>
            </w:r>
            <w:r>
              <w:rPr>
                <w:noProof/>
                <w:webHidden/>
              </w:rPr>
            </w:r>
            <w:r>
              <w:rPr>
                <w:noProof/>
                <w:webHidden/>
              </w:rPr>
              <w:fldChar w:fldCharType="separate"/>
            </w:r>
            <w:r>
              <w:rPr>
                <w:noProof/>
                <w:webHidden/>
              </w:rPr>
              <w:t>4</w:t>
            </w:r>
            <w:r>
              <w:rPr>
                <w:noProof/>
                <w:webHidden/>
              </w:rPr>
              <w:fldChar w:fldCharType="end"/>
            </w:r>
          </w:hyperlink>
        </w:p>
        <w:p w14:paraId="4BCDD77C" w14:textId="77777777" w:rsidR="00E47AC5" w:rsidRDefault="00E47AC5" w:rsidP="00E47AC5">
          <w:pPr>
            <w:pStyle w:val="TOC2"/>
            <w:tabs>
              <w:tab w:val="right" w:leader="dot" w:pos="9016"/>
            </w:tabs>
            <w:rPr>
              <w:noProof/>
            </w:rPr>
          </w:pPr>
          <w:hyperlink w:anchor="_Toc211567113" w:history="1">
            <w:r w:rsidRPr="00155C83">
              <w:rPr>
                <w:rStyle w:val="Hyperlink"/>
                <w:noProof/>
              </w:rPr>
              <w:t>Methodology</w:t>
            </w:r>
            <w:r>
              <w:rPr>
                <w:noProof/>
                <w:webHidden/>
              </w:rPr>
              <w:tab/>
            </w:r>
            <w:r>
              <w:rPr>
                <w:noProof/>
                <w:webHidden/>
              </w:rPr>
              <w:fldChar w:fldCharType="begin"/>
            </w:r>
            <w:r>
              <w:rPr>
                <w:noProof/>
                <w:webHidden/>
              </w:rPr>
              <w:instrText xml:space="preserve"> PAGEREF _Toc211567113 \h </w:instrText>
            </w:r>
            <w:r>
              <w:rPr>
                <w:noProof/>
                <w:webHidden/>
              </w:rPr>
            </w:r>
            <w:r>
              <w:rPr>
                <w:noProof/>
                <w:webHidden/>
              </w:rPr>
              <w:fldChar w:fldCharType="separate"/>
            </w:r>
            <w:r>
              <w:rPr>
                <w:noProof/>
                <w:webHidden/>
              </w:rPr>
              <w:t>5</w:t>
            </w:r>
            <w:r>
              <w:rPr>
                <w:noProof/>
                <w:webHidden/>
              </w:rPr>
              <w:fldChar w:fldCharType="end"/>
            </w:r>
          </w:hyperlink>
        </w:p>
        <w:p w14:paraId="32D08CBC" w14:textId="77777777" w:rsidR="00E47AC5" w:rsidRDefault="00E47AC5" w:rsidP="00E47AC5">
          <w:pPr>
            <w:pStyle w:val="TOC3"/>
            <w:tabs>
              <w:tab w:val="right" w:leader="dot" w:pos="9016"/>
            </w:tabs>
            <w:rPr>
              <w:noProof/>
            </w:rPr>
          </w:pPr>
          <w:hyperlink w:anchor="_Toc211567114" w:history="1">
            <w:r w:rsidRPr="00155C83">
              <w:rPr>
                <w:rStyle w:val="Hyperlink"/>
                <w:noProof/>
              </w:rPr>
              <w:t>SARIMAX Model Architecture</w:t>
            </w:r>
            <w:r>
              <w:rPr>
                <w:noProof/>
                <w:webHidden/>
              </w:rPr>
              <w:tab/>
            </w:r>
            <w:r>
              <w:rPr>
                <w:noProof/>
                <w:webHidden/>
              </w:rPr>
              <w:fldChar w:fldCharType="begin"/>
            </w:r>
            <w:r>
              <w:rPr>
                <w:noProof/>
                <w:webHidden/>
              </w:rPr>
              <w:instrText xml:space="preserve"> PAGEREF _Toc211567114 \h </w:instrText>
            </w:r>
            <w:r>
              <w:rPr>
                <w:noProof/>
                <w:webHidden/>
              </w:rPr>
            </w:r>
            <w:r>
              <w:rPr>
                <w:noProof/>
                <w:webHidden/>
              </w:rPr>
              <w:fldChar w:fldCharType="separate"/>
            </w:r>
            <w:r>
              <w:rPr>
                <w:noProof/>
                <w:webHidden/>
              </w:rPr>
              <w:t>5</w:t>
            </w:r>
            <w:r>
              <w:rPr>
                <w:noProof/>
                <w:webHidden/>
              </w:rPr>
              <w:fldChar w:fldCharType="end"/>
            </w:r>
          </w:hyperlink>
        </w:p>
        <w:p w14:paraId="05B3D63A" w14:textId="77777777" w:rsidR="00E47AC5" w:rsidRDefault="00E47AC5" w:rsidP="00E47AC5">
          <w:pPr>
            <w:pStyle w:val="TOC3"/>
            <w:tabs>
              <w:tab w:val="right" w:leader="dot" w:pos="9016"/>
            </w:tabs>
            <w:rPr>
              <w:noProof/>
            </w:rPr>
          </w:pPr>
          <w:hyperlink w:anchor="_Toc211567115" w:history="1">
            <w:r w:rsidRPr="00155C83">
              <w:rPr>
                <w:rStyle w:val="Hyperlink"/>
                <w:noProof/>
              </w:rPr>
              <w:t>Model Configuration</w:t>
            </w:r>
            <w:r>
              <w:rPr>
                <w:noProof/>
                <w:webHidden/>
              </w:rPr>
              <w:tab/>
            </w:r>
            <w:r>
              <w:rPr>
                <w:noProof/>
                <w:webHidden/>
              </w:rPr>
              <w:fldChar w:fldCharType="begin"/>
            </w:r>
            <w:r>
              <w:rPr>
                <w:noProof/>
                <w:webHidden/>
              </w:rPr>
              <w:instrText xml:space="preserve"> PAGEREF _Toc211567115 \h </w:instrText>
            </w:r>
            <w:r>
              <w:rPr>
                <w:noProof/>
                <w:webHidden/>
              </w:rPr>
            </w:r>
            <w:r>
              <w:rPr>
                <w:noProof/>
                <w:webHidden/>
              </w:rPr>
              <w:fldChar w:fldCharType="separate"/>
            </w:r>
            <w:r>
              <w:rPr>
                <w:noProof/>
                <w:webHidden/>
              </w:rPr>
              <w:t>7</w:t>
            </w:r>
            <w:r>
              <w:rPr>
                <w:noProof/>
                <w:webHidden/>
              </w:rPr>
              <w:fldChar w:fldCharType="end"/>
            </w:r>
          </w:hyperlink>
        </w:p>
        <w:p w14:paraId="5F2E1EF3" w14:textId="77777777" w:rsidR="00E47AC5" w:rsidRDefault="00E47AC5" w:rsidP="00E47AC5">
          <w:pPr>
            <w:pStyle w:val="TOC3"/>
            <w:tabs>
              <w:tab w:val="right" w:leader="dot" w:pos="9016"/>
            </w:tabs>
            <w:rPr>
              <w:noProof/>
            </w:rPr>
          </w:pPr>
          <w:hyperlink w:anchor="_Toc211567116" w:history="1">
            <w:r w:rsidRPr="00155C83">
              <w:rPr>
                <w:rStyle w:val="Hyperlink"/>
                <w:noProof/>
              </w:rPr>
              <w:t>Data Processing Pipeline</w:t>
            </w:r>
            <w:r>
              <w:rPr>
                <w:noProof/>
                <w:webHidden/>
              </w:rPr>
              <w:tab/>
            </w:r>
            <w:r>
              <w:rPr>
                <w:noProof/>
                <w:webHidden/>
              </w:rPr>
              <w:fldChar w:fldCharType="begin"/>
            </w:r>
            <w:r>
              <w:rPr>
                <w:noProof/>
                <w:webHidden/>
              </w:rPr>
              <w:instrText xml:space="preserve"> PAGEREF _Toc211567116 \h </w:instrText>
            </w:r>
            <w:r>
              <w:rPr>
                <w:noProof/>
                <w:webHidden/>
              </w:rPr>
            </w:r>
            <w:r>
              <w:rPr>
                <w:noProof/>
                <w:webHidden/>
              </w:rPr>
              <w:fldChar w:fldCharType="separate"/>
            </w:r>
            <w:r>
              <w:rPr>
                <w:noProof/>
                <w:webHidden/>
              </w:rPr>
              <w:t>8</w:t>
            </w:r>
            <w:r>
              <w:rPr>
                <w:noProof/>
                <w:webHidden/>
              </w:rPr>
              <w:fldChar w:fldCharType="end"/>
            </w:r>
          </w:hyperlink>
        </w:p>
        <w:p w14:paraId="07662CBE" w14:textId="77777777" w:rsidR="00E47AC5" w:rsidRDefault="00E47AC5" w:rsidP="00E47AC5">
          <w:pPr>
            <w:pStyle w:val="TOC3"/>
            <w:tabs>
              <w:tab w:val="right" w:leader="dot" w:pos="9016"/>
            </w:tabs>
            <w:rPr>
              <w:noProof/>
            </w:rPr>
          </w:pPr>
          <w:hyperlink w:anchor="_Toc211567117" w:history="1">
            <w:r w:rsidRPr="00155C83">
              <w:rPr>
                <w:rStyle w:val="Hyperlink"/>
                <w:noProof/>
              </w:rPr>
              <w:t>Import and Preparation</w:t>
            </w:r>
            <w:r>
              <w:rPr>
                <w:noProof/>
                <w:webHidden/>
              </w:rPr>
              <w:tab/>
            </w:r>
            <w:r>
              <w:rPr>
                <w:noProof/>
                <w:webHidden/>
              </w:rPr>
              <w:fldChar w:fldCharType="begin"/>
            </w:r>
            <w:r>
              <w:rPr>
                <w:noProof/>
                <w:webHidden/>
              </w:rPr>
              <w:instrText xml:space="preserve"> PAGEREF _Toc211567117 \h </w:instrText>
            </w:r>
            <w:r>
              <w:rPr>
                <w:noProof/>
                <w:webHidden/>
              </w:rPr>
            </w:r>
            <w:r>
              <w:rPr>
                <w:noProof/>
                <w:webHidden/>
              </w:rPr>
              <w:fldChar w:fldCharType="separate"/>
            </w:r>
            <w:r>
              <w:rPr>
                <w:noProof/>
                <w:webHidden/>
              </w:rPr>
              <w:t>8</w:t>
            </w:r>
            <w:r>
              <w:rPr>
                <w:noProof/>
                <w:webHidden/>
              </w:rPr>
              <w:fldChar w:fldCharType="end"/>
            </w:r>
          </w:hyperlink>
        </w:p>
        <w:p w14:paraId="75CF2E0A" w14:textId="77777777" w:rsidR="00E47AC5" w:rsidRDefault="00E47AC5" w:rsidP="00E47AC5">
          <w:pPr>
            <w:pStyle w:val="TOC3"/>
            <w:tabs>
              <w:tab w:val="right" w:leader="dot" w:pos="9016"/>
            </w:tabs>
            <w:rPr>
              <w:noProof/>
            </w:rPr>
          </w:pPr>
          <w:hyperlink w:anchor="_Toc211567118" w:history="1">
            <w:r w:rsidRPr="00155C83">
              <w:rPr>
                <w:rStyle w:val="Hyperlink"/>
                <w:noProof/>
              </w:rPr>
              <w:t>Transformation</w:t>
            </w:r>
            <w:r>
              <w:rPr>
                <w:noProof/>
                <w:webHidden/>
              </w:rPr>
              <w:tab/>
            </w:r>
            <w:r>
              <w:rPr>
                <w:noProof/>
                <w:webHidden/>
              </w:rPr>
              <w:fldChar w:fldCharType="begin"/>
            </w:r>
            <w:r>
              <w:rPr>
                <w:noProof/>
                <w:webHidden/>
              </w:rPr>
              <w:instrText xml:space="preserve"> PAGEREF _Toc211567118 \h </w:instrText>
            </w:r>
            <w:r>
              <w:rPr>
                <w:noProof/>
                <w:webHidden/>
              </w:rPr>
            </w:r>
            <w:r>
              <w:rPr>
                <w:noProof/>
                <w:webHidden/>
              </w:rPr>
              <w:fldChar w:fldCharType="separate"/>
            </w:r>
            <w:r>
              <w:rPr>
                <w:noProof/>
                <w:webHidden/>
              </w:rPr>
              <w:t>8</w:t>
            </w:r>
            <w:r>
              <w:rPr>
                <w:noProof/>
                <w:webHidden/>
              </w:rPr>
              <w:fldChar w:fldCharType="end"/>
            </w:r>
          </w:hyperlink>
        </w:p>
        <w:p w14:paraId="28263E9A" w14:textId="77777777" w:rsidR="00E47AC5" w:rsidRDefault="00E47AC5" w:rsidP="00E47AC5">
          <w:pPr>
            <w:pStyle w:val="TOC3"/>
            <w:tabs>
              <w:tab w:val="right" w:leader="dot" w:pos="9016"/>
            </w:tabs>
            <w:rPr>
              <w:noProof/>
            </w:rPr>
          </w:pPr>
          <w:hyperlink w:anchor="_Toc211567119" w:history="1">
            <w:r w:rsidRPr="00155C83">
              <w:rPr>
                <w:rStyle w:val="Hyperlink"/>
                <w:noProof/>
              </w:rPr>
              <w:t>Forecasting and Evaluation</w:t>
            </w:r>
            <w:r>
              <w:rPr>
                <w:noProof/>
                <w:webHidden/>
              </w:rPr>
              <w:tab/>
            </w:r>
            <w:r>
              <w:rPr>
                <w:noProof/>
                <w:webHidden/>
              </w:rPr>
              <w:fldChar w:fldCharType="begin"/>
            </w:r>
            <w:r>
              <w:rPr>
                <w:noProof/>
                <w:webHidden/>
              </w:rPr>
              <w:instrText xml:space="preserve"> PAGEREF _Toc211567119 \h </w:instrText>
            </w:r>
            <w:r>
              <w:rPr>
                <w:noProof/>
                <w:webHidden/>
              </w:rPr>
            </w:r>
            <w:r>
              <w:rPr>
                <w:noProof/>
                <w:webHidden/>
              </w:rPr>
              <w:fldChar w:fldCharType="separate"/>
            </w:r>
            <w:r>
              <w:rPr>
                <w:noProof/>
                <w:webHidden/>
              </w:rPr>
              <w:t>9</w:t>
            </w:r>
            <w:r>
              <w:rPr>
                <w:noProof/>
                <w:webHidden/>
              </w:rPr>
              <w:fldChar w:fldCharType="end"/>
            </w:r>
          </w:hyperlink>
        </w:p>
        <w:p w14:paraId="5E3C7548" w14:textId="77777777" w:rsidR="00E47AC5" w:rsidRDefault="00E47AC5" w:rsidP="00E47AC5">
          <w:pPr>
            <w:pStyle w:val="TOC3"/>
            <w:tabs>
              <w:tab w:val="right" w:leader="dot" w:pos="9016"/>
            </w:tabs>
            <w:rPr>
              <w:noProof/>
            </w:rPr>
          </w:pPr>
          <w:hyperlink w:anchor="_Toc211567120" w:history="1">
            <w:r w:rsidRPr="00155C83">
              <w:rPr>
                <w:rStyle w:val="Hyperlink"/>
                <w:noProof/>
              </w:rPr>
              <w:t>Forecast Horizon</w:t>
            </w:r>
            <w:r>
              <w:rPr>
                <w:noProof/>
                <w:webHidden/>
              </w:rPr>
              <w:tab/>
            </w:r>
            <w:r>
              <w:rPr>
                <w:noProof/>
                <w:webHidden/>
              </w:rPr>
              <w:fldChar w:fldCharType="begin"/>
            </w:r>
            <w:r>
              <w:rPr>
                <w:noProof/>
                <w:webHidden/>
              </w:rPr>
              <w:instrText xml:space="preserve"> PAGEREF _Toc211567120 \h </w:instrText>
            </w:r>
            <w:r>
              <w:rPr>
                <w:noProof/>
                <w:webHidden/>
              </w:rPr>
            </w:r>
            <w:r>
              <w:rPr>
                <w:noProof/>
                <w:webHidden/>
              </w:rPr>
              <w:fldChar w:fldCharType="separate"/>
            </w:r>
            <w:r>
              <w:rPr>
                <w:noProof/>
                <w:webHidden/>
              </w:rPr>
              <w:t>9</w:t>
            </w:r>
            <w:r>
              <w:rPr>
                <w:noProof/>
                <w:webHidden/>
              </w:rPr>
              <w:fldChar w:fldCharType="end"/>
            </w:r>
          </w:hyperlink>
        </w:p>
        <w:p w14:paraId="506C351B" w14:textId="77777777" w:rsidR="00E47AC5" w:rsidRDefault="00E47AC5" w:rsidP="00E47AC5">
          <w:pPr>
            <w:pStyle w:val="TOC3"/>
            <w:tabs>
              <w:tab w:val="right" w:leader="dot" w:pos="9016"/>
            </w:tabs>
            <w:rPr>
              <w:noProof/>
            </w:rPr>
          </w:pPr>
          <w:hyperlink w:anchor="_Toc211567121" w:history="1">
            <w:r w:rsidRPr="00155C83">
              <w:rPr>
                <w:rStyle w:val="Hyperlink"/>
                <w:noProof/>
              </w:rPr>
              <w:t>Prediction Outputs</w:t>
            </w:r>
            <w:r>
              <w:rPr>
                <w:noProof/>
                <w:webHidden/>
              </w:rPr>
              <w:tab/>
            </w:r>
            <w:r>
              <w:rPr>
                <w:noProof/>
                <w:webHidden/>
              </w:rPr>
              <w:fldChar w:fldCharType="begin"/>
            </w:r>
            <w:r>
              <w:rPr>
                <w:noProof/>
                <w:webHidden/>
              </w:rPr>
              <w:instrText xml:space="preserve"> PAGEREF _Toc211567121 \h </w:instrText>
            </w:r>
            <w:r>
              <w:rPr>
                <w:noProof/>
                <w:webHidden/>
              </w:rPr>
            </w:r>
            <w:r>
              <w:rPr>
                <w:noProof/>
                <w:webHidden/>
              </w:rPr>
              <w:fldChar w:fldCharType="separate"/>
            </w:r>
            <w:r>
              <w:rPr>
                <w:noProof/>
                <w:webHidden/>
              </w:rPr>
              <w:t>9</w:t>
            </w:r>
            <w:r>
              <w:rPr>
                <w:noProof/>
                <w:webHidden/>
              </w:rPr>
              <w:fldChar w:fldCharType="end"/>
            </w:r>
          </w:hyperlink>
        </w:p>
        <w:p w14:paraId="623E2080" w14:textId="77777777" w:rsidR="00E47AC5" w:rsidRDefault="00E47AC5" w:rsidP="00E47AC5">
          <w:pPr>
            <w:pStyle w:val="TOC2"/>
            <w:tabs>
              <w:tab w:val="right" w:leader="dot" w:pos="9016"/>
            </w:tabs>
            <w:rPr>
              <w:noProof/>
            </w:rPr>
          </w:pPr>
          <w:hyperlink w:anchor="_Toc211567122" w:history="1">
            <w:r w:rsidRPr="00155C83">
              <w:rPr>
                <w:rStyle w:val="Hyperlink"/>
                <w:noProof/>
              </w:rPr>
              <w:t>Results and Analysis</w:t>
            </w:r>
            <w:r>
              <w:rPr>
                <w:noProof/>
                <w:webHidden/>
              </w:rPr>
              <w:tab/>
            </w:r>
            <w:r>
              <w:rPr>
                <w:noProof/>
                <w:webHidden/>
              </w:rPr>
              <w:fldChar w:fldCharType="begin"/>
            </w:r>
            <w:r>
              <w:rPr>
                <w:noProof/>
                <w:webHidden/>
              </w:rPr>
              <w:instrText xml:space="preserve"> PAGEREF _Toc211567122 \h </w:instrText>
            </w:r>
            <w:r>
              <w:rPr>
                <w:noProof/>
                <w:webHidden/>
              </w:rPr>
            </w:r>
            <w:r>
              <w:rPr>
                <w:noProof/>
                <w:webHidden/>
              </w:rPr>
              <w:fldChar w:fldCharType="separate"/>
            </w:r>
            <w:r>
              <w:rPr>
                <w:noProof/>
                <w:webHidden/>
              </w:rPr>
              <w:t>10</w:t>
            </w:r>
            <w:r>
              <w:rPr>
                <w:noProof/>
                <w:webHidden/>
              </w:rPr>
              <w:fldChar w:fldCharType="end"/>
            </w:r>
          </w:hyperlink>
        </w:p>
        <w:p w14:paraId="0471CA96" w14:textId="77777777" w:rsidR="00E47AC5" w:rsidRDefault="00E47AC5" w:rsidP="00E47AC5">
          <w:pPr>
            <w:pStyle w:val="TOC3"/>
            <w:tabs>
              <w:tab w:val="right" w:leader="dot" w:pos="9016"/>
            </w:tabs>
            <w:rPr>
              <w:noProof/>
            </w:rPr>
          </w:pPr>
          <w:hyperlink w:anchor="_Toc211567123" w:history="1">
            <w:r w:rsidRPr="00155C83">
              <w:rPr>
                <w:rStyle w:val="Hyperlink"/>
                <w:noProof/>
              </w:rPr>
              <w:t>Forecast Visualization</w:t>
            </w:r>
            <w:r>
              <w:rPr>
                <w:noProof/>
                <w:webHidden/>
              </w:rPr>
              <w:tab/>
            </w:r>
            <w:r>
              <w:rPr>
                <w:noProof/>
                <w:webHidden/>
              </w:rPr>
              <w:fldChar w:fldCharType="begin"/>
            </w:r>
            <w:r>
              <w:rPr>
                <w:noProof/>
                <w:webHidden/>
              </w:rPr>
              <w:instrText xml:space="preserve"> PAGEREF _Toc211567123 \h </w:instrText>
            </w:r>
            <w:r>
              <w:rPr>
                <w:noProof/>
                <w:webHidden/>
              </w:rPr>
            </w:r>
            <w:r>
              <w:rPr>
                <w:noProof/>
                <w:webHidden/>
              </w:rPr>
              <w:fldChar w:fldCharType="separate"/>
            </w:r>
            <w:r>
              <w:rPr>
                <w:noProof/>
                <w:webHidden/>
              </w:rPr>
              <w:t>10</w:t>
            </w:r>
            <w:r>
              <w:rPr>
                <w:noProof/>
                <w:webHidden/>
              </w:rPr>
              <w:fldChar w:fldCharType="end"/>
            </w:r>
          </w:hyperlink>
        </w:p>
        <w:p w14:paraId="1C75882E" w14:textId="77777777" w:rsidR="00E47AC5" w:rsidRDefault="00E47AC5" w:rsidP="00E47AC5">
          <w:pPr>
            <w:pStyle w:val="TOC3"/>
            <w:tabs>
              <w:tab w:val="right" w:leader="dot" w:pos="9016"/>
            </w:tabs>
            <w:rPr>
              <w:noProof/>
            </w:rPr>
          </w:pPr>
          <w:hyperlink w:anchor="_Toc211567124" w:history="1">
            <w:r w:rsidRPr="00155C83">
              <w:rPr>
                <w:rStyle w:val="Hyperlink"/>
                <w:noProof/>
              </w:rPr>
              <w:t>Interpretation</w:t>
            </w:r>
            <w:r>
              <w:rPr>
                <w:noProof/>
                <w:webHidden/>
              </w:rPr>
              <w:tab/>
            </w:r>
            <w:r>
              <w:rPr>
                <w:noProof/>
                <w:webHidden/>
              </w:rPr>
              <w:fldChar w:fldCharType="begin"/>
            </w:r>
            <w:r>
              <w:rPr>
                <w:noProof/>
                <w:webHidden/>
              </w:rPr>
              <w:instrText xml:space="preserve"> PAGEREF _Toc211567124 \h </w:instrText>
            </w:r>
            <w:r>
              <w:rPr>
                <w:noProof/>
                <w:webHidden/>
              </w:rPr>
            </w:r>
            <w:r>
              <w:rPr>
                <w:noProof/>
                <w:webHidden/>
              </w:rPr>
              <w:fldChar w:fldCharType="separate"/>
            </w:r>
            <w:r>
              <w:rPr>
                <w:noProof/>
                <w:webHidden/>
              </w:rPr>
              <w:t>10</w:t>
            </w:r>
            <w:r>
              <w:rPr>
                <w:noProof/>
                <w:webHidden/>
              </w:rPr>
              <w:fldChar w:fldCharType="end"/>
            </w:r>
          </w:hyperlink>
        </w:p>
        <w:p w14:paraId="63F5FC37" w14:textId="77777777" w:rsidR="00E47AC5" w:rsidRDefault="00E47AC5" w:rsidP="00E47AC5">
          <w:pPr>
            <w:pStyle w:val="TOC3"/>
            <w:tabs>
              <w:tab w:val="right" w:leader="dot" w:pos="9016"/>
            </w:tabs>
            <w:rPr>
              <w:noProof/>
            </w:rPr>
          </w:pPr>
          <w:hyperlink w:anchor="_Toc211567125" w:history="1">
            <w:r w:rsidRPr="00155C83">
              <w:rPr>
                <w:rStyle w:val="Hyperlink"/>
                <w:noProof/>
              </w:rPr>
              <w:t>Performance Discussion</w:t>
            </w:r>
            <w:r>
              <w:rPr>
                <w:noProof/>
                <w:webHidden/>
              </w:rPr>
              <w:tab/>
            </w:r>
            <w:r>
              <w:rPr>
                <w:noProof/>
                <w:webHidden/>
              </w:rPr>
              <w:fldChar w:fldCharType="begin"/>
            </w:r>
            <w:r>
              <w:rPr>
                <w:noProof/>
                <w:webHidden/>
              </w:rPr>
              <w:instrText xml:space="preserve"> PAGEREF _Toc211567125 \h </w:instrText>
            </w:r>
            <w:r>
              <w:rPr>
                <w:noProof/>
                <w:webHidden/>
              </w:rPr>
            </w:r>
            <w:r>
              <w:rPr>
                <w:noProof/>
                <w:webHidden/>
              </w:rPr>
              <w:fldChar w:fldCharType="separate"/>
            </w:r>
            <w:r>
              <w:rPr>
                <w:noProof/>
                <w:webHidden/>
              </w:rPr>
              <w:t>10</w:t>
            </w:r>
            <w:r>
              <w:rPr>
                <w:noProof/>
                <w:webHidden/>
              </w:rPr>
              <w:fldChar w:fldCharType="end"/>
            </w:r>
          </w:hyperlink>
        </w:p>
        <w:p w14:paraId="6ED9A9F6" w14:textId="77777777" w:rsidR="00E47AC5" w:rsidRDefault="00E47AC5" w:rsidP="00E47AC5">
          <w:pPr>
            <w:pStyle w:val="TOC2"/>
            <w:tabs>
              <w:tab w:val="right" w:leader="dot" w:pos="9016"/>
            </w:tabs>
            <w:rPr>
              <w:noProof/>
            </w:rPr>
          </w:pPr>
          <w:hyperlink w:anchor="_Toc211567126" w:history="1">
            <w:r w:rsidRPr="00155C83">
              <w:rPr>
                <w:rStyle w:val="Hyperlink"/>
                <w:noProof/>
              </w:rPr>
              <w:t>Recommendations</w:t>
            </w:r>
            <w:r>
              <w:rPr>
                <w:noProof/>
                <w:webHidden/>
              </w:rPr>
              <w:tab/>
            </w:r>
            <w:r>
              <w:rPr>
                <w:noProof/>
                <w:webHidden/>
              </w:rPr>
              <w:fldChar w:fldCharType="begin"/>
            </w:r>
            <w:r>
              <w:rPr>
                <w:noProof/>
                <w:webHidden/>
              </w:rPr>
              <w:instrText xml:space="preserve"> PAGEREF _Toc211567126 \h </w:instrText>
            </w:r>
            <w:r>
              <w:rPr>
                <w:noProof/>
                <w:webHidden/>
              </w:rPr>
            </w:r>
            <w:r>
              <w:rPr>
                <w:noProof/>
                <w:webHidden/>
              </w:rPr>
              <w:fldChar w:fldCharType="separate"/>
            </w:r>
            <w:r>
              <w:rPr>
                <w:noProof/>
                <w:webHidden/>
              </w:rPr>
              <w:t>11</w:t>
            </w:r>
            <w:r>
              <w:rPr>
                <w:noProof/>
                <w:webHidden/>
              </w:rPr>
              <w:fldChar w:fldCharType="end"/>
            </w:r>
          </w:hyperlink>
        </w:p>
        <w:p w14:paraId="2F5A365C" w14:textId="77777777" w:rsidR="00E47AC5" w:rsidRDefault="00E47AC5" w:rsidP="00E47AC5">
          <w:pPr>
            <w:pStyle w:val="TOC3"/>
            <w:tabs>
              <w:tab w:val="right" w:leader="dot" w:pos="9016"/>
            </w:tabs>
            <w:rPr>
              <w:noProof/>
            </w:rPr>
          </w:pPr>
          <w:hyperlink w:anchor="_Toc211567127" w:history="1">
            <w:r w:rsidRPr="00155C83">
              <w:rPr>
                <w:rStyle w:val="Hyperlink"/>
                <w:noProof/>
              </w:rPr>
              <w:t>1. Immediate Implementation</w:t>
            </w:r>
            <w:r>
              <w:rPr>
                <w:noProof/>
                <w:webHidden/>
              </w:rPr>
              <w:tab/>
            </w:r>
            <w:r>
              <w:rPr>
                <w:noProof/>
                <w:webHidden/>
              </w:rPr>
              <w:fldChar w:fldCharType="begin"/>
            </w:r>
            <w:r>
              <w:rPr>
                <w:noProof/>
                <w:webHidden/>
              </w:rPr>
              <w:instrText xml:space="preserve"> PAGEREF _Toc211567127 \h </w:instrText>
            </w:r>
            <w:r>
              <w:rPr>
                <w:noProof/>
                <w:webHidden/>
              </w:rPr>
            </w:r>
            <w:r>
              <w:rPr>
                <w:noProof/>
                <w:webHidden/>
              </w:rPr>
              <w:fldChar w:fldCharType="separate"/>
            </w:r>
            <w:r>
              <w:rPr>
                <w:noProof/>
                <w:webHidden/>
              </w:rPr>
              <w:t>11</w:t>
            </w:r>
            <w:r>
              <w:rPr>
                <w:noProof/>
                <w:webHidden/>
              </w:rPr>
              <w:fldChar w:fldCharType="end"/>
            </w:r>
          </w:hyperlink>
        </w:p>
        <w:p w14:paraId="32E421CB" w14:textId="77777777" w:rsidR="00E47AC5" w:rsidRDefault="00E47AC5" w:rsidP="00E47AC5">
          <w:pPr>
            <w:pStyle w:val="TOC3"/>
            <w:tabs>
              <w:tab w:val="right" w:leader="dot" w:pos="9016"/>
            </w:tabs>
            <w:rPr>
              <w:noProof/>
            </w:rPr>
          </w:pPr>
          <w:hyperlink w:anchor="_Toc211567128" w:history="1">
            <w:r w:rsidRPr="00155C83">
              <w:rPr>
                <w:rStyle w:val="Hyperlink"/>
                <w:noProof/>
              </w:rPr>
              <w:t>2. Model Enhancement</w:t>
            </w:r>
            <w:r>
              <w:rPr>
                <w:noProof/>
                <w:webHidden/>
              </w:rPr>
              <w:tab/>
            </w:r>
            <w:r>
              <w:rPr>
                <w:noProof/>
                <w:webHidden/>
              </w:rPr>
              <w:fldChar w:fldCharType="begin"/>
            </w:r>
            <w:r>
              <w:rPr>
                <w:noProof/>
                <w:webHidden/>
              </w:rPr>
              <w:instrText xml:space="preserve"> PAGEREF _Toc211567128 \h </w:instrText>
            </w:r>
            <w:r>
              <w:rPr>
                <w:noProof/>
                <w:webHidden/>
              </w:rPr>
            </w:r>
            <w:r>
              <w:rPr>
                <w:noProof/>
                <w:webHidden/>
              </w:rPr>
              <w:fldChar w:fldCharType="separate"/>
            </w:r>
            <w:r>
              <w:rPr>
                <w:noProof/>
                <w:webHidden/>
              </w:rPr>
              <w:t>11</w:t>
            </w:r>
            <w:r>
              <w:rPr>
                <w:noProof/>
                <w:webHidden/>
              </w:rPr>
              <w:fldChar w:fldCharType="end"/>
            </w:r>
          </w:hyperlink>
        </w:p>
        <w:p w14:paraId="74F12F53" w14:textId="77777777" w:rsidR="00E47AC5" w:rsidRDefault="00E47AC5" w:rsidP="00E47AC5">
          <w:pPr>
            <w:pStyle w:val="TOC3"/>
            <w:tabs>
              <w:tab w:val="right" w:leader="dot" w:pos="9016"/>
            </w:tabs>
            <w:rPr>
              <w:noProof/>
            </w:rPr>
          </w:pPr>
          <w:hyperlink w:anchor="_Toc211567129" w:history="1">
            <w:r w:rsidRPr="00155C83">
              <w:rPr>
                <w:rStyle w:val="Hyperlink"/>
                <w:noProof/>
              </w:rPr>
              <w:t>3. Long-Term Development</w:t>
            </w:r>
            <w:r>
              <w:rPr>
                <w:noProof/>
                <w:webHidden/>
              </w:rPr>
              <w:tab/>
            </w:r>
            <w:r>
              <w:rPr>
                <w:noProof/>
                <w:webHidden/>
              </w:rPr>
              <w:fldChar w:fldCharType="begin"/>
            </w:r>
            <w:r>
              <w:rPr>
                <w:noProof/>
                <w:webHidden/>
              </w:rPr>
              <w:instrText xml:space="preserve"> PAGEREF _Toc211567129 \h </w:instrText>
            </w:r>
            <w:r>
              <w:rPr>
                <w:noProof/>
                <w:webHidden/>
              </w:rPr>
            </w:r>
            <w:r>
              <w:rPr>
                <w:noProof/>
                <w:webHidden/>
              </w:rPr>
              <w:fldChar w:fldCharType="separate"/>
            </w:r>
            <w:r>
              <w:rPr>
                <w:noProof/>
                <w:webHidden/>
              </w:rPr>
              <w:t>11</w:t>
            </w:r>
            <w:r>
              <w:rPr>
                <w:noProof/>
                <w:webHidden/>
              </w:rPr>
              <w:fldChar w:fldCharType="end"/>
            </w:r>
          </w:hyperlink>
        </w:p>
        <w:p w14:paraId="63B18766" w14:textId="77777777" w:rsidR="00E47AC5" w:rsidRDefault="00E47AC5" w:rsidP="00E47AC5">
          <w:pPr>
            <w:pStyle w:val="TOC3"/>
            <w:tabs>
              <w:tab w:val="right" w:leader="dot" w:pos="9016"/>
            </w:tabs>
            <w:rPr>
              <w:noProof/>
            </w:rPr>
          </w:pPr>
          <w:hyperlink w:anchor="_Toc211567130" w:history="1">
            <w:r w:rsidRPr="00155C83">
              <w:rPr>
                <w:rStyle w:val="Hyperlink"/>
                <w:noProof/>
              </w:rPr>
              <w:t>4. Strategic Value</w:t>
            </w:r>
            <w:r>
              <w:rPr>
                <w:noProof/>
                <w:webHidden/>
              </w:rPr>
              <w:tab/>
            </w:r>
            <w:r>
              <w:rPr>
                <w:noProof/>
                <w:webHidden/>
              </w:rPr>
              <w:fldChar w:fldCharType="begin"/>
            </w:r>
            <w:r>
              <w:rPr>
                <w:noProof/>
                <w:webHidden/>
              </w:rPr>
              <w:instrText xml:space="preserve"> PAGEREF _Toc211567130 \h </w:instrText>
            </w:r>
            <w:r>
              <w:rPr>
                <w:noProof/>
                <w:webHidden/>
              </w:rPr>
            </w:r>
            <w:r>
              <w:rPr>
                <w:noProof/>
                <w:webHidden/>
              </w:rPr>
              <w:fldChar w:fldCharType="separate"/>
            </w:r>
            <w:r>
              <w:rPr>
                <w:noProof/>
                <w:webHidden/>
              </w:rPr>
              <w:t>11</w:t>
            </w:r>
            <w:r>
              <w:rPr>
                <w:noProof/>
                <w:webHidden/>
              </w:rPr>
              <w:fldChar w:fldCharType="end"/>
            </w:r>
          </w:hyperlink>
        </w:p>
        <w:p w14:paraId="2CA444D3" w14:textId="77777777" w:rsidR="00E47AC5" w:rsidRDefault="00E47AC5" w:rsidP="00E47AC5">
          <w:pPr>
            <w:pStyle w:val="TOC2"/>
            <w:tabs>
              <w:tab w:val="right" w:leader="dot" w:pos="9016"/>
            </w:tabs>
            <w:rPr>
              <w:noProof/>
            </w:rPr>
          </w:pPr>
          <w:hyperlink w:anchor="_Toc211567131" w:history="1">
            <w:r w:rsidRPr="00155C83">
              <w:rPr>
                <w:rStyle w:val="Hyperlink"/>
                <w:noProof/>
              </w:rPr>
              <w:t>Conclusion</w:t>
            </w:r>
            <w:r>
              <w:rPr>
                <w:noProof/>
                <w:webHidden/>
              </w:rPr>
              <w:tab/>
            </w:r>
            <w:r>
              <w:rPr>
                <w:noProof/>
                <w:webHidden/>
              </w:rPr>
              <w:fldChar w:fldCharType="begin"/>
            </w:r>
            <w:r>
              <w:rPr>
                <w:noProof/>
                <w:webHidden/>
              </w:rPr>
              <w:instrText xml:space="preserve"> PAGEREF _Toc211567131 \h </w:instrText>
            </w:r>
            <w:r>
              <w:rPr>
                <w:noProof/>
                <w:webHidden/>
              </w:rPr>
            </w:r>
            <w:r>
              <w:rPr>
                <w:noProof/>
                <w:webHidden/>
              </w:rPr>
              <w:fldChar w:fldCharType="separate"/>
            </w:r>
            <w:r>
              <w:rPr>
                <w:noProof/>
                <w:webHidden/>
              </w:rPr>
              <w:t>12</w:t>
            </w:r>
            <w:r>
              <w:rPr>
                <w:noProof/>
                <w:webHidden/>
              </w:rPr>
              <w:fldChar w:fldCharType="end"/>
            </w:r>
          </w:hyperlink>
        </w:p>
        <w:p w14:paraId="34F1144A" w14:textId="77777777" w:rsidR="00E47AC5" w:rsidRPr="00012F7C" w:rsidRDefault="00E47AC5" w:rsidP="00E47AC5">
          <w:pPr>
            <w:rPr>
              <w:rFonts w:ascii="Times New Roman" w:hAnsi="Times New Roman" w:cs="Times New Roman"/>
            </w:rPr>
          </w:pPr>
          <w:r w:rsidRPr="00012F7C">
            <w:rPr>
              <w:rFonts w:ascii="Times New Roman" w:hAnsi="Times New Roman" w:cs="Times New Roman"/>
              <w:b/>
              <w:bCs/>
              <w:noProof/>
            </w:rPr>
            <w:fldChar w:fldCharType="end"/>
          </w:r>
        </w:p>
      </w:sdtContent>
    </w:sdt>
    <w:p w14:paraId="1FA43938" w14:textId="77777777" w:rsidR="00E47AC5" w:rsidRPr="00012F7C" w:rsidRDefault="00E47AC5" w:rsidP="00E47AC5">
      <w:pPr>
        <w:rPr>
          <w:rFonts w:ascii="Times New Roman" w:hAnsi="Times New Roman" w:cs="Times New Roman"/>
        </w:rPr>
      </w:pPr>
    </w:p>
    <w:p w14:paraId="7A33E71E" w14:textId="77777777" w:rsidR="00E47AC5" w:rsidRPr="00012F7C" w:rsidRDefault="00E47AC5" w:rsidP="00E47AC5">
      <w:pPr>
        <w:rPr>
          <w:rFonts w:ascii="Times New Roman" w:hAnsi="Times New Roman" w:cs="Times New Roman"/>
        </w:rPr>
      </w:pPr>
    </w:p>
    <w:p w14:paraId="34365892" w14:textId="77777777" w:rsidR="00E47AC5" w:rsidRPr="00012F7C" w:rsidRDefault="00E47AC5" w:rsidP="00E47AC5">
      <w:pPr>
        <w:rPr>
          <w:rFonts w:ascii="Times New Roman" w:hAnsi="Times New Roman" w:cs="Times New Roman"/>
        </w:rPr>
      </w:pPr>
    </w:p>
    <w:p w14:paraId="23F09775" w14:textId="77777777" w:rsidR="00E47AC5" w:rsidRPr="00012F7C" w:rsidRDefault="00E47AC5" w:rsidP="00E47AC5">
      <w:pPr>
        <w:rPr>
          <w:rFonts w:ascii="Times New Roman" w:hAnsi="Times New Roman" w:cs="Times New Roman"/>
        </w:rPr>
      </w:pPr>
    </w:p>
    <w:p w14:paraId="5FEF22BE" w14:textId="77777777" w:rsidR="00E47AC5" w:rsidRPr="00012F7C" w:rsidRDefault="00E47AC5" w:rsidP="00E47AC5">
      <w:pPr>
        <w:rPr>
          <w:rFonts w:ascii="Times New Roman" w:hAnsi="Times New Roman" w:cs="Times New Roman"/>
        </w:rPr>
      </w:pPr>
    </w:p>
    <w:p w14:paraId="7414B88C" w14:textId="77777777" w:rsidR="00E47AC5" w:rsidRPr="00012F7C" w:rsidRDefault="00E47AC5" w:rsidP="00E47AC5">
      <w:pPr>
        <w:rPr>
          <w:rFonts w:ascii="Times New Roman" w:hAnsi="Times New Roman" w:cs="Times New Roman"/>
        </w:rPr>
      </w:pPr>
    </w:p>
    <w:p w14:paraId="59F8D7C8" w14:textId="77777777" w:rsidR="00E47AC5" w:rsidRPr="00012F7C" w:rsidRDefault="00E47AC5" w:rsidP="00E47AC5">
      <w:pPr>
        <w:rPr>
          <w:rFonts w:ascii="Times New Roman" w:hAnsi="Times New Roman" w:cs="Times New Roman"/>
        </w:rPr>
      </w:pPr>
    </w:p>
    <w:p w14:paraId="3A7AF67D" w14:textId="77777777" w:rsidR="00E47AC5" w:rsidRPr="00012F7C" w:rsidRDefault="00E47AC5" w:rsidP="00E47AC5">
      <w:pPr>
        <w:rPr>
          <w:rFonts w:ascii="Times New Roman" w:hAnsi="Times New Roman" w:cs="Times New Roman"/>
        </w:rPr>
      </w:pPr>
    </w:p>
    <w:p w14:paraId="1A4EE34B" w14:textId="77777777" w:rsidR="00E47AC5" w:rsidRPr="00012F7C" w:rsidRDefault="00E47AC5" w:rsidP="00E47AC5">
      <w:pPr>
        <w:rPr>
          <w:rFonts w:ascii="Times New Roman" w:hAnsi="Times New Roman" w:cs="Times New Roman"/>
        </w:rPr>
      </w:pPr>
    </w:p>
    <w:p w14:paraId="5F726B77" w14:textId="77777777" w:rsidR="00E47AC5" w:rsidRPr="00012F7C" w:rsidRDefault="00E47AC5" w:rsidP="00E47AC5">
      <w:pPr>
        <w:rPr>
          <w:rFonts w:ascii="Times New Roman" w:hAnsi="Times New Roman" w:cs="Times New Roman"/>
        </w:rPr>
      </w:pPr>
    </w:p>
    <w:p w14:paraId="4391AF6A" w14:textId="77777777" w:rsidR="00E47AC5" w:rsidRPr="00012F7C" w:rsidRDefault="00E47AC5" w:rsidP="00E47AC5">
      <w:pPr>
        <w:rPr>
          <w:rFonts w:ascii="Times New Roman" w:hAnsi="Times New Roman" w:cs="Times New Roman"/>
        </w:rPr>
      </w:pPr>
    </w:p>
    <w:p w14:paraId="470340A9" w14:textId="77777777" w:rsidR="00E47AC5" w:rsidRPr="00012F7C" w:rsidRDefault="00E47AC5" w:rsidP="00E47AC5">
      <w:pPr>
        <w:rPr>
          <w:rFonts w:ascii="Times New Roman" w:hAnsi="Times New Roman" w:cs="Times New Roman"/>
        </w:rPr>
      </w:pPr>
    </w:p>
    <w:p w14:paraId="62D4745A" w14:textId="77777777" w:rsidR="00E47AC5" w:rsidRPr="00012F7C" w:rsidRDefault="00E47AC5" w:rsidP="00E47AC5">
      <w:pPr>
        <w:rPr>
          <w:rFonts w:ascii="Times New Roman" w:hAnsi="Times New Roman" w:cs="Times New Roman"/>
        </w:rPr>
      </w:pPr>
    </w:p>
    <w:p w14:paraId="0B807C30" w14:textId="77777777" w:rsidR="00E47AC5" w:rsidRPr="00012F7C" w:rsidRDefault="00E47AC5" w:rsidP="00E47AC5">
      <w:pPr>
        <w:rPr>
          <w:rFonts w:ascii="Times New Roman" w:hAnsi="Times New Roman" w:cs="Times New Roman"/>
        </w:rPr>
      </w:pPr>
    </w:p>
    <w:p w14:paraId="5B28E898" w14:textId="77777777" w:rsidR="00E47AC5" w:rsidRPr="00012F7C" w:rsidRDefault="00E47AC5" w:rsidP="00E47AC5">
      <w:pPr>
        <w:rPr>
          <w:rFonts w:ascii="Times New Roman" w:hAnsi="Times New Roman" w:cs="Times New Roman"/>
        </w:rPr>
      </w:pPr>
    </w:p>
    <w:p w14:paraId="4B700109" w14:textId="77777777" w:rsidR="00E47AC5" w:rsidRPr="00012F7C" w:rsidRDefault="00E47AC5" w:rsidP="00E47AC5">
      <w:pPr>
        <w:rPr>
          <w:rFonts w:ascii="Times New Roman" w:hAnsi="Times New Roman" w:cs="Times New Roman"/>
        </w:rPr>
      </w:pPr>
    </w:p>
    <w:p w14:paraId="22E48CBD" w14:textId="77777777" w:rsidR="00E47AC5" w:rsidRPr="00012F7C" w:rsidRDefault="00E47AC5" w:rsidP="00E47AC5">
      <w:pPr>
        <w:rPr>
          <w:rFonts w:ascii="Times New Roman" w:hAnsi="Times New Roman" w:cs="Times New Roman"/>
        </w:rPr>
      </w:pPr>
    </w:p>
    <w:p w14:paraId="34F7F9AA" w14:textId="77777777" w:rsidR="00E47AC5" w:rsidRPr="009403F3" w:rsidRDefault="00E47AC5" w:rsidP="00E47AC5">
      <w:pPr>
        <w:pStyle w:val="Heading2"/>
        <w:rPr>
          <w:rFonts w:eastAsia="Times New Roman" w:cs="Times New Roman"/>
          <w:b/>
          <w:bCs/>
        </w:rPr>
      </w:pPr>
      <w:bookmarkStart w:id="876" w:name="_Toc211567111"/>
      <w:bookmarkStart w:id="877" w:name="_Toc211587418"/>
      <w:bookmarkStart w:id="878" w:name="_Toc211595434"/>
      <w:r w:rsidRPr="009403F3">
        <w:rPr>
          <w:rStyle w:val="Strong"/>
          <w:b w:val="0"/>
          <w:bCs w:val="0"/>
        </w:rPr>
        <w:t>Executive Summary</w:t>
      </w:r>
      <w:bookmarkEnd w:id="876"/>
      <w:bookmarkEnd w:id="877"/>
      <w:bookmarkEnd w:id="878"/>
    </w:p>
    <w:p w14:paraId="2831C1C8" w14:textId="77777777" w:rsidR="00E47AC5" w:rsidRPr="00AC0731" w:rsidRDefault="00E47AC5" w:rsidP="00E47AC5">
      <w:pPr>
        <w:jc w:val="both"/>
        <w:rPr>
          <w:rFonts w:ascii="Times New Roman" w:hAnsi="Times New Roman" w:cs="Times New Roman"/>
          <w:sz w:val="24"/>
          <w:szCs w:val="24"/>
        </w:rPr>
      </w:pPr>
      <w:r w:rsidRPr="00AC0731">
        <w:rPr>
          <w:rFonts w:ascii="Times New Roman" w:hAnsi="Times New Roman" w:cs="Times New Roman"/>
          <w:sz w:val="24"/>
          <w:szCs w:val="24"/>
        </w:rPr>
        <w:t xml:space="preserve">This document implements a sophisticated time series forecasting solution using the SARIMAX (Seasonal Autoregressive Integrated Moving Average with </w:t>
      </w:r>
      <w:proofErr w:type="spellStart"/>
      <w:r w:rsidRPr="00AC0731">
        <w:rPr>
          <w:rFonts w:ascii="Times New Roman" w:hAnsi="Times New Roman" w:cs="Times New Roman"/>
          <w:sz w:val="24"/>
          <w:szCs w:val="24"/>
        </w:rPr>
        <w:t>eXogenous</w:t>
      </w:r>
      <w:proofErr w:type="spellEnd"/>
      <w:r w:rsidRPr="00AC0731">
        <w:rPr>
          <w:rFonts w:ascii="Times New Roman" w:hAnsi="Times New Roman" w:cs="Times New Roman"/>
          <w:sz w:val="24"/>
          <w:szCs w:val="24"/>
        </w:rPr>
        <w:t xml:space="preserve"> variables) methodology to predict monthly spending patterns. The analysis demonstrates the application of the advanced statistical modelling techniques to provide accurate forecasts with confidence intervals for strategic business planning. </w:t>
      </w:r>
    </w:p>
    <w:p w14:paraId="17E3D306" w14:textId="77777777" w:rsidR="00E47AC5" w:rsidRDefault="00E47AC5" w:rsidP="00E47AC5"/>
    <w:p w14:paraId="1A235DF4" w14:textId="77777777" w:rsidR="00E47AC5" w:rsidRDefault="00E47AC5" w:rsidP="00E47AC5"/>
    <w:p w14:paraId="59D82C23" w14:textId="77777777" w:rsidR="00E47AC5" w:rsidRDefault="00E47AC5" w:rsidP="00E47AC5"/>
    <w:p w14:paraId="55221407" w14:textId="77777777" w:rsidR="00E47AC5" w:rsidRDefault="00E47AC5" w:rsidP="00E47AC5"/>
    <w:p w14:paraId="17673E2A" w14:textId="77777777" w:rsidR="00E47AC5" w:rsidRDefault="00E47AC5" w:rsidP="00E47AC5"/>
    <w:p w14:paraId="6EC8A121" w14:textId="77777777" w:rsidR="00E47AC5" w:rsidRDefault="00E47AC5" w:rsidP="00E47AC5"/>
    <w:p w14:paraId="21DA60F5" w14:textId="77777777" w:rsidR="00E47AC5" w:rsidRDefault="00E47AC5" w:rsidP="00E47AC5"/>
    <w:p w14:paraId="51C6551E" w14:textId="77777777" w:rsidR="00E47AC5" w:rsidRDefault="00E47AC5" w:rsidP="00E47AC5"/>
    <w:p w14:paraId="40BC4FFE" w14:textId="77777777" w:rsidR="00E47AC5" w:rsidRDefault="00E47AC5" w:rsidP="00E47AC5"/>
    <w:p w14:paraId="135592ED" w14:textId="77777777" w:rsidR="00E47AC5" w:rsidRDefault="00E47AC5" w:rsidP="00E47AC5"/>
    <w:p w14:paraId="54F244CB" w14:textId="77777777" w:rsidR="00E47AC5" w:rsidRDefault="00E47AC5" w:rsidP="00E47AC5"/>
    <w:p w14:paraId="6D461083" w14:textId="77777777" w:rsidR="00E47AC5" w:rsidRDefault="00E47AC5" w:rsidP="00E47AC5"/>
    <w:p w14:paraId="33F45997" w14:textId="77777777" w:rsidR="00E47AC5" w:rsidRDefault="00E47AC5" w:rsidP="00E47AC5"/>
    <w:p w14:paraId="401DD431" w14:textId="77777777" w:rsidR="00E47AC5" w:rsidRDefault="00E47AC5" w:rsidP="00E47AC5"/>
    <w:p w14:paraId="53622993" w14:textId="77777777" w:rsidR="00E47AC5" w:rsidRDefault="00E47AC5" w:rsidP="00E47AC5"/>
    <w:p w14:paraId="77E1DB11" w14:textId="77777777" w:rsidR="00E47AC5" w:rsidRDefault="00E47AC5" w:rsidP="00E47AC5"/>
    <w:p w14:paraId="2E9E263E" w14:textId="77777777" w:rsidR="00E47AC5" w:rsidRDefault="00E47AC5" w:rsidP="00E47AC5"/>
    <w:p w14:paraId="042DF729" w14:textId="77777777" w:rsidR="00E47AC5" w:rsidRDefault="00E47AC5" w:rsidP="00E47AC5"/>
    <w:p w14:paraId="726FA32D" w14:textId="77777777" w:rsidR="00E47AC5" w:rsidRDefault="00E47AC5" w:rsidP="00E47AC5"/>
    <w:p w14:paraId="3FD3F9E5" w14:textId="77777777" w:rsidR="00E47AC5" w:rsidRDefault="00E47AC5" w:rsidP="00E47AC5"/>
    <w:p w14:paraId="4226AC78" w14:textId="77777777" w:rsidR="00E47AC5" w:rsidRDefault="00E47AC5" w:rsidP="00E47AC5"/>
    <w:p w14:paraId="60B34F1C" w14:textId="77777777" w:rsidR="00E47AC5" w:rsidRDefault="00E47AC5" w:rsidP="00E47AC5"/>
    <w:p w14:paraId="59EEC501" w14:textId="77777777" w:rsidR="00E47AC5" w:rsidRDefault="00E47AC5" w:rsidP="00E47AC5"/>
    <w:p w14:paraId="38089D6B" w14:textId="77777777" w:rsidR="00E47AC5" w:rsidRDefault="00E47AC5" w:rsidP="00E47AC5"/>
    <w:p w14:paraId="3D8BD47C" w14:textId="77777777" w:rsidR="00E47AC5" w:rsidRDefault="00E47AC5" w:rsidP="00E47AC5"/>
    <w:p w14:paraId="38635EE1" w14:textId="77777777" w:rsidR="00E47AC5" w:rsidRDefault="00E47AC5" w:rsidP="00E47AC5"/>
    <w:p w14:paraId="573BC2AA" w14:textId="77777777" w:rsidR="00E47AC5" w:rsidRDefault="00E47AC5" w:rsidP="00E47AC5"/>
    <w:p w14:paraId="2AA7E74D" w14:textId="77777777" w:rsidR="00E47AC5" w:rsidRDefault="00E47AC5" w:rsidP="00E47AC5"/>
    <w:p w14:paraId="06612BE6" w14:textId="77777777" w:rsidR="00E47AC5" w:rsidRDefault="00E47AC5" w:rsidP="00E47AC5"/>
    <w:p w14:paraId="58DDCF80" w14:textId="77777777" w:rsidR="00E47AC5" w:rsidRDefault="00E47AC5" w:rsidP="00E47AC5"/>
    <w:p w14:paraId="506E3D23" w14:textId="77777777" w:rsidR="00E47AC5" w:rsidRDefault="00E47AC5" w:rsidP="00E47AC5"/>
    <w:p w14:paraId="302C472D" w14:textId="77777777" w:rsidR="00E47AC5" w:rsidRDefault="00E47AC5" w:rsidP="00E47AC5"/>
    <w:p w14:paraId="2DB34C8F" w14:textId="77777777" w:rsidR="00E47AC5" w:rsidRDefault="00E47AC5" w:rsidP="00E47AC5"/>
    <w:p w14:paraId="528CE12A" w14:textId="77777777" w:rsidR="00E47AC5" w:rsidRDefault="00E47AC5" w:rsidP="00E47AC5"/>
    <w:p w14:paraId="01A6F296" w14:textId="77777777" w:rsidR="00E47AC5" w:rsidRDefault="00E47AC5" w:rsidP="00E47AC5"/>
    <w:p w14:paraId="7CB50E4C" w14:textId="77777777" w:rsidR="00E47AC5" w:rsidRDefault="00E47AC5" w:rsidP="00E47AC5"/>
    <w:p w14:paraId="48F28773" w14:textId="77777777" w:rsidR="00E47AC5" w:rsidRDefault="00E47AC5" w:rsidP="00E47AC5"/>
    <w:p w14:paraId="1B432650" w14:textId="77777777" w:rsidR="00E47AC5" w:rsidRPr="009403F3" w:rsidRDefault="00E47AC5" w:rsidP="00E47AC5">
      <w:pPr>
        <w:pStyle w:val="Heading2"/>
        <w:rPr>
          <w:b/>
          <w:bCs/>
        </w:rPr>
      </w:pPr>
      <w:bookmarkStart w:id="879" w:name="_Toc211567112"/>
      <w:bookmarkStart w:id="880" w:name="_Toc211587419"/>
      <w:bookmarkStart w:id="881" w:name="_Toc211595435"/>
      <w:r w:rsidRPr="009403F3">
        <w:rPr>
          <w:rStyle w:val="Strong"/>
          <w:b w:val="0"/>
          <w:bCs w:val="0"/>
        </w:rPr>
        <w:t>Project Overview</w:t>
      </w:r>
      <w:bookmarkEnd w:id="879"/>
      <w:bookmarkEnd w:id="880"/>
      <w:bookmarkEnd w:id="881"/>
    </w:p>
    <w:p w14:paraId="7A21953D" w14:textId="77777777" w:rsidR="00E47AC5" w:rsidRDefault="00E47AC5" w:rsidP="00E47AC5">
      <w:pPr>
        <w:pStyle w:val="NormalWeb"/>
      </w:pPr>
      <w:r>
        <w:rPr>
          <w:rStyle w:val="Strong"/>
          <w:rFonts w:eastAsiaTheme="majorEastAsia"/>
        </w:rPr>
        <w:t>Objective:</w:t>
      </w:r>
      <w:r>
        <w:br/>
        <w:t>To develop a SARIMAX-based forecasting model that predicts New Zealand’s monthly visitor arrivals using historical data from MBIE’s Tourism Evidence and Insights Centre.</w:t>
      </w:r>
    </w:p>
    <w:p w14:paraId="75673E9E" w14:textId="77777777" w:rsidR="00E47AC5" w:rsidRDefault="00E47AC5" w:rsidP="00E47AC5">
      <w:pPr>
        <w:pStyle w:val="NormalWeb"/>
      </w:pPr>
      <w:r>
        <w:rPr>
          <w:rStyle w:val="Strong"/>
          <w:rFonts w:eastAsiaTheme="majorEastAsia"/>
        </w:rPr>
        <w:t>Time Period:</w:t>
      </w:r>
      <w:r>
        <w:br/>
        <w:t xml:space="preserve">Monthly data from </w:t>
      </w:r>
      <w:r>
        <w:rPr>
          <w:rStyle w:val="Strong"/>
          <w:rFonts w:eastAsiaTheme="majorEastAsia"/>
        </w:rPr>
        <w:t>1997 to 2025</w:t>
      </w:r>
      <w:r>
        <w:t xml:space="preserve">, with a </w:t>
      </w:r>
      <w:r>
        <w:rPr>
          <w:rStyle w:val="Strong"/>
          <w:rFonts w:eastAsiaTheme="majorEastAsia"/>
        </w:rPr>
        <w:t>three-month forward forecast horizon</w:t>
      </w:r>
      <w:r>
        <w:t>.</w:t>
      </w:r>
    </w:p>
    <w:p w14:paraId="14DA1E2D" w14:textId="77777777" w:rsidR="00E47AC5" w:rsidRDefault="00E47AC5" w:rsidP="00E47AC5">
      <w:pPr>
        <w:pStyle w:val="NormalWeb"/>
      </w:pPr>
      <w:r>
        <w:rPr>
          <w:rStyle w:val="Strong"/>
          <w:rFonts w:eastAsiaTheme="majorEastAsia"/>
        </w:rPr>
        <w:t>Target Variable:</w:t>
      </w:r>
    </w:p>
    <w:p w14:paraId="0EC451AF" w14:textId="77777777" w:rsidR="00E47AC5" w:rsidRDefault="00E47AC5" w:rsidP="00414796">
      <w:pPr>
        <w:pStyle w:val="NormalWeb"/>
        <w:numPr>
          <w:ilvl w:val="0"/>
          <w:numId w:val="89"/>
        </w:numPr>
        <w:spacing w:before="100" w:beforeAutospacing="1" w:after="100" w:afterAutospacing="1" w:line="240" w:lineRule="auto"/>
      </w:pPr>
      <w:r>
        <w:t>Visitor arrivals (total counts).</w:t>
      </w:r>
    </w:p>
    <w:p w14:paraId="1C7E55EE" w14:textId="77777777" w:rsidR="00E47AC5" w:rsidRDefault="00E47AC5" w:rsidP="00E47AC5">
      <w:pPr>
        <w:pStyle w:val="NormalWeb"/>
      </w:pPr>
      <w:r>
        <w:rPr>
          <w:rStyle w:val="Strong"/>
          <w:rFonts w:eastAsiaTheme="majorEastAsia"/>
        </w:rPr>
        <w:t>Forecast Output:</w:t>
      </w:r>
    </w:p>
    <w:p w14:paraId="35B35D82" w14:textId="77777777" w:rsidR="00E47AC5" w:rsidRDefault="00E47AC5" w:rsidP="00414796">
      <w:pPr>
        <w:pStyle w:val="NormalWeb"/>
        <w:numPr>
          <w:ilvl w:val="0"/>
          <w:numId w:val="90"/>
        </w:numPr>
        <w:spacing w:before="100" w:beforeAutospacing="1" w:after="100" w:afterAutospacing="1" w:line="240" w:lineRule="auto"/>
      </w:pPr>
      <w:r>
        <w:t>Point forecasts for the next three months.</w:t>
      </w:r>
    </w:p>
    <w:p w14:paraId="3D171A18" w14:textId="77777777" w:rsidR="00E47AC5" w:rsidRDefault="00E47AC5" w:rsidP="00414796">
      <w:pPr>
        <w:pStyle w:val="NormalWeb"/>
        <w:numPr>
          <w:ilvl w:val="0"/>
          <w:numId w:val="90"/>
        </w:numPr>
        <w:spacing w:before="100" w:beforeAutospacing="1" w:after="100" w:afterAutospacing="1" w:line="240" w:lineRule="auto"/>
      </w:pPr>
      <w:r>
        <w:t>Confidence intervals indicating forecast uncertainty.</w:t>
      </w:r>
    </w:p>
    <w:p w14:paraId="3A50EAB4" w14:textId="77777777" w:rsidR="00E47AC5" w:rsidRDefault="00E47AC5" w:rsidP="00E47AC5">
      <w:pPr>
        <w:pStyle w:val="NormalWeb"/>
      </w:pPr>
      <w:r>
        <w:rPr>
          <w:rStyle w:val="Strong"/>
          <w:rFonts w:eastAsiaTheme="majorEastAsia"/>
        </w:rPr>
        <w:t>Data Source:</w:t>
      </w:r>
      <w:r>
        <w:br/>
        <w:t>Tourism Evidence and Insights Centre – Ministry of Business, Innovation and Employment (MBIE), New Zealand.</w:t>
      </w:r>
    </w:p>
    <w:p w14:paraId="4D48C904" w14:textId="77777777" w:rsidR="00E47AC5" w:rsidRDefault="00E47AC5" w:rsidP="00E47AC5"/>
    <w:p w14:paraId="7C547F2F" w14:textId="77777777" w:rsidR="00E47AC5" w:rsidRDefault="00E47AC5" w:rsidP="00E47AC5"/>
    <w:p w14:paraId="50A01B05" w14:textId="77777777" w:rsidR="00E47AC5" w:rsidRDefault="00E47AC5" w:rsidP="00E47AC5"/>
    <w:p w14:paraId="29396CDA" w14:textId="77777777" w:rsidR="00E47AC5" w:rsidRDefault="00E47AC5" w:rsidP="00E47AC5"/>
    <w:p w14:paraId="1B11BF77" w14:textId="77777777" w:rsidR="00E47AC5" w:rsidRDefault="00E47AC5" w:rsidP="00E47AC5"/>
    <w:p w14:paraId="12EAEAA9" w14:textId="77777777" w:rsidR="00E47AC5" w:rsidRDefault="00E47AC5" w:rsidP="00E47AC5"/>
    <w:p w14:paraId="5939123C" w14:textId="77777777" w:rsidR="00E47AC5" w:rsidRDefault="00E47AC5" w:rsidP="00E47AC5"/>
    <w:p w14:paraId="7D7D7484" w14:textId="77777777" w:rsidR="00E47AC5" w:rsidRDefault="00E47AC5" w:rsidP="00E47AC5"/>
    <w:p w14:paraId="50EBDB4C" w14:textId="77777777" w:rsidR="00E47AC5" w:rsidRDefault="00E47AC5" w:rsidP="00E47AC5"/>
    <w:p w14:paraId="0348C975" w14:textId="77777777" w:rsidR="00E47AC5" w:rsidRDefault="00E47AC5" w:rsidP="00E47AC5"/>
    <w:p w14:paraId="1A652EA0" w14:textId="77777777" w:rsidR="00E47AC5" w:rsidRDefault="00E47AC5" w:rsidP="00E47AC5"/>
    <w:p w14:paraId="36BA6E8B" w14:textId="77777777" w:rsidR="00E47AC5" w:rsidRDefault="00E47AC5" w:rsidP="00E47AC5"/>
    <w:p w14:paraId="292FA0BE" w14:textId="77777777" w:rsidR="00E47AC5" w:rsidRDefault="00E47AC5" w:rsidP="00E47AC5"/>
    <w:p w14:paraId="23364F20" w14:textId="77777777" w:rsidR="00E47AC5" w:rsidRDefault="00E47AC5" w:rsidP="00E47AC5"/>
    <w:p w14:paraId="758637A4" w14:textId="77777777" w:rsidR="00E47AC5" w:rsidRDefault="00E47AC5" w:rsidP="00E47AC5"/>
    <w:p w14:paraId="3911978C" w14:textId="77777777" w:rsidR="00E47AC5" w:rsidRDefault="00E47AC5" w:rsidP="00E47AC5"/>
    <w:p w14:paraId="72EFB132" w14:textId="77777777" w:rsidR="00E47AC5" w:rsidRDefault="00E47AC5" w:rsidP="00E47AC5"/>
    <w:p w14:paraId="706DB51C" w14:textId="77777777" w:rsidR="00E47AC5" w:rsidRDefault="00E47AC5" w:rsidP="00E47AC5"/>
    <w:p w14:paraId="3BC9ED61" w14:textId="77777777" w:rsidR="00E47AC5" w:rsidRDefault="00E47AC5" w:rsidP="00E47AC5"/>
    <w:p w14:paraId="4CA485F8" w14:textId="77777777" w:rsidR="00E47AC5" w:rsidRDefault="00E47AC5" w:rsidP="00E47AC5"/>
    <w:p w14:paraId="5EB44BDD" w14:textId="77777777" w:rsidR="00E47AC5" w:rsidRDefault="00E47AC5" w:rsidP="00E47AC5"/>
    <w:p w14:paraId="45CF5625" w14:textId="77777777" w:rsidR="00E47AC5" w:rsidRDefault="00E47AC5" w:rsidP="00E47AC5"/>
    <w:p w14:paraId="3E28A2C2" w14:textId="77777777" w:rsidR="00E47AC5" w:rsidRDefault="00E47AC5" w:rsidP="00E47AC5"/>
    <w:p w14:paraId="37F8B3BC" w14:textId="77777777" w:rsidR="00E47AC5" w:rsidRDefault="00E47AC5" w:rsidP="00E47AC5"/>
    <w:p w14:paraId="5B14032B" w14:textId="77777777" w:rsidR="00E47AC5" w:rsidRPr="009403F3" w:rsidRDefault="00E47AC5" w:rsidP="00E47AC5">
      <w:pPr>
        <w:pStyle w:val="Heading2"/>
        <w:rPr>
          <w:b/>
          <w:bCs/>
        </w:rPr>
      </w:pPr>
      <w:bookmarkStart w:id="882" w:name="_Toc211567113"/>
      <w:bookmarkStart w:id="883" w:name="_Toc211587420"/>
      <w:bookmarkStart w:id="884" w:name="_Toc211595436"/>
      <w:r w:rsidRPr="009403F3">
        <w:rPr>
          <w:rStyle w:val="Strong"/>
          <w:b w:val="0"/>
          <w:bCs w:val="0"/>
        </w:rPr>
        <w:t>Methodology</w:t>
      </w:r>
      <w:bookmarkEnd w:id="882"/>
      <w:bookmarkEnd w:id="883"/>
      <w:bookmarkEnd w:id="884"/>
    </w:p>
    <w:p w14:paraId="29CA7A97" w14:textId="77777777" w:rsidR="00E47AC5" w:rsidRPr="009403F3" w:rsidRDefault="00E47AC5" w:rsidP="00E47AC5">
      <w:pPr>
        <w:pStyle w:val="Heading3"/>
        <w:rPr>
          <w:b/>
          <w:bCs/>
        </w:rPr>
      </w:pPr>
      <w:bookmarkStart w:id="885" w:name="_Toc211567114"/>
      <w:bookmarkStart w:id="886" w:name="_Toc211587421"/>
      <w:bookmarkStart w:id="887" w:name="_Toc211595437"/>
      <w:r w:rsidRPr="009403F3">
        <w:rPr>
          <w:rStyle w:val="Strong"/>
          <w:b w:val="0"/>
          <w:bCs w:val="0"/>
        </w:rPr>
        <w:t>SARIMAX Model Architecture</w:t>
      </w:r>
      <w:bookmarkEnd w:id="885"/>
      <w:bookmarkEnd w:id="886"/>
      <w:bookmarkEnd w:id="887"/>
    </w:p>
    <w:p w14:paraId="57CDB0E5" w14:textId="77777777" w:rsidR="00E47AC5" w:rsidRPr="002A5B60" w:rsidRDefault="00E47AC5" w:rsidP="00E47AC5">
      <w:pPr>
        <w:jc w:val="both"/>
        <w:rPr>
          <w:rFonts w:ascii="Times New Roman" w:hAnsi="Times New Roman" w:cs="Times New Roman"/>
          <w:sz w:val="24"/>
          <w:szCs w:val="24"/>
        </w:rPr>
      </w:pPr>
      <w:r w:rsidRPr="002A5B60">
        <w:rPr>
          <w:rFonts w:ascii="Times New Roman" w:hAnsi="Times New Roman" w:cs="Times New Roman"/>
          <w:sz w:val="24"/>
          <w:szCs w:val="24"/>
        </w:rPr>
        <w:t>SARIMAX combines traditional ARIMA components with a seasonal layer:</w:t>
      </w:r>
    </w:p>
    <w:p w14:paraId="09082A52" w14:textId="77777777" w:rsidR="00E47AC5" w:rsidRPr="002A5B60" w:rsidRDefault="00E47AC5"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AR (Autoregressive): Captures dependencies between current and previous values.</w:t>
      </w:r>
    </w:p>
    <w:p w14:paraId="194C3933" w14:textId="77777777" w:rsidR="00E47AC5" w:rsidRPr="002A5B60" w:rsidRDefault="00E47AC5"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I (Integrated): Handles non-stationary data via differencing.</w:t>
      </w:r>
    </w:p>
    <w:p w14:paraId="1C3B0FDA" w14:textId="77777777" w:rsidR="00E47AC5" w:rsidRPr="002A5B60" w:rsidRDefault="00E47AC5"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MA (Moving Average): Models relationships between errors and lagged residuals.</w:t>
      </w:r>
    </w:p>
    <w:p w14:paraId="20DBEC1F" w14:textId="77777777" w:rsidR="00E47AC5" w:rsidRPr="002A5B60" w:rsidRDefault="00E47AC5"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Seasonal Component: Captures repeating annual cycles (period = 12).</w:t>
      </w:r>
    </w:p>
    <w:p w14:paraId="2FFE3781" w14:textId="77777777" w:rsidR="00E47AC5" w:rsidRDefault="00E47AC5" w:rsidP="00414796">
      <w:pPr>
        <w:numPr>
          <w:ilvl w:val="0"/>
          <w:numId w:val="64"/>
        </w:numPr>
        <w:jc w:val="both"/>
        <w:rPr>
          <w:rFonts w:ascii="Times New Roman" w:hAnsi="Times New Roman" w:cs="Times New Roman"/>
          <w:sz w:val="24"/>
          <w:szCs w:val="24"/>
        </w:rPr>
      </w:pPr>
      <w:r w:rsidRPr="002A5B60">
        <w:rPr>
          <w:rFonts w:ascii="Times New Roman" w:hAnsi="Times New Roman" w:cs="Times New Roman"/>
          <w:sz w:val="24"/>
          <w:szCs w:val="24"/>
        </w:rPr>
        <w:t>Exogenous Variables: None used in this version (pure SARIMAX).</w:t>
      </w:r>
    </w:p>
    <w:p w14:paraId="46A42C53" w14:textId="77777777" w:rsidR="00E47AC5" w:rsidRPr="002A5B60" w:rsidRDefault="00E47AC5" w:rsidP="00E47AC5">
      <w:pPr>
        <w:ind w:left="720"/>
        <w:jc w:val="both"/>
        <w:rPr>
          <w:rFonts w:ascii="Times New Roman" w:hAnsi="Times New Roman" w:cs="Times New Roman"/>
          <w:sz w:val="24"/>
          <w:szCs w:val="24"/>
        </w:rPr>
      </w:pPr>
    </w:p>
    <w:p w14:paraId="23454B8A" w14:textId="77777777" w:rsidR="00E47AC5" w:rsidRPr="002A5B60" w:rsidRDefault="00E47AC5" w:rsidP="00E47AC5">
      <w:pPr>
        <w:jc w:val="both"/>
        <w:rPr>
          <w:rFonts w:ascii="Times New Roman" w:hAnsi="Times New Roman" w:cs="Times New Roman"/>
          <w:b/>
          <w:bCs/>
          <w:sz w:val="24"/>
          <w:szCs w:val="24"/>
        </w:rPr>
      </w:pPr>
      <w:r w:rsidRPr="002A5B60">
        <w:rPr>
          <w:rFonts w:ascii="Times New Roman" w:hAnsi="Times New Roman" w:cs="Times New Roman"/>
          <w:b/>
          <w:bCs/>
          <w:sz w:val="24"/>
          <w:szCs w:val="24"/>
        </w:rPr>
        <w:t>Model Equations</w:t>
      </w:r>
    </w:p>
    <w:p w14:paraId="346FA960" w14:textId="77777777" w:rsidR="00E47AC5" w:rsidRDefault="00E47AC5" w:rsidP="00E47AC5">
      <w:pPr>
        <w:jc w:val="both"/>
        <w:rPr>
          <w:rFonts w:ascii="Times New Roman" w:hAnsi="Times New Roman" w:cs="Times New Roman"/>
          <w:sz w:val="24"/>
          <w:szCs w:val="24"/>
        </w:rPr>
      </w:pPr>
      <w:r w:rsidRPr="002A5B60">
        <w:rPr>
          <w:rFonts w:ascii="Times New Roman" w:hAnsi="Times New Roman" w:cs="Times New Roman"/>
          <w:sz w:val="24"/>
          <w:szCs w:val="24"/>
        </w:rPr>
        <w:t xml:space="preserve">For each series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Pr="002A5B60">
        <w:rPr>
          <w:rFonts w:ascii="Times New Roman" w:hAnsi="Times New Roman" w:cs="Times New Roman"/>
          <w:sz w:val="24"/>
          <w:szCs w:val="24"/>
        </w:rPr>
        <w:t>, the SARIMAX model follows:</w:t>
      </w:r>
    </w:p>
    <w:p w14:paraId="3AC1A337" w14:textId="77777777" w:rsidR="00E47AC5" w:rsidRPr="002A5B60" w:rsidRDefault="00E47AC5" w:rsidP="00E47AC5">
      <w:pPr>
        <w:jc w:val="both"/>
        <w:rPr>
          <w:rFonts w:ascii="Times New Roman" w:hAnsi="Times New Roman" w:cs="Times New Roman"/>
          <w:sz w:val="24"/>
          <w:szCs w:val="24"/>
        </w:rPr>
      </w:pPr>
    </w:p>
    <w:p w14:paraId="319F3891" w14:textId="77777777" w:rsidR="00E47AC5" w:rsidRPr="002A5B60" w:rsidRDefault="00000000" w:rsidP="00E47AC5">
      <w:pPr>
        <w:jc w:val="both"/>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Φ</m:t>
              </m:r>
            </m:e>
            <m:sub>
              <m:r>
                <w:rPr>
                  <w:rFonts w:ascii="Cambria Math" w:hAnsi="Cambria Math" w:cs="Times New Roman"/>
                  <w:sz w:val="24"/>
                  <w:szCs w:val="24"/>
                </w:rPr>
                <m:t>p</m:t>
              </m:r>
            </m:sub>
          </m:sSub>
          <m:r>
            <w:rPr>
              <w:rFonts w:ascii="Cambria Math" w:hAnsi="Cambria Math" w:cs="Times New Roman"/>
              <w:sz w:val="24"/>
              <w:szCs w:val="24"/>
            </w:rPr>
            <m:t>(</m:t>
          </m:r>
          <m: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Φ</m:t>
              </m:r>
            </m:e>
            <m:sub>
              <m:r>
                <w:rPr>
                  <w:rFonts w:ascii="Cambria Math" w:hAnsi="Cambria Math" w:cs="Times New Roman"/>
                  <w:sz w:val="24"/>
                  <w:szCs w:val="24"/>
                </w:rPr>
                <m:t>P</m:t>
              </m:r>
            </m:sub>
          </m:sSub>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B</m:t>
              </m:r>
            </m:e>
            <m:sup>
              <m:r>
                <w:rPr>
                  <w:rFonts w:ascii="Cambria Math" w:hAnsi="Cambria Math" w:cs="Times New Roman"/>
                  <w:sz w:val="24"/>
                  <w:szCs w:val="24"/>
                </w:rPr>
                <m:t>s</m:t>
              </m:r>
            </m:sup>
          </m:sSup>
          <m:r>
            <w:rPr>
              <w:rFonts w:ascii="Cambria Math" w:hAnsi="Cambria Math" w:cs="Times New Roman"/>
              <w:sz w:val="24"/>
              <w:szCs w:val="24"/>
            </w:rPr>
            <m:t>)(1-</m:t>
          </m:r>
          <m:r>
            <w:rPr>
              <w:rFonts w:ascii="Cambria Math" w:hAnsi="Cambria Math" w:cs="Times New Roman"/>
              <w:sz w:val="24"/>
              <w:szCs w:val="24"/>
            </w:rPr>
            <m:t>B</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d</m:t>
              </m:r>
            </m:sup>
          </m:sSup>
          <m: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B</m:t>
              </m:r>
            </m:e>
            <m:sup>
              <m:r>
                <w:rPr>
                  <w:rFonts w:ascii="Cambria Math" w:hAnsi="Cambria Math" w:cs="Times New Roman"/>
                  <w:sz w:val="24"/>
                  <w:szCs w:val="24"/>
                </w:rPr>
                <m:t>s</m:t>
              </m:r>
            </m:sup>
          </m:sSup>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D</m:t>
              </m:r>
            </m:sup>
          </m:sSup>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q</m:t>
              </m:r>
            </m:sub>
          </m:sSub>
          <m:r>
            <w:rPr>
              <w:rFonts w:ascii="Cambria Math" w:hAnsi="Cambria Math" w:cs="Times New Roman"/>
              <w:sz w:val="24"/>
              <w:szCs w:val="24"/>
            </w:rPr>
            <m:t>(</m:t>
          </m:r>
          <m: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Q</m:t>
              </m:r>
            </m:sub>
          </m:sSub>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B</m:t>
              </m:r>
            </m:e>
            <m:sup>
              <m:r>
                <w:rPr>
                  <w:rFonts w:ascii="Cambria Math" w:hAnsi="Cambria Math" w:cs="Times New Roman"/>
                  <w:sz w:val="24"/>
                  <w:szCs w:val="24"/>
                </w:rPr>
                <m:t>s</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t</m:t>
              </m:r>
            </m:sub>
          </m:sSub>
          <m:r>
            <m:rPr>
              <m:sty m:val="p"/>
            </m:rPr>
            <w:rPr>
              <w:rFonts w:ascii="Cambria Math" w:hAnsi="Cambria Math" w:cs="Times New Roman"/>
              <w:sz w:val="24"/>
              <w:szCs w:val="24"/>
            </w:rPr>
            <w:br/>
          </m:r>
        </m:oMath>
      </m:oMathPara>
    </w:p>
    <w:p w14:paraId="4449E65F" w14:textId="77777777" w:rsidR="00E47AC5" w:rsidRPr="002A5B60" w:rsidRDefault="00E47AC5" w:rsidP="00E47AC5">
      <w:pPr>
        <w:jc w:val="both"/>
        <w:rPr>
          <w:rFonts w:ascii="Times New Roman" w:hAnsi="Times New Roman" w:cs="Times New Roman"/>
          <w:sz w:val="24"/>
          <w:szCs w:val="24"/>
        </w:rPr>
      </w:pPr>
      <w:r w:rsidRPr="002A5B60">
        <w:rPr>
          <w:rFonts w:ascii="Times New Roman" w:hAnsi="Times New Roman" w:cs="Times New Roman"/>
          <w:sz w:val="24"/>
          <w:szCs w:val="24"/>
        </w:rPr>
        <w:t xml:space="preserve">Where </w:t>
      </w:r>
      <m:oMath>
        <m:r>
          <w:rPr>
            <w:rFonts w:ascii="Cambria Math" w:hAnsi="Cambria Math" w:cs="Times New Roman"/>
            <w:sz w:val="24"/>
            <w:szCs w:val="24"/>
          </w:rPr>
          <m:t>B</m:t>
        </m:r>
      </m:oMath>
      <w:r w:rsidRPr="002A5B60">
        <w:rPr>
          <w:rFonts w:ascii="Times New Roman" w:hAnsi="Times New Roman" w:cs="Times New Roman"/>
          <w:sz w:val="24"/>
          <w:szCs w:val="24"/>
        </w:rPr>
        <w:t xml:space="preserve">is the backshift operator and </w:t>
      </w:r>
      <m:oMath>
        <m:r>
          <w:rPr>
            <w:rFonts w:ascii="Cambria Math" w:hAnsi="Cambria Math" w:cs="Times New Roman"/>
            <w:sz w:val="24"/>
            <w:szCs w:val="24"/>
          </w:rPr>
          <m:t>s=12</m:t>
        </m:r>
      </m:oMath>
      <w:r w:rsidRPr="002A5B60">
        <w:rPr>
          <w:rFonts w:ascii="Times New Roman" w:hAnsi="Times New Roman" w:cs="Times New Roman"/>
          <w:sz w:val="24"/>
          <w:szCs w:val="24"/>
        </w:rPr>
        <w:t>(monthly seasonality).</w:t>
      </w:r>
    </w:p>
    <w:p w14:paraId="6217A03A" w14:textId="77777777" w:rsidR="00E47AC5" w:rsidRDefault="00E47AC5" w:rsidP="00E47AC5"/>
    <w:p w14:paraId="3F6AC97B" w14:textId="77777777" w:rsidR="00E47AC5" w:rsidRDefault="00E47AC5" w:rsidP="00E47AC5"/>
    <w:p w14:paraId="7EC0498C" w14:textId="77777777" w:rsidR="00E47AC5" w:rsidRDefault="00E47AC5" w:rsidP="00E47AC5"/>
    <w:p w14:paraId="31D28635" w14:textId="77777777" w:rsidR="00E47AC5" w:rsidRDefault="00E47AC5" w:rsidP="00E47AC5"/>
    <w:p w14:paraId="74736CF4" w14:textId="77777777" w:rsidR="00E47AC5" w:rsidRDefault="00E47AC5" w:rsidP="00E47AC5"/>
    <w:p w14:paraId="0B27B458" w14:textId="77777777" w:rsidR="00E47AC5" w:rsidRDefault="00E47AC5" w:rsidP="00E47AC5"/>
    <w:p w14:paraId="0D3E566F" w14:textId="77777777" w:rsidR="00E47AC5" w:rsidRDefault="00E47AC5" w:rsidP="00E47AC5"/>
    <w:p w14:paraId="2B869839" w14:textId="77777777" w:rsidR="00E47AC5" w:rsidRDefault="00E47AC5" w:rsidP="00E47AC5"/>
    <w:p w14:paraId="658A8983" w14:textId="77777777" w:rsidR="00E47AC5" w:rsidRDefault="00E47AC5" w:rsidP="00E47AC5"/>
    <w:p w14:paraId="0ECA5962" w14:textId="77777777" w:rsidR="00E47AC5" w:rsidRDefault="00E47AC5" w:rsidP="00E47AC5"/>
    <w:p w14:paraId="03D3C292" w14:textId="77777777" w:rsidR="00E47AC5" w:rsidRDefault="00E47AC5" w:rsidP="00E47AC5"/>
    <w:p w14:paraId="6DDC16D4" w14:textId="77777777" w:rsidR="00E47AC5" w:rsidRDefault="00E47AC5" w:rsidP="00E47AC5"/>
    <w:p w14:paraId="2F64C145" w14:textId="77777777" w:rsidR="00E47AC5" w:rsidRDefault="00E47AC5" w:rsidP="00E47AC5"/>
    <w:p w14:paraId="47575074" w14:textId="77777777" w:rsidR="00E47AC5" w:rsidRDefault="00E47AC5" w:rsidP="00E47AC5"/>
    <w:p w14:paraId="7BB64A8D" w14:textId="77777777" w:rsidR="00E47AC5" w:rsidRDefault="00E47AC5" w:rsidP="00E47AC5"/>
    <w:p w14:paraId="1B571051" w14:textId="77777777" w:rsidR="00E47AC5" w:rsidRDefault="00E47AC5" w:rsidP="00E47AC5"/>
    <w:p w14:paraId="7619A819" w14:textId="77777777" w:rsidR="00E47AC5" w:rsidRDefault="00E47AC5" w:rsidP="00E47AC5"/>
    <w:p w14:paraId="5152BB85" w14:textId="77777777" w:rsidR="00E47AC5" w:rsidRDefault="00E47AC5" w:rsidP="00E47AC5"/>
    <w:p w14:paraId="6DF0C1A5" w14:textId="77777777" w:rsidR="00E47AC5" w:rsidRDefault="00E47AC5" w:rsidP="00E47AC5"/>
    <w:p w14:paraId="4841B919" w14:textId="77777777" w:rsidR="00E47AC5" w:rsidRDefault="00E47AC5" w:rsidP="00E47AC5"/>
    <w:p w14:paraId="1C66CC20" w14:textId="77777777" w:rsidR="00E47AC5" w:rsidRDefault="00E47AC5" w:rsidP="00E47AC5"/>
    <w:p w14:paraId="2EB1AB83" w14:textId="77777777" w:rsidR="00E47AC5" w:rsidRDefault="00E47AC5" w:rsidP="00E47AC5"/>
    <w:p w14:paraId="710D89CB" w14:textId="77777777" w:rsidR="00E47AC5" w:rsidRDefault="00E47AC5" w:rsidP="00E47AC5"/>
    <w:p w14:paraId="2F6C1C58" w14:textId="77777777" w:rsidR="00E47AC5" w:rsidRDefault="00E47AC5" w:rsidP="00E47AC5"/>
    <w:p w14:paraId="61882F83" w14:textId="77777777" w:rsidR="00E47AC5" w:rsidRDefault="00E47AC5" w:rsidP="00E47AC5"/>
    <w:p w14:paraId="4093A2BC" w14:textId="77777777" w:rsidR="00E47AC5" w:rsidRPr="009403F3" w:rsidRDefault="00E47AC5" w:rsidP="00E47AC5">
      <w:pPr>
        <w:pStyle w:val="Heading2"/>
        <w:rPr>
          <w:b/>
          <w:bCs/>
        </w:rPr>
      </w:pPr>
      <w:bookmarkStart w:id="888" w:name="_Toc211567115"/>
      <w:bookmarkStart w:id="889" w:name="_Toc211587422"/>
      <w:bookmarkStart w:id="890" w:name="_Toc211595438"/>
      <w:r w:rsidRPr="009403F3">
        <w:rPr>
          <w:rStyle w:val="Strong"/>
          <w:b w:val="0"/>
          <w:bCs w:val="0"/>
        </w:rPr>
        <w:t>Model Configuration</w:t>
      </w:r>
      <w:bookmarkEnd w:id="888"/>
      <w:bookmarkEnd w:id="889"/>
      <w:bookmarkEnd w:id="890"/>
    </w:p>
    <w:p w14:paraId="7AD6E095" w14:textId="77777777" w:rsidR="00E47AC5" w:rsidRDefault="00E47AC5" w:rsidP="00E47AC5">
      <w:pPr>
        <w:pStyle w:val="NormalWeb"/>
      </w:pPr>
      <w:r w:rsidRPr="00BA0A3D">
        <w:rPr>
          <w:noProof/>
        </w:rPr>
        <w:drawing>
          <wp:inline distT="0" distB="0" distL="0" distR="0" wp14:anchorId="0551688B" wp14:editId="1F2440FD">
            <wp:extent cx="5731510" cy="4187190"/>
            <wp:effectExtent l="0" t="0" r="2540" b="3810"/>
            <wp:docPr id="1683700901" name="Picture 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00901" name="Picture 6" descr="A computer screen shot of a program code&#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4187190"/>
                    </a:xfrm>
                    <a:prstGeom prst="rect">
                      <a:avLst/>
                    </a:prstGeom>
                    <a:noFill/>
                    <a:ln>
                      <a:noFill/>
                    </a:ln>
                  </pic:spPr>
                </pic:pic>
              </a:graphicData>
            </a:graphic>
          </wp:inline>
        </w:drawing>
      </w:r>
    </w:p>
    <w:p w14:paraId="2072AF9D" w14:textId="77777777" w:rsidR="00E47AC5" w:rsidRDefault="00E47AC5" w:rsidP="00E47AC5">
      <w:pPr>
        <w:pStyle w:val="NormalWeb"/>
      </w:pPr>
      <w:r>
        <w:t>The SARIMAX model was configured using the following parameters to ensure accuracy and stability:</w:t>
      </w:r>
    </w:p>
    <w:p w14:paraId="6AC7DAB2" w14:textId="77777777" w:rsidR="00E47AC5" w:rsidRDefault="00E47AC5" w:rsidP="00414796">
      <w:pPr>
        <w:pStyle w:val="NormalWeb"/>
        <w:numPr>
          <w:ilvl w:val="0"/>
          <w:numId w:val="91"/>
        </w:numPr>
        <w:spacing w:before="100" w:beforeAutospacing="1" w:after="100" w:afterAutospacing="1" w:line="240" w:lineRule="auto"/>
      </w:pPr>
      <w:r>
        <w:rPr>
          <w:rStyle w:val="Strong"/>
          <w:rFonts w:eastAsiaTheme="majorEastAsia"/>
        </w:rPr>
        <w:t>Order:</w:t>
      </w:r>
      <w:r>
        <w:t xml:space="preserve"> (1, 1, 1)</w:t>
      </w:r>
    </w:p>
    <w:p w14:paraId="101DD581" w14:textId="77777777" w:rsidR="00E47AC5" w:rsidRDefault="00E47AC5" w:rsidP="00414796">
      <w:pPr>
        <w:pStyle w:val="NormalWeb"/>
        <w:numPr>
          <w:ilvl w:val="0"/>
          <w:numId w:val="91"/>
        </w:numPr>
        <w:spacing w:before="100" w:beforeAutospacing="1" w:after="100" w:afterAutospacing="1" w:line="240" w:lineRule="auto"/>
      </w:pPr>
      <w:r>
        <w:rPr>
          <w:rStyle w:val="Strong"/>
          <w:rFonts w:eastAsiaTheme="majorEastAsia"/>
        </w:rPr>
        <w:t>Seasonal Order:</w:t>
      </w:r>
      <w:r>
        <w:t xml:space="preserve"> (1, 1, 1, 12)</w:t>
      </w:r>
    </w:p>
    <w:p w14:paraId="63946CA2" w14:textId="77777777" w:rsidR="00E47AC5" w:rsidRDefault="00E47AC5" w:rsidP="00414796">
      <w:pPr>
        <w:pStyle w:val="NormalWeb"/>
        <w:numPr>
          <w:ilvl w:val="0"/>
          <w:numId w:val="91"/>
        </w:numPr>
        <w:spacing w:before="100" w:beforeAutospacing="1" w:after="100" w:afterAutospacing="1" w:line="240" w:lineRule="auto"/>
      </w:pPr>
      <w:r>
        <w:rPr>
          <w:rStyle w:val="Strong"/>
          <w:rFonts w:eastAsiaTheme="majorEastAsia"/>
        </w:rPr>
        <w:t>Enforce Stationarity:</w:t>
      </w:r>
      <w:r>
        <w:t xml:space="preserve"> False</w:t>
      </w:r>
    </w:p>
    <w:p w14:paraId="50187A96" w14:textId="77777777" w:rsidR="00E47AC5" w:rsidRDefault="00E47AC5" w:rsidP="00414796">
      <w:pPr>
        <w:pStyle w:val="NormalWeb"/>
        <w:numPr>
          <w:ilvl w:val="0"/>
          <w:numId w:val="91"/>
        </w:numPr>
        <w:spacing w:before="100" w:beforeAutospacing="1" w:after="100" w:afterAutospacing="1" w:line="240" w:lineRule="auto"/>
      </w:pPr>
      <w:r>
        <w:rPr>
          <w:rStyle w:val="Strong"/>
          <w:rFonts w:eastAsiaTheme="majorEastAsia"/>
        </w:rPr>
        <w:t>Enforce Invertibility:</w:t>
      </w:r>
      <w:r>
        <w:t xml:space="preserve"> False</w:t>
      </w:r>
    </w:p>
    <w:p w14:paraId="5623B05F" w14:textId="77777777" w:rsidR="00E47AC5" w:rsidRDefault="00E47AC5" w:rsidP="00E47AC5">
      <w:pPr>
        <w:pStyle w:val="NormalWeb"/>
      </w:pPr>
      <w:r w:rsidRPr="00213DD8">
        <w:rPr>
          <w:noProof/>
        </w:rPr>
        <w:drawing>
          <wp:inline distT="0" distB="0" distL="0" distR="0" wp14:anchorId="4CDDEEFE" wp14:editId="7926723E">
            <wp:extent cx="5731510" cy="1684655"/>
            <wp:effectExtent l="0" t="0" r="2540" b="0"/>
            <wp:docPr id="16357819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81924" name="Picture 1" descr="A screen shot of a computer code&#10;&#10;AI-generated content may be incorrect."/>
                    <pic:cNvPicPr/>
                  </pic:nvPicPr>
                  <pic:blipFill>
                    <a:blip r:embed="rId134"/>
                    <a:stretch>
                      <a:fillRect/>
                    </a:stretch>
                  </pic:blipFill>
                  <pic:spPr>
                    <a:xfrm>
                      <a:off x="0" y="0"/>
                      <a:ext cx="5731510" cy="1684655"/>
                    </a:xfrm>
                    <a:prstGeom prst="rect">
                      <a:avLst/>
                    </a:prstGeom>
                  </pic:spPr>
                </pic:pic>
              </a:graphicData>
            </a:graphic>
          </wp:inline>
        </w:drawing>
      </w:r>
    </w:p>
    <w:p w14:paraId="32320B39" w14:textId="77777777" w:rsidR="00E47AC5" w:rsidRDefault="00E47AC5" w:rsidP="00E47AC5">
      <w:pPr>
        <w:pStyle w:val="NormalWeb"/>
      </w:pPr>
      <w:r>
        <w:t xml:space="preserve">Parameter estimation was performed using </w:t>
      </w:r>
      <w:r w:rsidRPr="00731D24">
        <w:rPr>
          <w:rStyle w:val="Strong"/>
          <w:rFonts w:eastAsiaTheme="majorEastAsia"/>
        </w:rPr>
        <w:t>Maximum Likelihood Estimation (MLE)</w:t>
      </w:r>
      <w:r>
        <w:t xml:space="preserve"> to optimize the likelihood of observed data given model parameters.</w:t>
      </w:r>
      <w:r>
        <w:br/>
        <w:t>These configurations provided balance between model simplicity and predictive performance.</w:t>
      </w:r>
    </w:p>
    <w:p w14:paraId="44E553F6" w14:textId="77777777" w:rsidR="00E47AC5" w:rsidRDefault="00E47AC5" w:rsidP="00E47AC5">
      <w:pPr>
        <w:pStyle w:val="NormalWeb"/>
      </w:pPr>
      <w:r>
        <w:rPr>
          <w:rStyle w:val="Strong"/>
          <w:rFonts w:eastAsiaTheme="majorEastAsia"/>
        </w:rPr>
        <w:t>Technologies and Libraries:</w:t>
      </w:r>
      <w:r>
        <w:br/>
        <w:t xml:space="preserve">The model was implemented in </w:t>
      </w:r>
      <w:r>
        <w:rPr>
          <w:rStyle w:val="Strong"/>
          <w:rFonts w:eastAsiaTheme="majorEastAsia"/>
        </w:rPr>
        <w:t>Python (v3.10)</w:t>
      </w:r>
      <w:r>
        <w:t xml:space="preserve"> using:</w:t>
      </w:r>
    </w:p>
    <w:p w14:paraId="2CD2DE6F" w14:textId="77777777" w:rsidR="00E47AC5" w:rsidRDefault="00E47AC5" w:rsidP="00414796">
      <w:pPr>
        <w:pStyle w:val="NormalWeb"/>
        <w:numPr>
          <w:ilvl w:val="0"/>
          <w:numId w:val="92"/>
        </w:numPr>
        <w:spacing w:before="100" w:beforeAutospacing="1" w:after="100" w:afterAutospacing="1" w:line="240" w:lineRule="auto"/>
      </w:pPr>
      <w:proofErr w:type="spellStart"/>
      <w:r>
        <w:rPr>
          <w:rStyle w:val="Strong"/>
          <w:rFonts w:eastAsiaTheme="majorEastAsia"/>
        </w:rPr>
        <w:t>Statsmodels</w:t>
      </w:r>
      <w:proofErr w:type="spellEnd"/>
      <w:r>
        <w:rPr>
          <w:rStyle w:val="Strong"/>
          <w:rFonts w:eastAsiaTheme="majorEastAsia"/>
        </w:rPr>
        <w:t>:</w:t>
      </w:r>
      <w:r>
        <w:t xml:space="preserve"> SARIMAX implementation and statistical testing.</w:t>
      </w:r>
    </w:p>
    <w:p w14:paraId="30AC088A" w14:textId="77777777" w:rsidR="00E47AC5" w:rsidRDefault="00E47AC5" w:rsidP="00414796">
      <w:pPr>
        <w:pStyle w:val="NormalWeb"/>
        <w:numPr>
          <w:ilvl w:val="0"/>
          <w:numId w:val="92"/>
        </w:numPr>
        <w:spacing w:before="100" w:beforeAutospacing="1" w:after="100" w:afterAutospacing="1" w:line="240" w:lineRule="auto"/>
      </w:pPr>
      <w:r>
        <w:rPr>
          <w:rStyle w:val="Strong"/>
          <w:rFonts w:eastAsiaTheme="majorEastAsia"/>
        </w:rPr>
        <w:t>Pandas:</w:t>
      </w:r>
      <w:r>
        <w:t xml:space="preserve"> Data manipulation and time-series transformation.</w:t>
      </w:r>
    </w:p>
    <w:p w14:paraId="52D06329" w14:textId="77777777" w:rsidR="00E47AC5" w:rsidRDefault="00E47AC5" w:rsidP="00414796">
      <w:pPr>
        <w:pStyle w:val="NormalWeb"/>
        <w:numPr>
          <w:ilvl w:val="0"/>
          <w:numId w:val="92"/>
        </w:numPr>
        <w:spacing w:before="100" w:beforeAutospacing="1" w:after="100" w:afterAutospacing="1" w:line="240" w:lineRule="auto"/>
      </w:pPr>
      <w:r>
        <w:rPr>
          <w:rStyle w:val="Strong"/>
          <w:rFonts w:eastAsiaTheme="majorEastAsia"/>
        </w:rPr>
        <w:t>Matplotlib:</w:t>
      </w:r>
      <w:r>
        <w:t xml:space="preserve"> Visualization of historical and forecasted trends.</w:t>
      </w:r>
    </w:p>
    <w:p w14:paraId="1F78EB3F" w14:textId="77777777" w:rsidR="00E47AC5" w:rsidRDefault="00E47AC5" w:rsidP="00E47AC5"/>
    <w:p w14:paraId="7CE59112" w14:textId="77777777" w:rsidR="00E47AC5" w:rsidRPr="009403F3" w:rsidRDefault="00E47AC5" w:rsidP="00E47AC5">
      <w:pPr>
        <w:pStyle w:val="Heading2"/>
        <w:rPr>
          <w:b/>
          <w:bCs/>
        </w:rPr>
      </w:pPr>
      <w:bookmarkStart w:id="891" w:name="_Toc211567116"/>
      <w:bookmarkStart w:id="892" w:name="_Toc211587423"/>
      <w:bookmarkStart w:id="893" w:name="_Toc211595439"/>
      <w:r w:rsidRPr="009403F3">
        <w:rPr>
          <w:rStyle w:val="Strong"/>
          <w:b w:val="0"/>
          <w:bCs w:val="0"/>
        </w:rPr>
        <w:t>Data Processing Pipeline</w:t>
      </w:r>
      <w:bookmarkEnd w:id="891"/>
      <w:bookmarkEnd w:id="892"/>
      <w:bookmarkEnd w:id="893"/>
    </w:p>
    <w:p w14:paraId="0DFB60CB" w14:textId="77777777" w:rsidR="00E47AC5" w:rsidRDefault="00E47AC5" w:rsidP="00E47AC5">
      <w:pPr>
        <w:pStyle w:val="NormalWeb"/>
      </w:pPr>
      <w:bookmarkStart w:id="894" w:name="_Toc211567117"/>
      <w:bookmarkStart w:id="895" w:name="_Toc211587424"/>
      <w:bookmarkStart w:id="896" w:name="_Toc211595440"/>
      <w:r w:rsidRPr="009D240E">
        <w:rPr>
          <w:rStyle w:val="Heading3Char"/>
        </w:rPr>
        <w:t>Import and Preparation</w:t>
      </w:r>
      <w:bookmarkEnd w:id="894"/>
      <w:bookmarkEnd w:id="895"/>
      <w:bookmarkEnd w:id="896"/>
      <w:r>
        <w:br/>
      </w:r>
      <w:r w:rsidRPr="00D8209C">
        <w:t>The dataset, which contains monthly visitor arrival totals, was imported and processed with a focus on ensuring completeness and accuracy. All dates were standardized to the end of each month to facilitate consistent indexing, and any missing data were addressed using forward and backward filling techniques. The period from April 2020 to February 2022 was excluded, as only models utilizing data indicative of system stability were considered for comparison.</w:t>
      </w:r>
    </w:p>
    <w:p w14:paraId="7FBD0BF5" w14:textId="77777777" w:rsidR="00E47AC5" w:rsidRPr="009D240E" w:rsidRDefault="00E47AC5" w:rsidP="00E47AC5">
      <w:r w:rsidRPr="009D240E">
        <w:rPr>
          <w:noProof/>
        </w:rPr>
        <w:drawing>
          <wp:inline distT="0" distB="0" distL="0" distR="0" wp14:anchorId="52F9AAE9" wp14:editId="4F1E862F">
            <wp:extent cx="5731510" cy="3754120"/>
            <wp:effectExtent l="0" t="0" r="2540" b="0"/>
            <wp:docPr id="982720563"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20563" name="Picture 4" descr="A screen shot of a computer code&#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754120"/>
                    </a:xfrm>
                    <a:prstGeom prst="rect">
                      <a:avLst/>
                    </a:prstGeom>
                    <a:noFill/>
                    <a:ln>
                      <a:noFill/>
                    </a:ln>
                  </pic:spPr>
                </pic:pic>
              </a:graphicData>
            </a:graphic>
          </wp:inline>
        </w:drawing>
      </w:r>
    </w:p>
    <w:p w14:paraId="1280A966" w14:textId="77777777" w:rsidR="00E47AC5" w:rsidRDefault="00E47AC5" w:rsidP="00E47AC5"/>
    <w:p w14:paraId="6CEF570A" w14:textId="77777777" w:rsidR="00E47AC5" w:rsidRDefault="00E47AC5" w:rsidP="00E47AC5">
      <w:pPr>
        <w:pStyle w:val="NormalWeb"/>
      </w:pPr>
      <w:bookmarkStart w:id="897" w:name="_Toc211567118"/>
      <w:bookmarkStart w:id="898" w:name="_Toc211587425"/>
      <w:bookmarkStart w:id="899" w:name="_Toc211595441"/>
      <w:r w:rsidRPr="009D240E">
        <w:rPr>
          <w:rStyle w:val="Heading3Char"/>
        </w:rPr>
        <w:t>Transformation</w:t>
      </w:r>
      <w:bookmarkEnd w:id="897"/>
      <w:bookmarkEnd w:id="898"/>
      <w:bookmarkEnd w:id="899"/>
      <w:r>
        <w:br/>
      </w:r>
      <w:r w:rsidRPr="00D8209C">
        <w:t>To enhance model performance, the visitor arrival series underwent a logarithmic transformation (using np.log1p-log) to mitigate variability during periods of high values. Subsequently, z-score normalization was applied to standardize the values, promoting improved convergence in the model</w:t>
      </w:r>
      <w:r>
        <w:t>.</w:t>
      </w:r>
    </w:p>
    <w:p w14:paraId="34EB022F" w14:textId="77777777" w:rsidR="00E47AC5" w:rsidRDefault="00E47AC5" w:rsidP="00E47AC5">
      <w:pPr>
        <w:pStyle w:val="NormalWeb"/>
      </w:pPr>
      <w:r w:rsidRPr="00D8209C">
        <w:t>For the final predictions, inverse transformations were executed to revert the data to its original scale, allowing for meaningful interpretation.</w:t>
      </w:r>
    </w:p>
    <w:p w14:paraId="36BFA01D" w14:textId="77777777" w:rsidR="00E47AC5" w:rsidRPr="009403F3" w:rsidRDefault="00E47AC5" w:rsidP="00E47AC5">
      <w:pPr>
        <w:pStyle w:val="Heading2"/>
        <w:rPr>
          <w:b/>
          <w:bCs/>
        </w:rPr>
      </w:pPr>
      <w:bookmarkStart w:id="900" w:name="_Toc211567119"/>
      <w:bookmarkStart w:id="901" w:name="_Toc211587426"/>
      <w:bookmarkStart w:id="902" w:name="_Toc211595442"/>
      <w:r w:rsidRPr="009403F3">
        <w:rPr>
          <w:rStyle w:val="Strong"/>
          <w:b w:val="0"/>
          <w:bCs w:val="0"/>
        </w:rPr>
        <w:t>Forecasting and Evaluation</w:t>
      </w:r>
      <w:bookmarkEnd w:id="900"/>
      <w:bookmarkEnd w:id="901"/>
      <w:bookmarkEnd w:id="902"/>
    </w:p>
    <w:p w14:paraId="706E469C" w14:textId="77777777" w:rsidR="00E47AC5" w:rsidRDefault="00E47AC5" w:rsidP="00E47AC5">
      <w:pPr>
        <w:pStyle w:val="NormalWeb"/>
      </w:pPr>
      <w:bookmarkStart w:id="903" w:name="_Toc211567120"/>
      <w:bookmarkStart w:id="904" w:name="_Toc211587427"/>
      <w:bookmarkStart w:id="905" w:name="_Toc211595443"/>
      <w:r w:rsidRPr="00C21354">
        <w:rPr>
          <w:rStyle w:val="Heading3Char"/>
        </w:rPr>
        <w:t>Forecast Horizon</w:t>
      </w:r>
      <w:bookmarkEnd w:id="903"/>
      <w:bookmarkEnd w:id="904"/>
      <w:bookmarkEnd w:id="905"/>
      <w:r>
        <w:br/>
        <w:t xml:space="preserve">The SARIMAX model produced a </w:t>
      </w:r>
      <w:r>
        <w:rPr>
          <w:rStyle w:val="Strong"/>
          <w:rFonts w:eastAsiaTheme="majorEastAsia"/>
        </w:rPr>
        <w:t>three-month recursive forecast</w:t>
      </w:r>
      <w:r>
        <w:t>, meaning each predicted value was reused iteratively as an input for subsequent time steps.</w:t>
      </w:r>
      <w:r>
        <w:br/>
        <w:t>This approach maintains realistic temporal continuity in projections and prevents error accumulation.</w:t>
      </w:r>
    </w:p>
    <w:p w14:paraId="5197B2DA" w14:textId="77777777" w:rsidR="00E47AC5" w:rsidRDefault="00E47AC5" w:rsidP="00E47AC5">
      <w:pPr>
        <w:pStyle w:val="NormalWeb"/>
      </w:pPr>
      <w:bookmarkStart w:id="906" w:name="_Toc211567121"/>
      <w:bookmarkStart w:id="907" w:name="_Toc211587428"/>
      <w:bookmarkStart w:id="908" w:name="_Toc211595444"/>
      <w:r w:rsidRPr="00C21354">
        <w:rPr>
          <w:rStyle w:val="Heading3Char"/>
        </w:rPr>
        <w:t>Prediction Outputs</w:t>
      </w:r>
      <w:bookmarkEnd w:id="906"/>
      <w:bookmarkEnd w:id="907"/>
      <w:bookmarkEnd w:id="908"/>
      <w:r>
        <w:br/>
        <w:t xml:space="preserve">Forecast results include both </w:t>
      </w:r>
      <w:r>
        <w:rPr>
          <w:rStyle w:val="Strong"/>
          <w:rFonts w:eastAsiaTheme="majorEastAsia"/>
        </w:rPr>
        <w:t>point estimates</w:t>
      </w:r>
      <w:r>
        <w:t xml:space="preserve"> and </w:t>
      </w:r>
      <w:r>
        <w:rPr>
          <w:rStyle w:val="Strong"/>
          <w:rFonts w:eastAsiaTheme="majorEastAsia"/>
        </w:rPr>
        <w:t>95% confidence intervals</w:t>
      </w:r>
      <w:r>
        <w:t>, offering transparency about prediction uncertainty.</w:t>
      </w:r>
    </w:p>
    <w:p w14:paraId="43B5297D" w14:textId="77777777" w:rsidR="00E47AC5" w:rsidRDefault="00E47AC5" w:rsidP="00E47AC5">
      <w:pPr>
        <w:pStyle w:val="NormalWeb"/>
        <w:rPr>
          <w:rStyle w:val="Strong"/>
          <w:rFonts w:eastAsiaTheme="majorEastAsia"/>
        </w:rPr>
      </w:pPr>
    </w:p>
    <w:p w14:paraId="18058784" w14:textId="77777777" w:rsidR="00E47AC5" w:rsidRDefault="00E47AC5" w:rsidP="00E47AC5">
      <w:pPr>
        <w:pStyle w:val="NormalWeb"/>
        <w:rPr>
          <w:rStyle w:val="Strong"/>
          <w:rFonts w:eastAsiaTheme="majorEastAsia"/>
        </w:rPr>
      </w:pPr>
    </w:p>
    <w:p w14:paraId="272C8408" w14:textId="77777777" w:rsidR="00E47AC5" w:rsidRDefault="00E47AC5" w:rsidP="00E47AC5">
      <w:pPr>
        <w:pStyle w:val="NormalWeb"/>
      </w:pPr>
      <w:r>
        <w:rPr>
          <w:rStyle w:val="Strong"/>
          <w:rFonts w:eastAsiaTheme="majorEastAsia"/>
        </w:rPr>
        <w:t>Performance Metrics</w:t>
      </w:r>
      <w:r>
        <w:br/>
        <w:t>Model accuracy was assessed using four standard measures:</w:t>
      </w:r>
    </w:p>
    <w:p w14:paraId="71D1FFC5" w14:textId="77777777" w:rsidR="00E47AC5" w:rsidRDefault="00E47AC5" w:rsidP="00414796">
      <w:pPr>
        <w:pStyle w:val="NormalWeb"/>
        <w:numPr>
          <w:ilvl w:val="0"/>
          <w:numId w:val="93"/>
        </w:numPr>
        <w:spacing w:before="100" w:beforeAutospacing="1" w:after="100" w:afterAutospacing="1" w:line="240" w:lineRule="auto"/>
      </w:pPr>
      <w:r>
        <w:rPr>
          <w:rStyle w:val="Strong"/>
          <w:rFonts w:eastAsiaTheme="majorEastAsia"/>
        </w:rPr>
        <w:t>RMSE (Root Mean Squared Error):</w:t>
      </w:r>
      <w:r>
        <w:t xml:space="preserve"> 58,793.54</w:t>
      </w:r>
    </w:p>
    <w:p w14:paraId="204E12BE" w14:textId="77777777" w:rsidR="00E47AC5" w:rsidRDefault="00E47AC5" w:rsidP="00414796">
      <w:pPr>
        <w:pStyle w:val="NormalWeb"/>
        <w:numPr>
          <w:ilvl w:val="0"/>
          <w:numId w:val="93"/>
        </w:numPr>
        <w:spacing w:before="100" w:beforeAutospacing="1" w:after="100" w:afterAutospacing="1" w:line="240" w:lineRule="auto"/>
      </w:pPr>
      <w:r>
        <w:rPr>
          <w:rStyle w:val="Strong"/>
          <w:rFonts w:eastAsiaTheme="majorEastAsia"/>
        </w:rPr>
        <w:t>MAE (Mean Absolute Error):</w:t>
      </w:r>
      <w:r>
        <w:t xml:space="preserve"> 47,717.72</w:t>
      </w:r>
    </w:p>
    <w:p w14:paraId="6E31C555" w14:textId="77777777" w:rsidR="00E47AC5" w:rsidRDefault="00E47AC5" w:rsidP="00414796">
      <w:pPr>
        <w:pStyle w:val="NormalWeb"/>
        <w:numPr>
          <w:ilvl w:val="0"/>
          <w:numId w:val="93"/>
        </w:numPr>
        <w:spacing w:before="100" w:beforeAutospacing="1" w:after="100" w:afterAutospacing="1" w:line="240" w:lineRule="auto"/>
      </w:pPr>
      <w:r>
        <w:rPr>
          <w:rStyle w:val="Strong"/>
          <w:rFonts w:eastAsiaTheme="majorEastAsia"/>
        </w:rPr>
        <w:t>MAPE (Mean Absolute Percentage Error):</w:t>
      </w:r>
      <w:r>
        <w:t xml:space="preserve"> 15.98%</w:t>
      </w:r>
    </w:p>
    <w:p w14:paraId="066C4492" w14:textId="77777777" w:rsidR="00E47AC5" w:rsidRDefault="00E47AC5" w:rsidP="00414796">
      <w:pPr>
        <w:pStyle w:val="NormalWeb"/>
        <w:numPr>
          <w:ilvl w:val="0"/>
          <w:numId w:val="93"/>
        </w:numPr>
        <w:spacing w:before="100" w:beforeAutospacing="1" w:after="100" w:afterAutospacing="1" w:line="240" w:lineRule="auto"/>
      </w:pPr>
      <w:proofErr w:type="spellStart"/>
      <w:r>
        <w:rPr>
          <w:rStyle w:val="Strong"/>
          <w:rFonts w:eastAsiaTheme="majorEastAsia"/>
        </w:rPr>
        <w:t>sMAPE</w:t>
      </w:r>
      <w:proofErr w:type="spellEnd"/>
      <w:r>
        <w:rPr>
          <w:rStyle w:val="Strong"/>
          <w:rFonts w:eastAsiaTheme="majorEastAsia"/>
        </w:rPr>
        <w:t xml:space="preserve"> (Symmetric Mean Absolute Percentage Error):</w:t>
      </w:r>
      <w:r>
        <w:t xml:space="preserve"> 16.84%</w:t>
      </w:r>
    </w:p>
    <w:p w14:paraId="028F3DBB" w14:textId="77777777" w:rsidR="00E47AC5" w:rsidRDefault="00E47AC5" w:rsidP="00E47AC5">
      <w:pPr>
        <w:pStyle w:val="NormalWeb"/>
      </w:pPr>
      <w:r>
        <w:rPr>
          <w:noProof/>
        </w:rPr>
        <w:drawing>
          <wp:inline distT="0" distB="0" distL="0" distR="0" wp14:anchorId="610E953C" wp14:editId="078008AD">
            <wp:extent cx="2353310" cy="2059305"/>
            <wp:effectExtent l="0" t="0" r="8890" b="0"/>
            <wp:docPr id="1308180292" name="Picture 7"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0292" name="Picture 7" descr="A screen shot of a black screen&#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53310" cy="2059305"/>
                    </a:xfrm>
                    <a:prstGeom prst="rect">
                      <a:avLst/>
                    </a:prstGeom>
                    <a:noFill/>
                    <a:ln>
                      <a:noFill/>
                    </a:ln>
                  </pic:spPr>
                </pic:pic>
              </a:graphicData>
            </a:graphic>
          </wp:inline>
        </w:drawing>
      </w:r>
    </w:p>
    <w:p w14:paraId="4C3FD43F" w14:textId="77777777" w:rsidR="00E47AC5" w:rsidRDefault="00E47AC5" w:rsidP="00E47AC5">
      <w:pPr>
        <w:pStyle w:val="NormalWeb"/>
      </w:pPr>
      <w:r>
        <w:t>These results reflect moderate accuracy, capturing most seasonal trends but showing some deviation in post-pandemic recovery forecasts.</w:t>
      </w:r>
    </w:p>
    <w:p w14:paraId="47BE6043" w14:textId="77777777" w:rsidR="00E47AC5" w:rsidRDefault="00E47AC5" w:rsidP="00E47AC5"/>
    <w:p w14:paraId="6D7FBFFB" w14:textId="77777777" w:rsidR="00E47AC5" w:rsidRDefault="00E47AC5" w:rsidP="00E47AC5"/>
    <w:p w14:paraId="58F4F1A0" w14:textId="77777777" w:rsidR="00E47AC5" w:rsidRDefault="00E47AC5" w:rsidP="00E47AC5"/>
    <w:p w14:paraId="47E66143" w14:textId="77777777" w:rsidR="00E47AC5" w:rsidRDefault="00E47AC5" w:rsidP="00E47AC5"/>
    <w:p w14:paraId="6C2E34E2" w14:textId="77777777" w:rsidR="00E47AC5" w:rsidRDefault="00E47AC5" w:rsidP="00E47AC5"/>
    <w:p w14:paraId="040D8131" w14:textId="77777777" w:rsidR="00E47AC5" w:rsidRDefault="00E47AC5" w:rsidP="00E47AC5">
      <w:bookmarkStart w:id="909" w:name="_Toc211567122"/>
    </w:p>
    <w:p w14:paraId="1521E5BB" w14:textId="77777777" w:rsidR="00E47AC5" w:rsidRPr="00CA47D3" w:rsidRDefault="00E47AC5" w:rsidP="00E47AC5"/>
    <w:p w14:paraId="507701DC" w14:textId="77777777" w:rsidR="00E47AC5" w:rsidRPr="009403F3" w:rsidRDefault="00E47AC5" w:rsidP="00E47AC5">
      <w:pPr>
        <w:pStyle w:val="Heading2"/>
        <w:rPr>
          <w:b/>
          <w:bCs/>
        </w:rPr>
      </w:pPr>
      <w:bookmarkStart w:id="910" w:name="_Toc211587429"/>
      <w:bookmarkStart w:id="911" w:name="_Toc211595445"/>
      <w:r w:rsidRPr="009403F3">
        <w:rPr>
          <w:rStyle w:val="Strong"/>
          <w:b w:val="0"/>
          <w:bCs w:val="0"/>
        </w:rPr>
        <w:t>Results and Analysis</w:t>
      </w:r>
      <w:bookmarkEnd w:id="909"/>
      <w:bookmarkEnd w:id="910"/>
      <w:bookmarkEnd w:id="911"/>
    </w:p>
    <w:p w14:paraId="008F4757" w14:textId="77777777" w:rsidR="00E47AC5" w:rsidRPr="009403F3" w:rsidRDefault="00E47AC5" w:rsidP="00E47AC5">
      <w:pPr>
        <w:pStyle w:val="Heading3"/>
        <w:rPr>
          <w:b/>
          <w:bCs/>
        </w:rPr>
      </w:pPr>
      <w:bookmarkStart w:id="912" w:name="_Toc211567123"/>
      <w:bookmarkStart w:id="913" w:name="_Toc211587430"/>
      <w:bookmarkStart w:id="914" w:name="_Toc211595446"/>
      <w:r w:rsidRPr="009403F3">
        <w:rPr>
          <w:rStyle w:val="Strong"/>
          <w:b w:val="0"/>
          <w:bCs w:val="0"/>
        </w:rPr>
        <w:t>Forecast Visualization</w:t>
      </w:r>
      <w:bookmarkEnd w:id="912"/>
      <w:bookmarkEnd w:id="913"/>
      <w:bookmarkEnd w:id="914"/>
    </w:p>
    <w:p w14:paraId="13B09619" w14:textId="77777777" w:rsidR="00E47AC5" w:rsidRDefault="00E47AC5" w:rsidP="00E47AC5">
      <w:pPr>
        <w:pStyle w:val="NormalWeb"/>
      </w:pPr>
      <w:r>
        <w:t>The visualization below compares historical visitor arrival trends with the SARIMAX-generated forecasts for 2025–2026.</w:t>
      </w:r>
      <w:r>
        <w:br/>
        <w:t>The model accurately replicates seasonal tourism patterns, showing peak arrivals between December and February and declines during winter months.</w:t>
      </w:r>
    </w:p>
    <w:p w14:paraId="787AE71D" w14:textId="77777777" w:rsidR="00E47AC5" w:rsidRPr="00CA3D7B" w:rsidRDefault="00E47AC5" w:rsidP="00E47AC5">
      <w:pPr>
        <w:pStyle w:val="NormalWeb"/>
      </w:pPr>
      <w:r w:rsidRPr="00CA3D7B">
        <w:rPr>
          <w:noProof/>
        </w:rPr>
        <w:drawing>
          <wp:inline distT="0" distB="0" distL="0" distR="0" wp14:anchorId="55D97B36" wp14:editId="1358A076">
            <wp:extent cx="5731510" cy="2381250"/>
            <wp:effectExtent l="0" t="0" r="2540" b="0"/>
            <wp:docPr id="1194257449" name="Picture 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7449" name="Picture 9" descr="A graph of a graph&#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381250"/>
                    </a:xfrm>
                    <a:prstGeom prst="rect">
                      <a:avLst/>
                    </a:prstGeom>
                    <a:noFill/>
                    <a:ln>
                      <a:noFill/>
                    </a:ln>
                  </pic:spPr>
                </pic:pic>
              </a:graphicData>
            </a:graphic>
          </wp:inline>
        </w:drawing>
      </w:r>
    </w:p>
    <w:p w14:paraId="1E014B6C" w14:textId="77777777" w:rsidR="00E47AC5" w:rsidRDefault="00E47AC5" w:rsidP="00E47AC5">
      <w:pPr>
        <w:pStyle w:val="NormalWeb"/>
      </w:pPr>
    </w:p>
    <w:p w14:paraId="32B71E1D" w14:textId="77777777" w:rsidR="00E47AC5" w:rsidRPr="00CA47D3" w:rsidRDefault="00E47AC5" w:rsidP="00E47AC5">
      <w:pPr>
        <w:pStyle w:val="Heading3"/>
      </w:pPr>
      <w:bookmarkStart w:id="915" w:name="_Toc211567124"/>
      <w:bookmarkStart w:id="916" w:name="_Toc211587431"/>
      <w:bookmarkStart w:id="917" w:name="_Toc211595447"/>
      <w:r w:rsidRPr="00CA47D3">
        <w:rPr>
          <w:rStyle w:val="Strong"/>
        </w:rPr>
        <w:t>Interpretation</w:t>
      </w:r>
      <w:bookmarkEnd w:id="915"/>
      <w:bookmarkEnd w:id="916"/>
      <w:bookmarkEnd w:id="917"/>
    </w:p>
    <w:p w14:paraId="360B1AFF" w14:textId="77777777" w:rsidR="00E47AC5" w:rsidRDefault="00E47AC5" w:rsidP="00E47AC5">
      <w:pPr>
        <w:pStyle w:val="NormalWeb"/>
      </w:pPr>
      <w:r>
        <w:t xml:space="preserve">The SARIMAX model effectively identified periodic travel </w:t>
      </w:r>
      <w:proofErr w:type="spellStart"/>
      <w:r>
        <w:t>behavior</w:t>
      </w:r>
      <w:proofErr w:type="spellEnd"/>
      <w:r>
        <w:t xml:space="preserve"> and reconstructed realistic short-term trends.</w:t>
      </w:r>
      <w:r>
        <w:br/>
        <w:t>While domestic arrival components remain stable, total visitor arrivals showed wider confidence intervals due to increased uncertainty in international travel resumption.</w:t>
      </w:r>
    </w:p>
    <w:p w14:paraId="63178805" w14:textId="77777777" w:rsidR="00E47AC5" w:rsidRPr="009403F3" w:rsidRDefault="00E47AC5" w:rsidP="00E47AC5">
      <w:pPr>
        <w:pStyle w:val="Heading3"/>
        <w:rPr>
          <w:b/>
          <w:bCs/>
        </w:rPr>
      </w:pPr>
      <w:bookmarkStart w:id="918" w:name="_Toc211567125"/>
      <w:bookmarkStart w:id="919" w:name="_Toc211587432"/>
      <w:bookmarkStart w:id="920" w:name="_Toc211595448"/>
      <w:r w:rsidRPr="009403F3">
        <w:rPr>
          <w:rStyle w:val="Strong"/>
          <w:b w:val="0"/>
          <w:bCs w:val="0"/>
        </w:rPr>
        <w:t>Performance Discussion</w:t>
      </w:r>
      <w:bookmarkEnd w:id="918"/>
      <w:bookmarkEnd w:id="919"/>
      <w:bookmarkEnd w:id="920"/>
    </w:p>
    <w:p w14:paraId="18CA0A6D" w14:textId="77777777" w:rsidR="00E47AC5" w:rsidRDefault="00E47AC5" w:rsidP="00E47AC5">
      <w:pPr>
        <w:pStyle w:val="NormalWeb"/>
      </w:pPr>
      <w:r>
        <w:t>The model demonstrates robust performance for short-term forecasting.</w:t>
      </w:r>
      <w:r>
        <w:br/>
        <w:t xml:space="preserve">Despite minor underprediction during sharp recovery periods, it excels at </w:t>
      </w:r>
      <w:proofErr w:type="spellStart"/>
      <w:r>
        <w:t>modeling</w:t>
      </w:r>
      <w:proofErr w:type="spellEnd"/>
      <w:r>
        <w:t xml:space="preserve"> repeating patterns and cyclical seasonality.</w:t>
      </w:r>
      <w:r>
        <w:br/>
        <w:t>The MAPE value below 17% indicates acceptable forecast precision for aggregate tourism demand analysis.</w:t>
      </w:r>
    </w:p>
    <w:p w14:paraId="19FEAC93" w14:textId="77777777" w:rsidR="00E47AC5" w:rsidRDefault="00E47AC5" w:rsidP="00E47AC5"/>
    <w:p w14:paraId="5A2F46FD" w14:textId="77777777" w:rsidR="00E47AC5" w:rsidRDefault="00E47AC5" w:rsidP="00E47AC5"/>
    <w:p w14:paraId="62C32B9A" w14:textId="77777777" w:rsidR="00E47AC5" w:rsidRDefault="00E47AC5" w:rsidP="00E47AC5"/>
    <w:p w14:paraId="4490C9A2" w14:textId="77777777" w:rsidR="00C0343D" w:rsidRDefault="00C0343D" w:rsidP="00E47AC5"/>
    <w:p w14:paraId="746CAF06" w14:textId="77777777" w:rsidR="00E47AC5" w:rsidRDefault="00E47AC5" w:rsidP="00E47AC5">
      <w:pPr>
        <w:pStyle w:val="Heading2"/>
        <w:rPr>
          <w:rStyle w:val="Strong"/>
          <w:b w:val="0"/>
          <w:bCs w:val="0"/>
        </w:rPr>
      </w:pPr>
      <w:bookmarkStart w:id="921" w:name="_Toc211567126"/>
    </w:p>
    <w:p w14:paraId="08837198" w14:textId="77777777" w:rsidR="00E47AC5" w:rsidRPr="00CA47D3" w:rsidRDefault="00E47AC5" w:rsidP="00E47AC5"/>
    <w:p w14:paraId="35A983CD" w14:textId="77777777" w:rsidR="00E47AC5" w:rsidRPr="009403F3" w:rsidRDefault="00E47AC5" w:rsidP="00E47AC5">
      <w:pPr>
        <w:pStyle w:val="Heading2"/>
      </w:pPr>
      <w:bookmarkStart w:id="922" w:name="_Toc211587433"/>
      <w:bookmarkStart w:id="923" w:name="_Toc211595449"/>
      <w:r w:rsidRPr="009403F3">
        <w:rPr>
          <w:rStyle w:val="Strong"/>
          <w:b w:val="0"/>
          <w:bCs w:val="0"/>
        </w:rPr>
        <w:t>Recommendations</w:t>
      </w:r>
      <w:bookmarkEnd w:id="921"/>
      <w:bookmarkEnd w:id="922"/>
      <w:bookmarkEnd w:id="923"/>
    </w:p>
    <w:p w14:paraId="43321010" w14:textId="77777777" w:rsidR="00E47AC5" w:rsidRPr="009403F3" w:rsidRDefault="00E47AC5" w:rsidP="00E47AC5">
      <w:pPr>
        <w:pStyle w:val="Heading3"/>
      </w:pPr>
      <w:bookmarkStart w:id="924" w:name="_Toc211567127"/>
      <w:bookmarkStart w:id="925" w:name="_Toc211587434"/>
      <w:bookmarkStart w:id="926" w:name="_Toc211595450"/>
      <w:r w:rsidRPr="009403F3">
        <w:rPr>
          <w:rStyle w:val="Strong"/>
          <w:b w:val="0"/>
          <w:bCs w:val="0"/>
        </w:rPr>
        <w:t>1</w:t>
      </w:r>
      <w:r w:rsidRPr="009403F3">
        <w:t>. Immediate Implementation</w:t>
      </w:r>
      <w:bookmarkEnd w:id="924"/>
      <w:bookmarkEnd w:id="925"/>
      <w:bookmarkEnd w:id="926"/>
    </w:p>
    <w:p w14:paraId="729EFF50" w14:textId="77777777" w:rsidR="00E47AC5" w:rsidRPr="009403F3" w:rsidRDefault="00E47AC5" w:rsidP="00E47AC5">
      <w:bookmarkStart w:id="927" w:name="_Toc211567128"/>
      <w:r w:rsidRPr="009403F3">
        <w:rPr>
          <w:rFonts w:eastAsia="Times New Roman" w:cs="Times New Roman"/>
          <w:sz w:val="24"/>
          <w:szCs w:val="24"/>
        </w:rPr>
        <w:t>T</w:t>
      </w:r>
      <w:r w:rsidRPr="009403F3">
        <w:t xml:space="preserve">he initial phase concentrates on automating the forecasting procedure to guarantee timely updates and improved monitoring. Monthly updates using the latest MBIE data will be automated for SARIMAX. A dashboard created with Power BI or </w:t>
      </w:r>
      <w:proofErr w:type="spellStart"/>
      <w:r w:rsidRPr="009403F3">
        <w:t>Plotly</w:t>
      </w:r>
      <w:proofErr w:type="spellEnd"/>
      <w:r w:rsidRPr="009403F3">
        <w:t xml:space="preserve"> will enable real-time visualization of forecasts, allowing users to instantly observe trends. Furthermore, alerts based on thresholds will be implemented to highlight significant discrepancies between actual and predicted arrivals, facilitating prompt responses to unforeseen variations.</w:t>
      </w:r>
    </w:p>
    <w:p w14:paraId="58B5A788" w14:textId="77777777" w:rsidR="00E47AC5" w:rsidRPr="009403F3" w:rsidRDefault="00E47AC5" w:rsidP="00E47AC5">
      <w:pPr>
        <w:pStyle w:val="Heading3"/>
      </w:pPr>
      <w:bookmarkStart w:id="928" w:name="_Toc211587435"/>
      <w:bookmarkStart w:id="929" w:name="_Toc211595451"/>
      <w:r w:rsidRPr="009403F3">
        <w:rPr>
          <w:rStyle w:val="Strong"/>
          <w:b w:val="0"/>
          <w:bCs w:val="0"/>
        </w:rPr>
        <w:t>2. Model Enhancement</w:t>
      </w:r>
      <w:bookmarkEnd w:id="927"/>
      <w:bookmarkEnd w:id="928"/>
      <w:bookmarkEnd w:id="929"/>
    </w:p>
    <w:p w14:paraId="4BE8F5D4" w14:textId="77777777" w:rsidR="00E47AC5" w:rsidRPr="009403F3" w:rsidRDefault="00E47AC5" w:rsidP="00E47AC5">
      <w:pPr>
        <w:rPr>
          <w:rFonts w:eastAsia="Times New Roman" w:cs="Times New Roman"/>
          <w:sz w:val="24"/>
          <w:szCs w:val="24"/>
        </w:rPr>
      </w:pPr>
      <w:bookmarkStart w:id="930" w:name="_Toc211567129"/>
      <w:r w:rsidRPr="009403F3">
        <w:t>To enhance precision and flexibility, external regressors like GDP, fuel costs, and flight information will be integrated into the model. These external factors are designed to better reflect real-world impacts on tourism trends. The framework will also test hybrid models combining SARIMAX with Prophet to more effectively identify non-linear patterns. In addition, dummy variables representing holidays and events will be included to account for the influences of tourism-related occurrences and peak travel times</w:t>
      </w:r>
      <w:r w:rsidRPr="009403F3">
        <w:rPr>
          <w:rFonts w:eastAsia="Times New Roman" w:cs="Times New Roman"/>
          <w:sz w:val="24"/>
          <w:szCs w:val="24"/>
        </w:rPr>
        <w:t>.</w:t>
      </w:r>
    </w:p>
    <w:p w14:paraId="432BB5A9" w14:textId="77777777" w:rsidR="00E47AC5" w:rsidRPr="009403F3" w:rsidRDefault="00E47AC5" w:rsidP="00E47AC5">
      <w:pPr>
        <w:pStyle w:val="Heading3"/>
        <w:rPr>
          <w:rStyle w:val="Strong"/>
          <w:b w:val="0"/>
          <w:bCs w:val="0"/>
        </w:rPr>
      </w:pPr>
      <w:bookmarkStart w:id="931" w:name="_Toc211587436"/>
      <w:bookmarkStart w:id="932" w:name="_Toc211595452"/>
      <w:r w:rsidRPr="009403F3">
        <w:rPr>
          <w:rStyle w:val="Strong"/>
          <w:b w:val="0"/>
          <w:bCs w:val="0"/>
        </w:rPr>
        <w:t>3. Long-Term Development</w:t>
      </w:r>
      <w:bookmarkEnd w:id="930"/>
      <w:bookmarkEnd w:id="931"/>
      <w:bookmarkEnd w:id="932"/>
    </w:p>
    <w:p w14:paraId="7EE4E098" w14:textId="77777777" w:rsidR="00E47AC5" w:rsidRPr="009403F3" w:rsidRDefault="00E47AC5" w:rsidP="00E47AC5">
      <w:r w:rsidRPr="009403F3">
        <w:t>In the long term, the forecasting system aims to incorporate regional datasets such as those from Auckland, Canterbury, and Otago. This expansion will offer more localized insights for planning purposes and resource management. The forecast horizon is set to extend from 6 to 12 months, thereby supporting strategic decisions over a longer timeframe. The model will also investigate ensemble approaches utilizing machine learning methods like Random Forest and Gradient Boosting to improve predictive accuracy.</w:t>
      </w:r>
    </w:p>
    <w:p w14:paraId="2D891D02" w14:textId="77777777" w:rsidR="00E47AC5" w:rsidRPr="009403F3" w:rsidRDefault="00E47AC5" w:rsidP="00E47AC5">
      <w:pPr>
        <w:pStyle w:val="Heading3"/>
      </w:pPr>
      <w:bookmarkStart w:id="933" w:name="_Toc211567130"/>
      <w:bookmarkStart w:id="934" w:name="_Toc211587437"/>
      <w:bookmarkStart w:id="935" w:name="_Toc211595453"/>
      <w:r w:rsidRPr="009403F3">
        <w:rPr>
          <w:rStyle w:val="Strong"/>
          <w:b w:val="0"/>
          <w:bCs w:val="0"/>
        </w:rPr>
        <w:t>4. Strategic Value</w:t>
      </w:r>
      <w:bookmarkEnd w:id="933"/>
      <w:bookmarkEnd w:id="934"/>
      <w:bookmarkEnd w:id="935"/>
    </w:p>
    <w:p w14:paraId="002A9DE3" w14:textId="77777777" w:rsidR="00E47AC5" w:rsidRDefault="00E47AC5" w:rsidP="00E47AC5">
      <w:r w:rsidRPr="007F7ABB">
        <w:t>The SARIMAX model serves as a dependable statistical benchmark against which other machine learning models can be evaluated. Its strong interpretability and analytical capabilities render it particularly useful for policy forecasting, resource allocation, and data-informed decision-making in the tourism sector.</w:t>
      </w:r>
    </w:p>
    <w:p w14:paraId="7DF7BDDD" w14:textId="77777777" w:rsidR="00E47AC5" w:rsidRDefault="00E47AC5" w:rsidP="00E47AC5"/>
    <w:p w14:paraId="243BD487" w14:textId="77777777" w:rsidR="00E47AC5" w:rsidRDefault="00E47AC5" w:rsidP="00E47AC5"/>
    <w:p w14:paraId="2655100B" w14:textId="77777777" w:rsidR="00E47AC5" w:rsidRDefault="00E47AC5" w:rsidP="00E47AC5"/>
    <w:p w14:paraId="28553709" w14:textId="77777777" w:rsidR="00E47AC5" w:rsidRDefault="00E47AC5" w:rsidP="00E47AC5"/>
    <w:p w14:paraId="682D2138" w14:textId="77777777" w:rsidR="00E47AC5" w:rsidRDefault="00E47AC5" w:rsidP="00E47AC5"/>
    <w:p w14:paraId="26605017" w14:textId="77777777" w:rsidR="00E47AC5" w:rsidRDefault="00E47AC5" w:rsidP="00E47AC5"/>
    <w:p w14:paraId="57ED47AA" w14:textId="77777777" w:rsidR="00E47AC5" w:rsidRDefault="00E47AC5" w:rsidP="00E47AC5"/>
    <w:p w14:paraId="44E31F45" w14:textId="77777777" w:rsidR="00E47AC5" w:rsidRDefault="00E47AC5" w:rsidP="00E47AC5"/>
    <w:p w14:paraId="58338417" w14:textId="77777777" w:rsidR="00E47AC5" w:rsidRDefault="00E47AC5" w:rsidP="00E47AC5"/>
    <w:p w14:paraId="204850C2" w14:textId="77777777" w:rsidR="00C0343D" w:rsidRDefault="00C0343D" w:rsidP="00E47AC5"/>
    <w:p w14:paraId="1AABE9B5" w14:textId="77777777" w:rsidR="00C0343D" w:rsidRDefault="00C0343D" w:rsidP="00E47AC5"/>
    <w:p w14:paraId="19001184" w14:textId="77777777" w:rsidR="00C0343D" w:rsidRDefault="00C0343D" w:rsidP="00E47AC5"/>
    <w:p w14:paraId="2766F75F" w14:textId="77777777" w:rsidR="00C0343D" w:rsidRDefault="00C0343D" w:rsidP="00E47AC5"/>
    <w:p w14:paraId="358DC532" w14:textId="77777777" w:rsidR="00C0343D" w:rsidRDefault="00C0343D" w:rsidP="00E47AC5"/>
    <w:p w14:paraId="2921D2F3" w14:textId="77777777" w:rsidR="00C0343D" w:rsidRDefault="00C0343D" w:rsidP="00E47AC5"/>
    <w:p w14:paraId="3B680070" w14:textId="77777777" w:rsidR="00C0343D" w:rsidRDefault="00C0343D" w:rsidP="00E47AC5"/>
    <w:p w14:paraId="4B5F4105" w14:textId="77777777" w:rsidR="00E47AC5" w:rsidRDefault="00E47AC5" w:rsidP="00E47AC5"/>
    <w:p w14:paraId="204E2E6A" w14:textId="77777777" w:rsidR="00E47AC5" w:rsidRDefault="00E47AC5" w:rsidP="00E47AC5"/>
    <w:p w14:paraId="72576AED" w14:textId="77777777" w:rsidR="00E47AC5" w:rsidRDefault="00E47AC5" w:rsidP="00E47AC5"/>
    <w:p w14:paraId="1EADFECF" w14:textId="77777777" w:rsidR="00E47AC5" w:rsidRPr="009403F3" w:rsidRDefault="00E47AC5" w:rsidP="00E47AC5">
      <w:pPr>
        <w:pStyle w:val="Heading2"/>
        <w:rPr>
          <w:b/>
          <w:bCs/>
        </w:rPr>
      </w:pPr>
      <w:bookmarkStart w:id="936" w:name="_Toc211567131"/>
      <w:bookmarkStart w:id="937" w:name="_Toc211587438"/>
      <w:bookmarkStart w:id="938" w:name="_Toc211595454"/>
      <w:r w:rsidRPr="009403F3">
        <w:rPr>
          <w:rStyle w:val="Strong"/>
          <w:b w:val="0"/>
          <w:bCs w:val="0"/>
        </w:rPr>
        <w:t>Conclusion</w:t>
      </w:r>
      <w:bookmarkEnd w:id="936"/>
      <w:bookmarkEnd w:id="937"/>
      <w:bookmarkEnd w:id="938"/>
    </w:p>
    <w:p w14:paraId="141516A8" w14:textId="77777777" w:rsidR="00E47AC5" w:rsidRDefault="00E47AC5" w:rsidP="00E47AC5">
      <w:pPr>
        <w:rPr>
          <w:rFonts w:ascii="Times New Roman" w:hAnsi="Times New Roman" w:cs="Times New Roman"/>
        </w:rPr>
      </w:pPr>
      <w:r w:rsidRPr="00D8209C">
        <w:rPr>
          <w:rFonts w:ascii="Times New Roman" w:eastAsia="Times New Roman" w:hAnsi="Times New Roman" w:cs="Times New Roman"/>
          <w:sz w:val="24"/>
          <w:szCs w:val="24"/>
        </w:rPr>
        <w:t>The SARIMAX model effectively captures both the temporal and seasonal dependencies inherent in visitor arrival data. It generates accurate and interpretable short-term forecasts by incorporating established seasonal patterns. Although the statistical nature of the model limits its responsiveness to sudden structural changes, it remains a cornerstone of New Zealand's tourism forecasting strategy. Its user-friendliness, accuracy, and clarity make it an invaluable tool for current tourism planning and recovery assessment.</w:t>
      </w:r>
    </w:p>
    <w:p w14:paraId="0812DB24" w14:textId="77777777" w:rsidR="00E47AC5" w:rsidRDefault="00E47AC5" w:rsidP="00E47AC5">
      <w:pPr>
        <w:rPr>
          <w:rFonts w:ascii="Times New Roman" w:hAnsi="Times New Roman" w:cs="Times New Roman"/>
        </w:rPr>
      </w:pPr>
    </w:p>
    <w:p w14:paraId="566D98B8" w14:textId="77777777" w:rsidR="00E47AC5" w:rsidRDefault="00E47AC5" w:rsidP="00E47AC5">
      <w:pPr>
        <w:rPr>
          <w:rFonts w:ascii="Times New Roman" w:hAnsi="Times New Roman" w:cs="Times New Roman"/>
        </w:rPr>
      </w:pPr>
    </w:p>
    <w:p w14:paraId="45889DDD" w14:textId="77777777" w:rsidR="00E47AC5" w:rsidRDefault="00E47AC5" w:rsidP="00E47AC5">
      <w:pPr>
        <w:rPr>
          <w:rFonts w:ascii="Times New Roman" w:hAnsi="Times New Roman" w:cs="Times New Roman"/>
        </w:rPr>
      </w:pPr>
    </w:p>
    <w:p w14:paraId="251D0B04" w14:textId="77777777" w:rsidR="00E47AC5" w:rsidRDefault="00E47AC5" w:rsidP="00E47AC5">
      <w:pPr>
        <w:rPr>
          <w:rFonts w:ascii="Times New Roman" w:hAnsi="Times New Roman" w:cs="Times New Roman"/>
        </w:rPr>
      </w:pPr>
    </w:p>
    <w:p w14:paraId="663C6939" w14:textId="77777777" w:rsidR="00E47AC5" w:rsidRDefault="00E47AC5" w:rsidP="00E47AC5">
      <w:pPr>
        <w:rPr>
          <w:rFonts w:ascii="Times New Roman" w:hAnsi="Times New Roman" w:cs="Times New Roman"/>
        </w:rPr>
      </w:pPr>
    </w:p>
    <w:p w14:paraId="369DA891" w14:textId="77777777" w:rsidR="00E47AC5" w:rsidRDefault="00E47AC5" w:rsidP="00E47AC5">
      <w:pPr>
        <w:rPr>
          <w:rFonts w:ascii="Times New Roman" w:hAnsi="Times New Roman" w:cs="Times New Roman"/>
        </w:rPr>
      </w:pPr>
    </w:p>
    <w:p w14:paraId="59589BFD" w14:textId="77777777" w:rsidR="00E47AC5" w:rsidRDefault="00E47AC5" w:rsidP="00E47AC5">
      <w:pPr>
        <w:rPr>
          <w:rFonts w:ascii="Times New Roman" w:hAnsi="Times New Roman" w:cs="Times New Roman"/>
        </w:rPr>
      </w:pPr>
    </w:p>
    <w:p w14:paraId="37652688" w14:textId="77777777" w:rsidR="00E47AC5" w:rsidRDefault="00E47AC5" w:rsidP="00E47AC5">
      <w:pPr>
        <w:rPr>
          <w:rFonts w:ascii="Times New Roman" w:hAnsi="Times New Roman" w:cs="Times New Roman"/>
        </w:rPr>
      </w:pPr>
    </w:p>
    <w:p w14:paraId="3E83FF48" w14:textId="77777777" w:rsidR="00E47AC5" w:rsidRDefault="00E47AC5" w:rsidP="00E47AC5">
      <w:pPr>
        <w:rPr>
          <w:rFonts w:ascii="Times New Roman" w:hAnsi="Times New Roman" w:cs="Times New Roman"/>
        </w:rPr>
      </w:pPr>
    </w:p>
    <w:p w14:paraId="68E538C2" w14:textId="77777777" w:rsidR="00E47AC5" w:rsidRDefault="00E47AC5" w:rsidP="00E47AC5">
      <w:pPr>
        <w:rPr>
          <w:rFonts w:ascii="Times New Roman" w:hAnsi="Times New Roman" w:cs="Times New Roman"/>
        </w:rPr>
      </w:pPr>
    </w:p>
    <w:p w14:paraId="3CBF4EE2" w14:textId="77777777" w:rsidR="00E47AC5" w:rsidRDefault="00E47AC5" w:rsidP="00E47AC5">
      <w:pPr>
        <w:rPr>
          <w:rFonts w:ascii="Times New Roman" w:hAnsi="Times New Roman" w:cs="Times New Roman"/>
        </w:rPr>
      </w:pPr>
    </w:p>
    <w:p w14:paraId="1241F6DE" w14:textId="77777777" w:rsidR="00E47AC5" w:rsidRDefault="00E47AC5" w:rsidP="00E47AC5">
      <w:pPr>
        <w:rPr>
          <w:rFonts w:ascii="Times New Roman" w:hAnsi="Times New Roman" w:cs="Times New Roman"/>
        </w:rPr>
      </w:pPr>
    </w:p>
    <w:p w14:paraId="07A8500F" w14:textId="77777777" w:rsidR="00E47AC5" w:rsidRDefault="00E47AC5" w:rsidP="00E47AC5">
      <w:pPr>
        <w:rPr>
          <w:rFonts w:ascii="Times New Roman" w:hAnsi="Times New Roman" w:cs="Times New Roman"/>
        </w:rPr>
      </w:pPr>
    </w:p>
    <w:p w14:paraId="5F1405C5" w14:textId="77777777" w:rsidR="00E47AC5" w:rsidRDefault="00E47AC5" w:rsidP="00E47AC5">
      <w:pPr>
        <w:rPr>
          <w:rFonts w:ascii="Times New Roman" w:hAnsi="Times New Roman" w:cs="Times New Roman"/>
        </w:rPr>
      </w:pPr>
    </w:p>
    <w:p w14:paraId="1E2E4ADC" w14:textId="77777777" w:rsidR="00E47AC5" w:rsidRDefault="00E47AC5" w:rsidP="00E47AC5">
      <w:pPr>
        <w:rPr>
          <w:rFonts w:ascii="Times New Roman" w:hAnsi="Times New Roman" w:cs="Times New Roman"/>
        </w:rPr>
      </w:pPr>
    </w:p>
    <w:p w14:paraId="70FA89CC" w14:textId="77777777" w:rsidR="00E47AC5" w:rsidRDefault="00E47AC5" w:rsidP="00E47AC5">
      <w:pPr>
        <w:rPr>
          <w:rFonts w:ascii="Times New Roman" w:hAnsi="Times New Roman" w:cs="Times New Roman"/>
        </w:rPr>
      </w:pPr>
    </w:p>
    <w:p w14:paraId="568559EF" w14:textId="77777777" w:rsidR="00E47AC5" w:rsidRDefault="00E47AC5" w:rsidP="00E47AC5">
      <w:pPr>
        <w:rPr>
          <w:rFonts w:ascii="Times New Roman" w:hAnsi="Times New Roman" w:cs="Times New Roman"/>
        </w:rPr>
      </w:pPr>
    </w:p>
    <w:p w14:paraId="54D8055B" w14:textId="77777777" w:rsidR="00E47AC5" w:rsidRDefault="00E47AC5" w:rsidP="00E47AC5">
      <w:pPr>
        <w:rPr>
          <w:rFonts w:ascii="Times New Roman" w:hAnsi="Times New Roman" w:cs="Times New Roman"/>
        </w:rPr>
      </w:pPr>
    </w:p>
    <w:p w14:paraId="7E526499" w14:textId="77777777" w:rsidR="00E47AC5" w:rsidRDefault="00E47AC5" w:rsidP="00E47AC5">
      <w:pPr>
        <w:rPr>
          <w:rFonts w:ascii="Times New Roman" w:hAnsi="Times New Roman" w:cs="Times New Roman"/>
        </w:rPr>
      </w:pPr>
    </w:p>
    <w:p w14:paraId="39EA3B0B" w14:textId="77777777" w:rsidR="00E47AC5" w:rsidRDefault="00E47AC5" w:rsidP="00E47AC5">
      <w:pPr>
        <w:rPr>
          <w:rFonts w:ascii="Times New Roman" w:hAnsi="Times New Roman" w:cs="Times New Roman"/>
        </w:rPr>
      </w:pPr>
    </w:p>
    <w:p w14:paraId="69E7D967" w14:textId="77777777" w:rsidR="00E47AC5" w:rsidRDefault="00E47AC5" w:rsidP="00E47AC5">
      <w:pPr>
        <w:rPr>
          <w:rFonts w:ascii="Times New Roman" w:hAnsi="Times New Roman" w:cs="Times New Roman"/>
        </w:rPr>
      </w:pPr>
    </w:p>
    <w:p w14:paraId="7E8C3E66" w14:textId="77777777" w:rsidR="00E47AC5" w:rsidRDefault="00E47AC5" w:rsidP="00E47AC5">
      <w:pPr>
        <w:rPr>
          <w:rFonts w:ascii="Times New Roman" w:hAnsi="Times New Roman" w:cs="Times New Roman"/>
        </w:rPr>
      </w:pPr>
    </w:p>
    <w:p w14:paraId="6542C42A" w14:textId="77777777" w:rsidR="00E47AC5" w:rsidRDefault="00E47AC5" w:rsidP="00E47AC5">
      <w:pPr>
        <w:rPr>
          <w:rFonts w:ascii="Times New Roman" w:hAnsi="Times New Roman" w:cs="Times New Roman"/>
        </w:rPr>
      </w:pPr>
    </w:p>
    <w:p w14:paraId="4D6C7BDD" w14:textId="77777777" w:rsidR="00E47AC5" w:rsidRDefault="00E47AC5" w:rsidP="00E47AC5">
      <w:pPr>
        <w:rPr>
          <w:rFonts w:ascii="Times New Roman" w:hAnsi="Times New Roman" w:cs="Times New Roman"/>
        </w:rPr>
      </w:pPr>
    </w:p>
    <w:p w14:paraId="55D8A9BF" w14:textId="77777777" w:rsidR="00E47AC5" w:rsidRDefault="00E47AC5" w:rsidP="00E47AC5">
      <w:pPr>
        <w:rPr>
          <w:rFonts w:ascii="Times New Roman" w:hAnsi="Times New Roman" w:cs="Times New Roman"/>
        </w:rPr>
      </w:pPr>
    </w:p>
    <w:p w14:paraId="73F4E3C5" w14:textId="77777777" w:rsidR="00E47AC5" w:rsidRDefault="00E47AC5" w:rsidP="00E47AC5">
      <w:pPr>
        <w:rPr>
          <w:rFonts w:ascii="Times New Roman" w:hAnsi="Times New Roman" w:cs="Times New Roman"/>
        </w:rPr>
      </w:pPr>
    </w:p>
    <w:p w14:paraId="14D2DF2D" w14:textId="77777777" w:rsidR="00E47AC5" w:rsidRDefault="00E47AC5" w:rsidP="00E47AC5">
      <w:pPr>
        <w:rPr>
          <w:rFonts w:ascii="Times New Roman" w:hAnsi="Times New Roman" w:cs="Times New Roman"/>
        </w:rPr>
      </w:pPr>
    </w:p>
    <w:p w14:paraId="78C87652" w14:textId="77777777" w:rsidR="00E47AC5" w:rsidRDefault="00E47AC5" w:rsidP="00E47AC5">
      <w:pPr>
        <w:rPr>
          <w:rFonts w:ascii="Times New Roman" w:hAnsi="Times New Roman" w:cs="Times New Roman"/>
        </w:rPr>
      </w:pPr>
    </w:p>
    <w:p w14:paraId="3D7011BD" w14:textId="77777777" w:rsidR="00E47AC5" w:rsidRDefault="00E47AC5" w:rsidP="00E47AC5">
      <w:pPr>
        <w:rPr>
          <w:rFonts w:ascii="Times New Roman" w:hAnsi="Times New Roman" w:cs="Times New Roman"/>
        </w:rPr>
      </w:pPr>
    </w:p>
    <w:p w14:paraId="0F655382" w14:textId="77777777" w:rsidR="00E47AC5" w:rsidRDefault="00E47AC5" w:rsidP="00E47AC5">
      <w:pPr>
        <w:rPr>
          <w:rFonts w:ascii="Times New Roman" w:hAnsi="Times New Roman" w:cs="Times New Roman"/>
        </w:rPr>
      </w:pPr>
    </w:p>
    <w:p w14:paraId="3D415F85" w14:textId="77777777" w:rsidR="00E47AC5" w:rsidRDefault="00E47AC5" w:rsidP="00E47AC5">
      <w:pPr>
        <w:rPr>
          <w:rFonts w:ascii="Times New Roman" w:hAnsi="Times New Roman" w:cs="Times New Roman"/>
        </w:rPr>
      </w:pPr>
    </w:p>
    <w:p w14:paraId="0FFA3B20" w14:textId="77777777" w:rsidR="00E47AC5" w:rsidRDefault="00E47AC5" w:rsidP="00E47AC5">
      <w:pPr>
        <w:rPr>
          <w:rFonts w:ascii="Times New Roman" w:hAnsi="Times New Roman" w:cs="Times New Roman"/>
        </w:rPr>
      </w:pPr>
    </w:p>
    <w:p w14:paraId="0DBAEAE2" w14:textId="77777777" w:rsidR="00E47AC5" w:rsidRDefault="00E47AC5" w:rsidP="00E47AC5">
      <w:pPr>
        <w:rPr>
          <w:rFonts w:ascii="Times New Roman" w:hAnsi="Times New Roman" w:cs="Times New Roman"/>
        </w:rPr>
      </w:pPr>
    </w:p>
    <w:p w14:paraId="56D192AD" w14:textId="77777777" w:rsidR="00E47AC5" w:rsidRDefault="00E47AC5" w:rsidP="00E47AC5">
      <w:pPr>
        <w:rPr>
          <w:rFonts w:ascii="Times New Roman" w:hAnsi="Times New Roman" w:cs="Times New Roman"/>
        </w:rPr>
      </w:pPr>
    </w:p>
    <w:p w14:paraId="40F4E7FD" w14:textId="77777777" w:rsidR="00E47AC5" w:rsidRDefault="00E47AC5" w:rsidP="00E47AC5">
      <w:pPr>
        <w:rPr>
          <w:rFonts w:ascii="Times New Roman" w:hAnsi="Times New Roman" w:cs="Times New Roman"/>
        </w:rPr>
      </w:pPr>
    </w:p>
    <w:p w14:paraId="0E74B964" w14:textId="77777777" w:rsidR="00E47AC5" w:rsidRDefault="00E47AC5" w:rsidP="00E47AC5">
      <w:pPr>
        <w:rPr>
          <w:rFonts w:ascii="Times New Roman" w:hAnsi="Times New Roman" w:cs="Times New Roman"/>
        </w:rPr>
      </w:pPr>
    </w:p>
    <w:p w14:paraId="2EF8FB0F" w14:textId="77777777" w:rsidR="00E47AC5" w:rsidRDefault="00E47AC5" w:rsidP="00E47AC5">
      <w:pPr>
        <w:rPr>
          <w:rFonts w:ascii="Times New Roman" w:hAnsi="Times New Roman" w:cs="Times New Roman"/>
        </w:rPr>
      </w:pPr>
    </w:p>
    <w:p w14:paraId="20C43E1A" w14:textId="77777777" w:rsidR="00E47AC5" w:rsidRDefault="00E47AC5" w:rsidP="00E47AC5">
      <w:pPr>
        <w:rPr>
          <w:rFonts w:ascii="Times New Roman" w:hAnsi="Times New Roman" w:cs="Times New Roman"/>
        </w:rPr>
      </w:pPr>
    </w:p>
    <w:p w14:paraId="238F2225" w14:textId="77777777" w:rsidR="00E47AC5" w:rsidRDefault="00E47AC5" w:rsidP="00E47AC5">
      <w:pPr>
        <w:rPr>
          <w:rFonts w:ascii="Times New Roman" w:hAnsi="Times New Roman" w:cs="Times New Roman"/>
        </w:rPr>
      </w:pPr>
    </w:p>
    <w:p w14:paraId="451DAFD8" w14:textId="77777777" w:rsidR="00E47AC5" w:rsidRDefault="00E47AC5" w:rsidP="00E47AC5">
      <w:pPr>
        <w:pStyle w:val="Heading1"/>
        <w:jc w:val="center"/>
      </w:pPr>
      <w:bookmarkStart w:id="939" w:name="_Toc211587439"/>
      <w:bookmarkStart w:id="940" w:name="_Toc211595455"/>
      <w:r>
        <w:t>Appendix N</w:t>
      </w:r>
      <w:bookmarkEnd w:id="939"/>
      <w:bookmarkEnd w:id="940"/>
    </w:p>
    <w:p w14:paraId="1EEFD979" w14:textId="77777777" w:rsidR="00E47AC5" w:rsidRDefault="00E47AC5" w:rsidP="00E47AC5">
      <w:pPr>
        <w:rPr>
          <w:rFonts w:ascii="Times New Roman" w:hAnsi="Times New Roman" w:cs="Times New Roman"/>
        </w:rPr>
      </w:pPr>
    </w:p>
    <w:p w14:paraId="7276AEED" w14:textId="77777777" w:rsidR="00E47AC5" w:rsidRDefault="00E47AC5" w:rsidP="00E47AC5">
      <w:pPr>
        <w:rPr>
          <w:rFonts w:ascii="Times New Roman" w:hAnsi="Times New Roman" w:cs="Times New Roman"/>
        </w:rPr>
      </w:pPr>
    </w:p>
    <w:p w14:paraId="4E21AE3C" w14:textId="77777777" w:rsidR="00E47AC5" w:rsidRDefault="00E47AC5" w:rsidP="00E47AC5">
      <w:pPr>
        <w:rPr>
          <w:rFonts w:ascii="Times New Roman" w:hAnsi="Times New Roman" w:cs="Times New Roman"/>
        </w:rPr>
      </w:pPr>
    </w:p>
    <w:p w14:paraId="7D26229D" w14:textId="77777777" w:rsidR="00E47AC5" w:rsidRDefault="00E47AC5" w:rsidP="00E47AC5">
      <w:pPr>
        <w:rPr>
          <w:rFonts w:ascii="Times New Roman" w:hAnsi="Times New Roman" w:cs="Times New Roman"/>
        </w:rPr>
      </w:pPr>
    </w:p>
    <w:p w14:paraId="3B0AD3AD" w14:textId="77777777" w:rsidR="00E47AC5" w:rsidRDefault="00E47AC5" w:rsidP="00E47AC5">
      <w:pPr>
        <w:rPr>
          <w:rFonts w:ascii="Times New Roman" w:hAnsi="Times New Roman" w:cs="Times New Roman"/>
        </w:rPr>
      </w:pPr>
    </w:p>
    <w:p w14:paraId="29676A64" w14:textId="77777777" w:rsidR="00E47AC5" w:rsidRDefault="00E47AC5" w:rsidP="00E47AC5">
      <w:pPr>
        <w:rPr>
          <w:rFonts w:ascii="Times New Roman" w:hAnsi="Times New Roman" w:cs="Times New Roman"/>
        </w:rPr>
      </w:pPr>
    </w:p>
    <w:p w14:paraId="7F69504C" w14:textId="77777777" w:rsidR="00E47AC5" w:rsidRPr="00012F7C" w:rsidRDefault="00E47AC5" w:rsidP="00E47AC5">
      <w:pPr>
        <w:rPr>
          <w:rFonts w:ascii="Times New Roman" w:hAnsi="Times New Roman" w:cs="Times New Roman"/>
        </w:rPr>
      </w:pPr>
    </w:p>
    <w:p w14:paraId="063A68E0" w14:textId="77777777" w:rsidR="00E47AC5" w:rsidRPr="00012F7C" w:rsidRDefault="00E47AC5" w:rsidP="00E47AC5">
      <w:pPr>
        <w:rPr>
          <w:rFonts w:ascii="Times New Roman" w:hAnsi="Times New Roman" w:cs="Times New Roman"/>
        </w:rPr>
      </w:pPr>
    </w:p>
    <w:p w14:paraId="09D61732" w14:textId="77777777" w:rsidR="00E47AC5" w:rsidRDefault="00E47AC5" w:rsidP="00E47AC5">
      <w:pPr>
        <w:pStyle w:val="Heading1"/>
        <w:jc w:val="center"/>
      </w:pPr>
    </w:p>
    <w:p w14:paraId="75448704" w14:textId="77777777" w:rsidR="00E47AC5" w:rsidRDefault="00E47AC5" w:rsidP="00E47AC5"/>
    <w:p w14:paraId="60FCAAF3" w14:textId="77777777" w:rsidR="00E47AC5" w:rsidRDefault="00E47AC5" w:rsidP="00E47AC5"/>
    <w:p w14:paraId="583707EA" w14:textId="77777777" w:rsidR="00E47AC5" w:rsidRDefault="00E47AC5" w:rsidP="00E47AC5"/>
    <w:p w14:paraId="52377B77" w14:textId="77777777" w:rsidR="00E47AC5" w:rsidRDefault="00E47AC5" w:rsidP="00E47AC5"/>
    <w:p w14:paraId="35886DCE" w14:textId="77777777" w:rsidR="00E47AC5" w:rsidRDefault="00E47AC5" w:rsidP="00E47AC5"/>
    <w:p w14:paraId="4DE94F0D" w14:textId="77777777" w:rsidR="00E47AC5" w:rsidRDefault="00E47AC5" w:rsidP="00E47AC5"/>
    <w:p w14:paraId="0A8A900D" w14:textId="77777777" w:rsidR="00E47AC5" w:rsidRDefault="00E47AC5" w:rsidP="00E47AC5"/>
    <w:p w14:paraId="00C4EC89" w14:textId="77777777" w:rsidR="00E47AC5" w:rsidRDefault="00E47AC5" w:rsidP="00E47AC5"/>
    <w:p w14:paraId="1DB304E2" w14:textId="77777777" w:rsidR="00E47AC5" w:rsidRDefault="00E47AC5" w:rsidP="00E47AC5"/>
    <w:p w14:paraId="77CF2605" w14:textId="77777777" w:rsidR="00E47AC5" w:rsidRDefault="00E47AC5" w:rsidP="00E47AC5"/>
    <w:p w14:paraId="60F283F0" w14:textId="77777777" w:rsidR="00E47AC5" w:rsidRDefault="00E47AC5" w:rsidP="00E47AC5"/>
    <w:p w14:paraId="52BC88FF" w14:textId="77777777" w:rsidR="00E47AC5" w:rsidRDefault="00E47AC5" w:rsidP="00E47AC5"/>
    <w:p w14:paraId="25E06D50" w14:textId="77777777" w:rsidR="00E47AC5" w:rsidRDefault="00E47AC5" w:rsidP="00E47AC5"/>
    <w:p w14:paraId="2DCE6543" w14:textId="77777777" w:rsidR="00E47AC5" w:rsidRDefault="00E47AC5" w:rsidP="00E47AC5"/>
    <w:p w14:paraId="620F94F4" w14:textId="77777777" w:rsidR="00E47AC5" w:rsidRDefault="00E47AC5" w:rsidP="00E47AC5"/>
    <w:p w14:paraId="0AD237C6" w14:textId="77777777" w:rsidR="00E47AC5" w:rsidRDefault="00E47AC5" w:rsidP="00E47AC5"/>
    <w:p w14:paraId="3DB26652" w14:textId="77777777" w:rsidR="00E47AC5" w:rsidRDefault="00E47AC5" w:rsidP="00E47AC5"/>
    <w:p w14:paraId="000C24E5" w14:textId="77777777" w:rsidR="00E47AC5" w:rsidRDefault="00E47AC5" w:rsidP="00E47AC5"/>
    <w:p w14:paraId="6CF01525" w14:textId="77777777" w:rsidR="00E47AC5" w:rsidRDefault="00E47AC5" w:rsidP="00E47AC5"/>
    <w:p w14:paraId="51680FDF" w14:textId="77777777" w:rsidR="00E47AC5" w:rsidRDefault="00E47AC5" w:rsidP="00E47AC5"/>
    <w:p w14:paraId="2035C6FD" w14:textId="77777777" w:rsidR="00E47AC5" w:rsidRDefault="00E47AC5" w:rsidP="00E47AC5"/>
    <w:p w14:paraId="4A1F9DBE" w14:textId="77777777" w:rsidR="00E47AC5" w:rsidRDefault="00E47AC5" w:rsidP="00E47AC5"/>
    <w:p w14:paraId="39F366F4" w14:textId="77777777" w:rsidR="00E47AC5" w:rsidRDefault="00E47AC5" w:rsidP="00E47AC5"/>
    <w:p w14:paraId="49C16BD1" w14:textId="77777777" w:rsidR="00E47AC5" w:rsidRDefault="00E47AC5" w:rsidP="00E47AC5"/>
    <w:p w14:paraId="1C520E37" w14:textId="77777777" w:rsidR="00E47AC5" w:rsidRDefault="00E47AC5" w:rsidP="00E47AC5"/>
    <w:p w14:paraId="12F80CEE" w14:textId="77777777" w:rsidR="00E47AC5" w:rsidRDefault="00E47AC5" w:rsidP="00E47AC5"/>
    <w:p w14:paraId="5114BBBC" w14:textId="77777777" w:rsidR="00E47AC5" w:rsidRDefault="00E47AC5" w:rsidP="00E47AC5"/>
    <w:p w14:paraId="2372FAC2" w14:textId="77777777" w:rsidR="00E47AC5" w:rsidRDefault="00E47AC5" w:rsidP="00E47AC5"/>
    <w:p w14:paraId="0D0AA7B1" w14:textId="77777777" w:rsidR="00E47AC5" w:rsidRDefault="00E47AC5" w:rsidP="00E47AC5"/>
    <w:p w14:paraId="6CCFE227" w14:textId="77777777" w:rsidR="00E47AC5" w:rsidRDefault="00E47AC5" w:rsidP="00E47AC5"/>
    <w:p w14:paraId="7E23DC7D" w14:textId="77777777" w:rsidR="00E47AC5" w:rsidRDefault="00E47AC5" w:rsidP="00E47AC5"/>
    <w:p w14:paraId="40CE9E06" w14:textId="77777777" w:rsidR="00E47AC5" w:rsidRDefault="00E47AC5" w:rsidP="00E47AC5"/>
    <w:p w14:paraId="51911456" w14:textId="77777777" w:rsidR="00E47AC5" w:rsidRDefault="00E47AC5" w:rsidP="00E47AC5"/>
    <w:p w14:paraId="45C5FE02" w14:textId="77777777" w:rsidR="00E47AC5" w:rsidRDefault="00E47AC5" w:rsidP="00E47AC5"/>
    <w:p w14:paraId="57AE799A" w14:textId="77777777" w:rsidR="00E47AC5" w:rsidRDefault="00E47AC5" w:rsidP="00E47AC5"/>
    <w:p w14:paraId="5B7BF1D8" w14:textId="77777777" w:rsidR="00E47AC5" w:rsidRPr="00041DD2" w:rsidRDefault="00E47AC5" w:rsidP="00E47AC5">
      <w:pPr>
        <w:jc w:val="both"/>
        <w:rPr>
          <w:rFonts w:ascii="Times New Roman" w:hAnsi="Times New Roman" w:cs="Times New Roman"/>
          <w:sz w:val="24"/>
          <w:szCs w:val="24"/>
        </w:rPr>
      </w:pPr>
      <w:r w:rsidRPr="00041DD2">
        <w:rPr>
          <w:rFonts w:ascii="Times New Roman" w:hAnsi="Times New Roman" w:cs="Times New Roman"/>
          <w:noProof/>
        </w:rPr>
        <w:drawing>
          <wp:anchor distT="0" distB="0" distL="114300" distR="114300" simplePos="0" relativeHeight="251665920" behindDoc="1" locked="0" layoutInCell="1" allowOverlap="1" wp14:anchorId="4A107A2D" wp14:editId="752BE9BC">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1954897811"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3CF9D0B3" w14:textId="77777777" w:rsidR="00E47AC5" w:rsidRPr="00041DD2" w:rsidRDefault="00E47AC5" w:rsidP="00E47AC5">
      <w:pPr>
        <w:jc w:val="both"/>
        <w:rPr>
          <w:rFonts w:ascii="Times New Roman" w:hAnsi="Times New Roman" w:cs="Times New Roman"/>
          <w:sz w:val="24"/>
          <w:szCs w:val="24"/>
        </w:rPr>
      </w:pPr>
    </w:p>
    <w:p w14:paraId="56C825B6" w14:textId="77777777" w:rsidR="00E47AC5" w:rsidRPr="00041DD2" w:rsidRDefault="00E47AC5" w:rsidP="00E47AC5">
      <w:pPr>
        <w:jc w:val="both"/>
        <w:rPr>
          <w:rFonts w:ascii="Times New Roman" w:hAnsi="Times New Roman" w:cs="Times New Roman"/>
          <w:sz w:val="44"/>
          <w:szCs w:val="44"/>
        </w:rPr>
      </w:pPr>
    </w:p>
    <w:p w14:paraId="575BAA48" w14:textId="77777777" w:rsidR="00E47AC5" w:rsidRPr="00041DD2" w:rsidRDefault="00E47AC5" w:rsidP="00E47AC5">
      <w:pPr>
        <w:jc w:val="both"/>
        <w:rPr>
          <w:rFonts w:ascii="Times New Roman" w:hAnsi="Times New Roman" w:cs="Times New Roman"/>
          <w:sz w:val="44"/>
          <w:szCs w:val="44"/>
        </w:rPr>
      </w:pPr>
    </w:p>
    <w:p w14:paraId="72A06CF6" w14:textId="77777777" w:rsidR="00E47AC5" w:rsidRPr="00041DD2" w:rsidRDefault="00E47AC5" w:rsidP="00E47AC5">
      <w:pPr>
        <w:jc w:val="both"/>
        <w:rPr>
          <w:rFonts w:ascii="Times New Roman" w:hAnsi="Times New Roman" w:cs="Times New Roman"/>
          <w:sz w:val="44"/>
          <w:szCs w:val="44"/>
        </w:rPr>
      </w:pPr>
    </w:p>
    <w:p w14:paraId="0F810D49" w14:textId="77777777" w:rsidR="00E47AC5" w:rsidRPr="00041DD2" w:rsidRDefault="00E47AC5" w:rsidP="00E47AC5">
      <w:pPr>
        <w:jc w:val="both"/>
        <w:rPr>
          <w:rFonts w:ascii="Times New Roman" w:hAnsi="Times New Roman" w:cs="Times New Roman"/>
          <w:sz w:val="44"/>
          <w:szCs w:val="44"/>
        </w:rPr>
      </w:pPr>
    </w:p>
    <w:p w14:paraId="64E75CFE" w14:textId="77777777" w:rsidR="00E47AC5" w:rsidRPr="00041DD2" w:rsidRDefault="00E47AC5" w:rsidP="00E47AC5">
      <w:pPr>
        <w:jc w:val="both"/>
        <w:rPr>
          <w:rFonts w:ascii="Times New Roman" w:hAnsi="Times New Roman" w:cs="Times New Roman"/>
          <w:sz w:val="44"/>
          <w:szCs w:val="44"/>
        </w:rPr>
      </w:pPr>
    </w:p>
    <w:p w14:paraId="1AE77450" w14:textId="77777777" w:rsidR="00E47AC5" w:rsidRPr="00041DD2" w:rsidRDefault="00E47AC5" w:rsidP="00E47AC5">
      <w:pPr>
        <w:jc w:val="both"/>
        <w:rPr>
          <w:rFonts w:ascii="Times New Roman" w:hAnsi="Times New Roman" w:cs="Times New Roman"/>
          <w:sz w:val="44"/>
          <w:szCs w:val="44"/>
        </w:rPr>
      </w:pPr>
    </w:p>
    <w:p w14:paraId="1F01D3E2" w14:textId="77777777" w:rsidR="00E47AC5" w:rsidRPr="00041DD2" w:rsidRDefault="00E47AC5" w:rsidP="00E47AC5">
      <w:pPr>
        <w:jc w:val="both"/>
        <w:rPr>
          <w:rFonts w:ascii="Times New Roman" w:hAnsi="Times New Roman" w:cs="Times New Roman"/>
          <w:sz w:val="44"/>
          <w:szCs w:val="44"/>
        </w:rPr>
      </w:pPr>
    </w:p>
    <w:p w14:paraId="242A5115" w14:textId="77777777" w:rsidR="00E47AC5" w:rsidRPr="00041DD2" w:rsidRDefault="00E47AC5" w:rsidP="00E47AC5">
      <w:pPr>
        <w:jc w:val="both"/>
        <w:rPr>
          <w:rFonts w:ascii="Times New Roman" w:hAnsi="Times New Roman" w:cs="Times New Roman"/>
          <w:sz w:val="44"/>
          <w:szCs w:val="44"/>
        </w:rPr>
      </w:pPr>
    </w:p>
    <w:p w14:paraId="06754D27" w14:textId="77777777" w:rsidR="00E47AC5" w:rsidRPr="00041DD2" w:rsidRDefault="00E47AC5" w:rsidP="00E47AC5">
      <w:pPr>
        <w:jc w:val="center"/>
        <w:rPr>
          <w:rFonts w:ascii="Times New Roman" w:hAnsi="Times New Roman" w:cs="Times New Roman"/>
          <w:sz w:val="44"/>
          <w:szCs w:val="44"/>
        </w:rPr>
      </w:pPr>
      <w:r w:rsidRPr="00041DD2">
        <w:rPr>
          <w:rFonts w:ascii="Times New Roman" w:hAnsi="Times New Roman" w:cs="Times New Roman"/>
          <w:sz w:val="44"/>
          <w:szCs w:val="44"/>
        </w:rPr>
        <w:t>New Zealand Tourism Forecasting</w:t>
      </w:r>
    </w:p>
    <w:p w14:paraId="5D1D7F53" w14:textId="77777777" w:rsidR="00E47AC5" w:rsidRPr="00041DD2" w:rsidRDefault="00E47AC5" w:rsidP="00E47AC5">
      <w:pPr>
        <w:jc w:val="center"/>
        <w:rPr>
          <w:rFonts w:ascii="Times New Roman" w:hAnsi="Times New Roman" w:cs="Times New Roman"/>
          <w:sz w:val="44"/>
          <w:szCs w:val="44"/>
        </w:rPr>
      </w:pPr>
      <w:r>
        <w:rPr>
          <w:rFonts w:ascii="Times New Roman" w:hAnsi="Times New Roman" w:cs="Times New Roman"/>
          <w:sz w:val="44"/>
          <w:szCs w:val="44"/>
        </w:rPr>
        <w:t xml:space="preserve"> Models </w:t>
      </w:r>
      <w:r w:rsidRPr="00D71F3B">
        <w:rPr>
          <w:rFonts w:ascii="Times New Roman" w:hAnsi="Times New Roman" w:cs="Times New Roman"/>
          <w:sz w:val="44"/>
          <w:szCs w:val="44"/>
        </w:rPr>
        <w:t>Comparison and Analysis</w:t>
      </w:r>
    </w:p>
    <w:p w14:paraId="4FAA68CB" w14:textId="77777777" w:rsidR="00E47AC5" w:rsidRPr="00041DD2" w:rsidRDefault="00E47AC5" w:rsidP="00E47AC5">
      <w:pPr>
        <w:jc w:val="both"/>
        <w:rPr>
          <w:rFonts w:ascii="Times New Roman" w:hAnsi="Times New Roman" w:cs="Times New Roman"/>
        </w:rPr>
      </w:pPr>
    </w:p>
    <w:p w14:paraId="57832530" w14:textId="77777777" w:rsidR="00E47AC5" w:rsidRPr="00041DD2" w:rsidRDefault="00E47AC5" w:rsidP="00E47AC5">
      <w:pPr>
        <w:jc w:val="both"/>
        <w:rPr>
          <w:rFonts w:ascii="Times New Roman" w:hAnsi="Times New Roman" w:cs="Times New Roman"/>
          <w:sz w:val="24"/>
          <w:szCs w:val="24"/>
        </w:rPr>
      </w:pPr>
    </w:p>
    <w:p w14:paraId="5D367C6D" w14:textId="77777777" w:rsidR="00E47AC5" w:rsidRPr="00041DD2" w:rsidRDefault="00E47AC5" w:rsidP="00E47AC5">
      <w:pPr>
        <w:jc w:val="both"/>
        <w:rPr>
          <w:rFonts w:ascii="Times New Roman" w:hAnsi="Times New Roman" w:cs="Times New Roman"/>
          <w:sz w:val="24"/>
          <w:szCs w:val="24"/>
        </w:rPr>
      </w:pPr>
    </w:p>
    <w:p w14:paraId="0E504136" w14:textId="77777777" w:rsidR="00E47AC5" w:rsidRPr="00041DD2" w:rsidRDefault="00E47AC5" w:rsidP="00E47AC5">
      <w:pPr>
        <w:jc w:val="both"/>
        <w:rPr>
          <w:rFonts w:ascii="Times New Roman" w:hAnsi="Times New Roman" w:cs="Times New Roman"/>
          <w:sz w:val="24"/>
          <w:szCs w:val="24"/>
        </w:rPr>
      </w:pPr>
    </w:p>
    <w:p w14:paraId="37E25F67" w14:textId="77777777" w:rsidR="00E47AC5" w:rsidRPr="00041DD2" w:rsidRDefault="00E47AC5" w:rsidP="00E47AC5">
      <w:pPr>
        <w:jc w:val="both"/>
        <w:rPr>
          <w:rFonts w:ascii="Times New Roman" w:hAnsi="Times New Roman" w:cs="Times New Roman"/>
          <w:sz w:val="24"/>
          <w:szCs w:val="24"/>
        </w:rPr>
      </w:pPr>
    </w:p>
    <w:p w14:paraId="0272C165" w14:textId="77777777" w:rsidR="00E47AC5" w:rsidRPr="00041DD2" w:rsidRDefault="00E47AC5" w:rsidP="00E47AC5">
      <w:pPr>
        <w:jc w:val="both"/>
        <w:rPr>
          <w:rFonts w:ascii="Times New Roman" w:hAnsi="Times New Roman" w:cs="Times New Roman"/>
          <w:sz w:val="24"/>
          <w:szCs w:val="24"/>
        </w:rPr>
      </w:pPr>
    </w:p>
    <w:p w14:paraId="07720468" w14:textId="77777777" w:rsidR="00E47AC5" w:rsidRPr="00041DD2" w:rsidRDefault="00E47AC5" w:rsidP="00E47AC5">
      <w:pPr>
        <w:jc w:val="both"/>
        <w:rPr>
          <w:rFonts w:ascii="Times New Roman" w:hAnsi="Times New Roman" w:cs="Times New Roman"/>
          <w:sz w:val="24"/>
          <w:szCs w:val="24"/>
        </w:rPr>
      </w:pPr>
    </w:p>
    <w:p w14:paraId="3C1FAC8D" w14:textId="77777777" w:rsidR="00E47AC5" w:rsidRPr="00041DD2" w:rsidRDefault="00E47AC5" w:rsidP="00E47AC5">
      <w:pPr>
        <w:jc w:val="both"/>
        <w:rPr>
          <w:rFonts w:ascii="Times New Roman" w:hAnsi="Times New Roman" w:cs="Times New Roman"/>
          <w:sz w:val="24"/>
          <w:szCs w:val="24"/>
        </w:rPr>
      </w:pPr>
    </w:p>
    <w:p w14:paraId="262B727C" w14:textId="77777777" w:rsidR="00E47AC5" w:rsidRPr="00041DD2" w:rsidRDefault="00E47AC5" w:rsidP="00E47AC5">
      <w:pPr>
        <w:jc w:val="both"/>
        <w:rPr>
          <w:rFonts w:ascii="Times New Roman" w:hAnsi="Times New Roman" w:cs="Times New Roman"/>
          <w:sz w:val="24"/>
          <w:szCs w:val="24"/>
        </w:rPr>
      </w:pPr>
    </w:p>
    <w:p w14:paraId="6BD3BE5C" w14:textId="77777777" w:rsidR="00E47AC5" w:rsidRPr="00041DD2" w:rsidRDefault="00E47AC5" w:rsidP="00E47AC5">
      <w:pPr>
        <w:jc w:val="both"/>
        <w:rPr>
          <w:rFonts w:ascii="Times New Roman" w:hAnsi="Times New Roman" w:cs="Times New Roman"/>
          <w:sz w:val="24"/>
          <w:szCs w:val="24"/>
        </w:rPr>
      </w:pPr>
    </w:p>
    <w:p w14:paraId="353ABBEB" w14:textId="77777777" w:rsidR="00E47AC5" w:rsidRPr="00041DD2" w:rsidRDefault="00E47AC5" w:rsidP="00E47AC5">
      <w:pPr>
        <w:jc w:val="both"/>
        <w:rPr>
          <w:rFonts w:ascii="Times New Roman" w:hAnsi="Times New Roman" w:cs="Times New Roman"/>
          <w:sz w:val="24"/>
          <w:szCs w:val="24"/>
        </w:rPr>
      </w:pPr>
    </w:p>
    <w:p w14:paraId="294800D0" w14:textId="77777777" w:rsidR="00E47AC5" w:rsidRPr="00041DD2" w:rsidRDefault="00E47AC5" w:rsidP="00E47AC5">
      <w:pPr>
        <w:jc w:val="both"/>
        <w:rPr>
          <w:rFonts w:ascii="Times New Roman" w:hAnsi="Times New Roman" w:cs="Times New Roman"/>
          <w:sz w:val="24"/>
          <w:szCs w:val="24"/>
        </w:rPr>
      </w:pPr>
    </w:p>
    <w:p w14:paraId="4A53E841" w14:textId="77777777" w:rsidR="00E47AC5" w:rsidRPr="00041DD2" w:rsidRDefault="00E47AC5" w:rsidP="00E47AC5">
      <w:pPr>
        <w:spacing w:after="160"/>
        <w:jc w:val="both"/>
        <w:rPr>
          <w:rFonts w:ascii="Times New Roman" w:hAnsi="Times New Roman" w:cs="Times New Roman"/>
        </w:rPr>
      </w:pPr>
      <w:r w:rsidRPr="00041DD2">
        <w:rPr>
          <w:rFonts w:ascii="Times New Roman" w:hAnsi="Times New Roman" w:cs="Times New Roman"/>
        </w:rPr>
        <w:t xml:space="preserve">IT7510 Capstone Semester Two 2025 </w:t>
      </w:r>
    </w:p>
    <w:p w14:paraId="1001E467" w14:textId="77777777" w:rsidR="00E47AC5" w:rsidRPr="00041DD2" w:rsidRDefault="00E47AC5" w:rsidP="00E47AC5">
      <w:pPr>
        <w:spacing w:after="158"/>
        <w:ind w:left="24"/>
        <w:jc w:val="both"/>
        <w:rPr>
          <w:rFonts w:ascii="Times New Roman" w:hAnsi="Times New Roman" w:cs="Times New Roman"/>
          <w:sz w:val="24"/>
          <w:szCs w:val="24"/>
        </w:rPr>
      </w:pPr>
      <w:r w:rsidRPr="00041DD2">
        <w:rPr>
          <w:rFonts w:ascii="Times New Roman" w:hAnsi="Times New Roman" w:cs="Times New Roman"/>
          <w:sz w:val="24"/>
          <w:szCs w:val="24"/>
        </w:rPr>
        <w:t xml:space="preserve">Project name: </w:t>
      </w:r>
      <w:proofErr w:type="spellStart"/>
      <w:r w:rsidRPr="00041DD2">
        <w:rPr>
          <w:rFonts w:ascii="Times New Roman" w:hAnsi="Times New Roman" w:cs="Times New Roman"/>
          <w:sz w:val="24"/>
          <w:szCs w:val="24"/>
        </w:rPr>
        <w:t>FutureTourism.LSG</w:t>
      </w:r>
      <w:proofErr w:type="spellEnd"/>
    </w:p>
    <w:p w14:paraId="33A3EE47" w14:textId="77777777" w:rsidR="00E47AC5" w:rsidRPr="00041DD2" w:rsidRDefault="00E47AC5" w:rsidP="00E47AC5">
      <w:pPr>
        <w:spacing w:after="203"/>
        <w:jc w:val="both"/>
        <w:rPr>
          <w:rFonts w:ascii="Times New Roman" w:hAnsi="Times New Roman" w:cs="Times New Roman"/>
          <w:sz w:val="24"/>
          <w:szCs w:val="24"/>
        </w:rPr>
      </w:pPr>
      <w:r w:rsidRPr="00041DD2">
        <w:rPr>
          <w:rFonts w:ascii="Times New Roman" w:hAnsi="Times New Roman" w:cs="Times New Roman"/>
          <w:sz w:val="24"/>
          <w:szCs w:val="24"/>
        </w:rPr>
        <w:t xml:space="preserve">Group name: LSG </w:t>
      </w:r>
    </w:p>
    <w:p w14:paraId="32F8EFBD" w14:textId="77777777" w:rsidR="00E47AC5" w:rsidRPr="00041DD2" w:rsidRDefault="00E47AC5" w:rsidP="00E47AC5">
      <w:pPr>
        <w:spacing w:after="201"/>
        <w:jc w:val="both"/>
        <w:rPr>
          <w:rFonts w:ascii="Times New Roman" w:hAnsi="Times New Roman" w:cs="Times New Roman"/>
          <w:sz w:val="24"/>
          <w:szCs w:val="24"/>
        </w:rPr>
      </w:pPr>
      <w:r w:rsidRPr="00041DD2">
        <w:rPr>
          <w:rFonts w:ascii="Times New Roman" w:hAnsi="Times New Roman" w:cs="Times New Roman"/>
          <w:sz w:val="24"/>
          <w:szCs w:val="24"/>
        </w:rPr>
        <w:t xml:space="preserve">Name: Lakshya Mann, Shivam Arora, Gowtham R Panicker  </w:t>
      </w:r>
    </w:p>
    <w:p w14:paraId="34160876" w14:textId="765CA597" w:rsidR="00C0343D" w:rsidRDefault="00E47AC5" w:rsidP="00E47AC5">
      <w:pPr>
        <w:jc w:val="both"/>
        <w:rPr>
          <w:rFonts w:ascii="Times New Roman" w:hAnsi="Times New Roman" w:cs="Times New Roman"/>
          <w:sz w:val="24"/>
          <w:szCs w:val="24"/>
        </w:rPr>
      </w:pPr>
      <w:r w:rsidRPr="00041DD2">
        <w:rPr>
          <w:rFonts w:ascii="Times New Roman" w:hAnsi="Times New Roman" w:cs="Times New Roman"/>
          <w:sz w:val="24"/>
          <w:szCs w:val="24"/>
        </w:rPr>
        <w:t>Client Name: Dr. Trang D</w:t>
      </w:r>
      <w:r w:rsidR="00C0343D">
        <w:rPr>
          <w:rFonts w:ascii="Times New Roman" w:hAnsi="Times New Roman" w:cs="Times New Roman"/>
          <w:sz w:val="24"/>
          <w:szCs w:val="24"/>
        </w:rPr>
        <w:t>o</w:t>
      </w:r>
    </w:p>
    <w:p w14:paraId="566B1162" w14:textId="77777777" w:rsidR="00C0343D" w:rsidRDefault="00C0343D" w:rsidP="00E47AC5">
      <w:pPr>
        <w:jc w:val="both"/>
        <w:rPr>
          <w:rFonts w:ascii="Times New Roman" w:hAnsi="Times New Roman" w:cs="Times New Roman"/>
          <w:sz w:val="24"/>
          <w:szCs w:val="24"/>
        </w:rPr>
      </w:pPr>
    </w:p>
    <w:sdt>
      <w:sdtPr>
        <w:rPr>
          <w:rFonts w:ascii="Arial" w:eastAsia="Arial" w:hAnsi="Arial" w:cs="Arial"/>
          <w:color w:val="auto"/>
          <w:sz w:val="22"/>
          <w:szCs w:val="22"/>
          <w:lang w:val="en-NZ" w:eastAsia="en-NZ"/>
        </w:rPr>
        <w:id w:val="68463610"/>
        <w:docPartObj>
          <w:docPartGallery w:val="Table of Contents"/>
          <w:docPartUnique/>
        </w:docPartObj>
      </w:sdtPr>
      <w:sdtEndPr>
        <w:rPr>
          <w:b/>
          <w:bCs/>
          <w:noProof/>
        </w:rPr>
      </w:sdtEndPr>
      <w:sdtContent>
        <w:p w14:paraId="0E664339" w14:textId="77777777" w:rsidR="00E47AC5" w:rsidRDefault="00E47AC5" w:rsidP="00E47AC5">
          <w:pPr>
            <w:pStyle w:val="TOCHeading"/>
          </w:pPr>
          <w:r>
            <w:t>Table of Contents</w:t>
          </w:r>
        </w:p>
        <w:p w14:paraId="042DA4C6" w14:textId="77777777" w:rsidR="00E47AC5" w:rsidRDefault="00E47AC5" w:rsidP="00E47AC5">
          <w:pPr>
            <w:pStyle w:val="TOC2"/>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1579059" w:history="1">
            <w:r w:rsidRPr="00636734">
              <w:rPr>
                <w:rStyle w:val="Hyperlink"/>
                <w:noProof/>
              </w:rPr>
              <w:t>Model One TCS:</w:t>
            </w:r>
            <w:r>
              <w:rPr>
                <w:noProof/>
                <w:webHidden/>
              </w:rPr>
              <w:tab/>
            </w:r>
            <w:r>
              <w:rPr>
                <w:noProof/>
                <w:webHidden/>
              </w:rPr>
              <w:fldChar w:fldCharType="begin"/>
            </w:r>
            <w:r>
              <w:rPr>
                <w:noProof/>
                <w:webHidden/>
              </w:rPr>
              <w:instrText xml:space="preserve"> PAGEREF _Toc211579059 \h </w:instrText>
            </w:r>
            <w:r>
              <w:rPr>
                <w:noProof/>
                <w:webHidden/>
              </w:rPr>
            </w:r>
            <w:r>
              <w:rPr>
                <w:noProof/>
                <w:webHidden/>
              </w:rPr>
              <w:fldChar w:fldCharType="separate"/>
            </w:r>
            <w:r>
              <w:rPr>
                <w:noProof/>
                <w:webHidden/>
              </w:rPr>
              <w:t>3</w:t>
            </w:r>
            <w:r>
              <w:rPr>
                <w:noProof/>
                <w:webHidden/>
              </w:rPr>
              <w:fldChar w:fldCharType="end"/>
            </w:r>
          </w:hyperlink>
        </w:p>
        <w:p w14:paraId="6616E2D8" w14:textId="77777777" w:rsidR="00E47AC5" w:rsidRDefault="00E47AC5" w:rsidP="00E47AC5">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79060" w:history="1">
            <w:r w:rsidRPr="00636734">
              <w:rPr>
                <w:rStyle w:val="Hyperlink"/>
                <w:noProof/>
              </w:rPr>
              <w:t>Analysis</w:t>
            </w:r>
            <w:r>
              <w:rPr>
                <w:noProof/>
                <w:webHidden/>
              </w:rPr>
              <w:tab/>
            </w:r>
            <w:r>
              <w:rPr>
                <w:noProof/>
                <w:webHidden/>
              </w:rPr>
              <w:fldChar w:fldCharType="begin"/>
            </w:r>
            <w:r>
              <w:rPr>
                <w:noProof/>
                <w:webHidden/>
              </w:rPr>
              <w:instrText xml:space="preserve"> PAGEREF _Toc211579060 \h </w:instrText>
            </w:r>
            <w:r>
              <w:rPr>
                <w:noProof/>
                <w:webHidden/>
              </w:rPr>
            </w:r>
            <w:r>
              <w:rPr>
                <w:noProof/>
                <w:webHidden/>
              </w:rPr>
              <w:fldChar w:fldCharType="separate"/>
            </w:r>
            <w:r>
              <w:rPr>
                <w:noProof/>
                <w:webHidden/>
              </w:rPr>
              <w:t>3</w:t>
            </w:r>
            <w:r>
              <w:rPr>
                <w:noProof/>
                <w:webHidden/>
              </w:rPr>
              <w:fldChar w:fldCharType="end"/>
            </w:r>
          </w:hyperlink>
        </w:p>
        <w:p w14:paraId="17096B09" w14:textId="77777777" w:rsidR="00E47AC5" w:rsidRDefault="00E47AC5" w:rsidP="00E47AC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9061" w:history="1">
            <w:r w:rsidRPr="00636734">
              <w:rPr>
                <w:rStyle w:val="Hyperlink"/>
                <w:noProof/>
              </w:rPr>
              <w:t>Model Two ADP:</w:t>
            </w:r>
            <w:r>
              <w:rPr>
                <w:noProof/>
                <w:webHidden/>
              </w:rPr>
              <w:tab/>
            </w:r>
            <w:r>
              <w:rPr>
                <w:noProof/>
                <w:webHidden/>
              </w:rPr>
              <w:fldChar w:fldCharType="begin"/>
            </w:r>
            <w:r>
              <w:rPr>
                <w:noProof/>
                <w:webHidden/>
              </w:rPr>
              <w:instrText xml:space="preserve"> PAGEREF _Toc211579061 \h </w:instrText>
            </w:r>
            <w:r>
              <w:rPr>
                <w:noProof/>
                <w:webHidden/>
              </w:rPr>
            </w:r>
            <w:r>
              <w:rPr>
                <w:noProof/>
                <w:webHidden/>
              </w:rPr>
              <w:fldChar w:fldCharType="separate"/>
            </w:r>
            <w:r>
              <w:rPr>
                <w:noProof/>
                <w:webHidden/>
              </w:rPr>
              <w:t>4</w:t>
            </w:r>
            <w:r>
              <w:rPr>
                <w:noProof/>
                <w:webHidden/>
              </w:rPr>
              <w:fldChar w:fldCharType="end"/>
            </w:r>
          </w:hyperlink>
        </w:p>
        <w:p w14:paraId="5F5C07B1" w14:textId="77777777" w:rsidR="00E47AC5" w:rsidRDefault="00E47AC5" w:rsidP="00E47AC5">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79062" w:history="1">
            <w:r w:rsidRPr="00636734">
              <w:rPr>
                <w:rStyle w:val="Hyperlink"/>
                <w:noProof/>
              </w:rPr>
              <w:t>Analysis</w:t>
            </w:r>
            <w:r>
              <w:rPr>
                <w:noProof/>
                <w:webHidden/>
              </w:rPr>
              <w:tab/>
            </w:r>
            <w:r>
              <w:rPr>
                <w:noProof/>
                <w:webHidden/>
              </w:rPr>
              <w:fldChar w:fldCharType="begin"/>
            </w:r>
            <w:r>
              <w:rPr>
                <w:noProof/>
                <w:webHidden/>
              </w:rPr>
              <w:instrText xml:space="preserve"> PAGEREF _Toc211579062 \h </w:instrText>
            </w:r>
            <w:r>
              <w:rPr>
                <w:noProof/>
                <w:webHidden/>
              </w:rPr>
            </w:r>
            <w:r>
              <w:rPr>
                <w:noProof/>
                <w:webHidden/>
              </w:rPr>
              <w:fldChar w:fldCharType="separate"/>
            </w:r>
            <w:r>
              <w:rPr>
                <w:noProof/>
                <w:webHidden/>
              </w:rPr>
              <w:t>4</w:t>
            </w:r>
            <w:r>
              <w:rPr>
                <w:noProof/>
                <w:webHidden/>
              </w:rPr>
              <w:fldChar w:fldCharType="end"/>
            </w:r>
          </w:hyperlink>
        </w:p>
        <w:p w14:paraId="689FFFD1" w14:textId="77777777" w:rsidR="00E47AC5" w:rsidRDefault="00E47AC5" w:rsidP="00E47AC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1579063" w:history="1">
            <w:r w:rsidRPr="00636734">
              <w:rPr>
                <w:rStyle w:val="Hyperlink"/>
                <w:noProof/>
              </w:rPr>
              <w:t>Model Three Visitors Arrival:</w:t>
            </w:r>
            <w:r>
              <w:rPr>
                <w:noProof/>
                <w:webHidden/>
              </w:rPr>
              <w:tab/>
            </w:r>
            <w:r>
              <w:rPr>
                <w:noProof/>
                <w:webHidden/>
              </w:rPr>
              <w:fldChar w:fldCharType="begin"/>
            </w:r>
            <w:r>
              <w:rPr>
                <w:noProof/>
                <w:webHidden/>
              </w:rPr>
              <w:instrText xml:space="preserve"> PAGEREF _Toc211579063 \h </w:instrText>
            </w:r>
            <w:r>
              <w:rPr>
                <w:noProof/>
                <w:webHidden/>
              </w:rPr>
            </w:r>
            <w:r>
              <w:rPr>
                <w:noProof/>
                <w:webHidden/>
              </w:rPr>
              <w:fldChar w:fldCharType="separate"/>
            </w:r>
            <w:r>
              <w:rPr>
                <w:noProof/>
                <w:webHidden/>
              </w:rPr>
              <w:t>5</w:t>
            </w:r>
            <w:r>
              <w:rPr>
                <w:noProof/>
                <w:webHidden/>
              </w:rPr>
              <w:fldChar w:fldCharType="end"/>
            </w:r>
          </w:hyperlink>
        </w:p>
        <w:p w14:paraId="5D25F20E" w14:textId="77777777" w:rsidR="00E47AC5" w:rsidRDefault="00E47AC5" w:rsidP="00E47AC5">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11579064" w:history="1">
            <w:r w:rsidRPr="00636734">
              <w:rPr>
                <w:rStyle w:val="Hyperlink"/>
                <w:noProof/>
              </w:rPr>
              <w:t>Analysis</w:t>
            </w:r>
            <w:r>
              <w:rPr>
                <w:noProof/>
                <w:webHidden/>
              </w:rPr>
              <w:tab/>
            </w:r>
            <w:r>
              <w:rPr>
                <w:noProof/>
                <w:webHidden/>
              </w:rPr>
              <w:fldChar w:fldCharType="begin"/>
            </w:r>
            <w:r>
              <w:rPr>
                <w:noProof/>
                <w:webHidden/>
              </w:rPr>
              <w:instrText xml:space="preserve"> PAGEREF _Toc211579064 \h </w:instrText>
            </w:r>
            <w:r>
              <w:rPr>
                <w:noProof/>
                <w:webHidden/>
              </w:rPr>
            </w:r>
            <w:r>
              <w:rPr>
                <w:noProof/>
                <w:webHidden/>
              </w:rPr>
              <w:fldChar w:fldCharType="separate"/>
            </w:r>
            <w:r>
              <w:rPr>
                <w:noProof/>
                <w:webHidden/>
              </w:rPr>
              <w:t>5</w:t>
            </w:r>
            <w:r>
              <w:rPr>
                <w:noProof/>
                <w:webHidden/>
              </w:rPr>
              <w:fldChar w:fldCharType="end"/>
            </w:r>
          </w:hyperlink>
        </w:p>
        <w:p w14:paraId="13C3E9F7" w14:textId="77777777" w:rsidR="00E47AC5" w:rsidRDefault="00E47AC5" w:rsidP="00E47AC5">
          <w:r>
            <w:rPr>
              <w:b/>
              <w:bCs/>
              <w:noProof/>
            </w:rPr>
            <w:fldChar w:fldCharType="end"/>
          </w:r>
        </w:p>
      </w:sdtContent>
    </w:sdt>
    <w:p w14:paraId="5DF36B44" w14:textId="77777777" w:rsidR="00E47AC5" w:rsidRDefault="00E47AC5" w:rsidP="00E47AC5">
      <w:pPr>
        <w:jc w:val="both"/>
        <w:rPr>
          <w:rFonts w:ascii="Times New Roman" w:hAnsi="Times New Roman" w:cs="Times New Roman"/>
          <w:sz w:val="24"/>
          <w:szCs w:val="24"/>
        </w:rPr>
      </w:pPr>
    </w:p>
    <w:p w14:paraId="5E66F4EE" w14:textId="77777777" w:rsidR="00E47AC5" w:rsidRDefault="00E47AC5" w:rsidP="00E47AC5">
      <w:pPr>
        <w:jc w:val="both"/>
        <w:rPr>
          <w:rFonts w:ascii="Times New Roman" w:hAnsi="Times New Roman" w:cs="Times New Roman"/>
          <w:sz w:val="24"/>
          <w:szCs w:val="24"/>
        </w:rPr>
      </w:pPr>
    </w:p>
    <w:p w14:paraId="2ECF3783" w14:textId="77777777" w:rsidR="00E47AC5" w:rsidRDefault="00E47AC5" w:rsidP="00E47AC5">
      <w:pPr>
        <w:jc w:val="both"/>
        <w:rPr>
          <w:rFonts w:ascii="Times New Roman" w:hAnsi="Times New Roman" w:cs="Times New Roman"/>
          <w:sz w:val="24"/>
          <w:szCs w:val="24"/>
        </w:rPr>
      </w:pPr>
    </w:p>
    <w:p w14:paraId="5E916964" w14:textId="77777777" w:rsidR="00E47AC5" w:rsidRDefault="00E47AC5" w:rsidP="00E47AC5">
      <w:pPr>
        <w:jc w:val="both"/>
        <w:rPr>
          <w:rFonts w:ascii="Times New Roman" w:hAnsi="Times New Roman" w:cs="Times New Roman"/>
          <w:sz w:val="24"/>
          <w:szCs w:val="24"/>
        </w:rPr>
      </w:pPr>
    </w:p>
    <w:p w14:paraId="0B850224" w14:textId="77777777" w:rsidR="00E47AC5" w:rsidRDefault="00E47AC5" w:rsidP="00E47AC5">
      <w:pPr>
        <w:jc w:val="both"/>
        <w:rPr>
          <w:rFonts w:ascii="Times New Roman" w:hAnsi="Times New Roman" w:cs="Times New Roman"/>
          <w:sz w:val="24"/>
          <w:szCs w:val="24"/>
        </w:rPr>
      </w:pPr>
    </w:p>
    <w:p w14:paraId="08AFC645" w14:textId="77777777" w:rsidR="00E47AC5" w:rsidRDefault="00E47AC5" w:rsidP="00E47AC5">
      <w:pPr>
        <w:jc w:val="both"/>
        <w:rPr>
          <w:rFonts w:ascii="Times New Roman" w:hAnsi="Times New Roman" w:cs="Times New Roman"/>
          <w:sz w:val="24"/>
          <w:szCs w:val="24"/>
        </w:rPr>
      </w:pPr>
    </w:p>
    <w:p w14:paraId="5A55F877" w14:textId="77777777" w:rsidR="00E47AC5" w:rsidRDefault="00E47AC5" w:rsidP="00E47AC5">
      <w:pPr>
        <w:jc w:val="both"/>
        <w:rPr>
          <w:rFonts w:ascii="Times New Roman" w:hAnsi="Times New Roman" w:cs="Times New Roman"/>
          <w:sz w:val="24"/>
          <w:szCs w:val="24"/>
        </w:rPr>
      </w:pPr>
    </w:p>
    <w:p w14:paraId="2F29DE4C" w14:textId="77777777" w:rsidR="00E47AC5" w:rsidRDefault="00E47AC5" w:rsidP="00E47AC5">
      <w:pPr>
        <w:jc w:val="both"/>
        <w:rPr>
          <w:rFonts w:ascii="Times New Roman" w:hAnsi="Times New Roman" w:cs="Times New Roman"/>
          <w:sz w:val="24"/>
          <w:szCs w:val="24"/>
        </w:rPr>
      </w:pPr>
    </w:p>
    <w:p w14:paraId="7441E71E" w14:textId="77777777" w:rsidR="00E47AC5" w:rsidRDefault="00E47AC5" w:rsidP="00E47AC5">
      <w:pPr>
        <w:jc w:val="both"/>
        <w:rPr>
          <w:rFonts w:ascii="Times New Roman" w:hAnsi="Times New Roman" w:cs="Times New Roman"/>
          <w:sz w:val="24"/>
          <w:szCs w:val="24"/>
        </w:rPr>
      </w:pPr>
    </w:p>
    <w:p w14:paraId="1F4C5E1D" w14:textId="77777777" w:rsidR="00E47AC5" w:rsidRDefault="00E47AC5" w:rsidP="00E47AC5">
      <w:pPr>
        <w:jc w:val="both"/>
        <w:rPr>
          <w:rFonts w:ascii="Times New Roman" w:hAnsi="Times New Roman" w:cs="Times New Roman"/>
          <w:sz w:val="24"/>
          <w:szCs w:val="24"/>
        </w:rPr>
      </w:pPr>
    </w:p>
    <w:p w14:paraId="4FC34DE2" w14:textId="77777777" w:rsidR="00E47AC5" w:rsidRDefault="00E47AC5" w:rsidP="00E47AC5">
      <w:pPr>
        <w:jc w:val="both"/>
        <w:rPr>
          <w:rFonts w:ascii="Times New Roman" w:hAnsi="Times New Roman" w:cs="Times New Roman"/>
          <w:sz w:val="24"/>
          <w:szCs w:val="24"/>
        </w:rPr>
      </w:pPr>
    </w:p>
    <w:p w14:paraId="128FBEA8" w14:textId="77777777" w:rsidR="00E47AC5" w:rsidRDefault="00E47AC5" w:rsidP="00E47AC5">
      <w:pPr>
        <w:jc w:val="both"/>
        <w:rPr>
          <w:rFonts w:ascii="Times New Roman" w:hAnsi="Times New Roman" w:cs="Times New Roman"/>
          <w:sz w:val="24"/>
          <w:szCs w:val="24"/>
        </w:rPr>
      </w:pPr>
    </w:p>
    <w:p w14:paraId="2F91E78F" w14:textId="77777777" w:rsidR="00E47AC5" w:rsidRDefault="00E47AC5" w:rsidP="00E47AC5">
      <w:pPr>
        <w:jc w:val="both"/>
        <w:rPr>
          <w:rFonts w:ascii="Times New Roman" w:hAnsi="Times New Roman" w:cs="Times New Roman"/>
          <w:sz w:val="24"/>
          <w:szCs w:val="24"/>
        </w:rPr>
      </w:pPr>
    </w:p>
    <w:p w14:paraId="0B6D1917" w14:textId="77777777" w:rsidR="00E47AC5" w:rsidRDefault="00E47AC5" w:rsidP="00E47AC5">
      <w:pPr>
        <w:jc w:val="both"/>
        <w:rPr>
          <w:rFonts w:ascii="Times New Roman" w:hAnsi="Times New Roman" w:cs="Times New Roman"/>
          <w:sz w:val="24"/>
          <w:szCs w:val="24"/>
        </w:rPr>
      </w:pPr>
    </w:p>
    <w:p w14:paraId="73684D69" w14:textId="77777777" w:rsidR="00E47AC5" w:rsidRDefault="00E47AC5" w:rsidP="00E47AC5">
      <w:pPr>
        <w:jc w:val="both"/>
        <w:rPr>
          <w:rFonts w:ascii="Times New Roman" w:hAnsi="Times New Roman" w:cs="Times New Roman"/>
          <w:sz w:val="24"/>
          <w:szCs w:val="24"/>
        </w:rPr>
      </w:pPr>
    </w:p>
    <w:p w14:paraId="036EAEFB" w14:textId="77777777" w:rsidR="00E47AC5" w:rsidRDefault="00E47AC5" w:rsidP="00E47AC5">
      <w:pPr>
        <w:jc w:val="both"/>
        <w:rPr>
          <w:rFonts w:ascii="Times New Roman" w:hAnsi="Times New Roman" w:cs="Times New Roman"/>
          <w:sz w:val="24"/>
          <w:szCs w:val="24"/>
        </w:rPr>
      </w:pPr>
    </w:p>
    <w:p w14:paraId="483B9425" w14:textId="77777777" w:rsidR="00E47AC5" w:rsidRDefault="00E47AC5" w:rsidP="00E47AC5">
      <w:pPr>
        <w:jc w:val="both"/>
        <w:rPr>
          <w:rFonts w:ascii="Times New Roman" w:hAnsi="Times New Roman" w:cs="Times New Roman"/>
          <w:sz w:val="24"/>
          <w:szCs w:val="24"/>
        </w:rPr>
      </w:pPr>
    </w:p>
    <w:p w14:paraId="30AF3BCA" w14:textId="77777777" w:rsidR="00E47AC5" w:rsidRDefault="00E47AC5" w:rsidP="00E47AC5">
      <w:pPr>
        <w:jc w:val="both"/>
        <w:rPr>
          <w:rFonts w:ascii="Times New Roman" w:hAnsi="Times New Roman" w:cs="Times New Roman"/>
          <w:sz w:val="24"/>
          <w:szCs w:val="24"/>
        </w:rPr>
      </w:pPr>
    </w:p>
    <w:p w14:paraId="4D9580E2" w14:textId="77777777" w:rsidR="00E47AC5" w:rsidRDefault="00E47AC5" w:rsidP="00E47AC5">
      <w:pPr>
        <w:jc w:val="both"/>
        <w:rPr>
          <w:rFonts w:ascii="Times New Roman" w:hAnsi="Times New Roman" w:cs="Times New Roman"/>
          <w:sz w:val="24"/>
          <w:szCs w:val="24"/>
        </w:rPr>
      </w:pPr>
    </w:p>
    <w:p w14:paraId="7B7E4965" w14:textId="77777777" w:rsidR="00E47AC5" w:rsidRDefault="00E47AC5" w:rsidP="00E47AC5">
      <w:pPr>
        <w:jc w:val="both"/>
        <w:rPr>
          <w:rFonts w:ascii="Times New Roman" w:hAnsi="Times New Roman" w:cs="Times New Roman"/>
          <w:sz w:val="24"/>
          <w:szCs w:val="24"/>
        </w:rPr>
      </w:pPr>
    </w:p>
    <w:p w14:paraId="36D2AC17" w14:textId="77777777" w:rsidR="00E47AC5" w:rsidRDefault="00E47AC5" w:rsidP="00E47AC5">
      <w:pPr>
        <w:jc w:val="both"/>
        <w:rPr>
          <w:rFonts w:ascii="Times New Roman" w:hAnsi="Times New Roman" w:cs="Times New Roman"/>
          <w:sz w:val="24"/>
          <w:szCs w:val="24"/>
        </w:rPr>
      </w:pPr>
    </w:p>
    <w:p w14:paraId="4B20C6B2" w14:textId="77777777" w:rsidR="00E47AC5" w:rsidRDefault="00E47AC5" w:rsidP="00E47AC5">
      <w:pPr>
        <w:jc w:val="both"/>
        <w:rPr>
          <w:rFonts w:ascii="Times New Roman" w:hAnsi="Times New Roman" w:cs="Times New Roman"/>
          <w:sz w:val="24"/>
          <w:szCs w:val="24"/>
        </w:rPr>
      </w:pPr>
    </w:p>
    <w:p w14:paraId="43737A6C" w14:textId="77777777" w:rsidR="00E47AC5" w:rsidRDefault="00E47AC5" w:rsidP="00E47AC5">
      <w:pPr>
        <w:jc w:val="both"/>
        <w:rPr>
          <w:rFonts w:ascii="Times New Roman" w:hAnsi="Times New Roman" w:cs="Times New Roman"/>
          <w:sz w:val="24"/>
          <w:szCs w:val="24"/>
        </w:rPr>
      </w:pPr>
    </w:p>
    <w:p w14:paraId="402C6052" w14:textId="77777777" w:rsidR="00E47AC5" w:rsidRDefault="00E47AC5" w:rsidP="00E47AC5">
      <w:pPr>
        <w:pStyle w:val="Heading2"/>
      </w:pPr>
    </w:p>
    <w:p w14:paraId="0177F087" w14:textId="77777777" w:rsidR="00E47AC5" w:rsidRDefault="00E47AC5" w:rsidP="00E47AC5">
      <w:pPr>
        <w:pStyle w:val="Heading2"/>
      </w:pPr>
    </w:p>
    <w:p w14:paraId="71530A23" w14:textId="77777777" w:rsidR="00E47AC5" w:rsidRDefault="00E47AC5" w:rsidP="00E47AC5">
      <w:pPr>
        <w:pStyle w:val="Heading2"/>
      </w:pPr>
    </w:p>
    <w:p w14:paraId="19B8C92B" w14:textId="77777777" w:rsidR="00E47AC5" w:rsidRDefault="00E47AC5" w:rsidP="00E47AC5"/>
    <w:p w14:paraId="08C33200" w14:textId="77777777" w:rsidR="00C0343D" w:rsidRDefault="00C0343D" w:rsidP="00E47AC5"/>
    <w:p w14:paraId="610A3D94" w14:textId="6B13A973" w:rsidR="00E47AC5" w:rsidRDefault="00E47AC5" w:rsidP="00E47AC5"/>
    <w:p w14:paraId="60E93121" w14:textId="77777777" w:rsidR="00E47AC5" w:rsidRPr="003446B3" w:rsidRDefault="00E47AC5" w:rsidP="00E47AC5"/>
    <w:p w14:paraId="6D0E9B13" w14:textId="77777777" w:rsidR="00E47AC5" w:rsidRDefault="00E47AC5" w:rsidP="00E47AC5">
      <w:pPr>
        <w:pStyle w:val="Heading2"/>
      </w:pPr>
      <w:bookmarkStart w:id="941" w:name="_Toc211579059"/>
      <w:bookmarkStart w:id="942" w:name="_Toc211587440"/>
      <w:bookmarkStart w:id="943" w:name="_Toc211595456"/>
      <w:r>
        <w:t>Model TCS:</w:t>
      </w:r>
      <w:bookmarkEnd w:id="941"/>
      <w:bookmarkEnd w:id="942"/>
      <w:bookmarkEnd w:id="943"/>
    </w:p>
    <w:p w14:paraId="64600ACE" w14:textId="77777777" w:rsidR="00E47AC5" w:rsidRPr="007A3CA3" w:rsidRDefault="00E47AC5" w:rsidP="00E47AC5"/>
    <w:tbl>
      <w:tblPr>
        <w:tblStyle w:val="GridTable4-Accent1"/>
        <w:tblpPr w:leftFromText="180" w:rightFromText="180" w:vertAnchor="text" w:horzAnchor="margin" w:tblpXSpec="center" w:tblpY="128"/>
        <w:tblW w:w="9602" w:type="dxa"/>
        <w:tblLook w:val="04A0" w:firstRow="1" w:lastRow="0" w:firstColumn="1" w:lastColumn="0" w:noHBand="0" w:noVBand="1"/>
      </w:tblPr>
      <w:tblGrid>
        <w:gridCol w:w="1584"/>
        <w:gridCol w:w="1146"/>
        <w:gridCol w:w="1134"/>
        <w:gridCol w:w="1004"/>
        <w:gridCol w:w="4734"/>
      </w:tblGrid>
      <w:tr w:rsidR="00E47AC5" w:rsidRPr="007A3CA3" w14:paraId="7722667D" w14:textId="77777777" w:rsidTr="003E655A">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0" w:type="auto"/>
            <w:hideMark/>
          </w:tcPr>
          <w:p w14:paraId="538B780C" w14:textId="77777777" w:rsidR="00E47AC5" w:rsidRPr="007A3CA3" w:rsidRDefault="00E47AC5" w:rsidP="003E655A">
            <w:r w:rsidRPr="007A3CA3">
              <w:t>Model</w:t>
            </w:r>
          </w:p>
        </w:tc>
        <w:tc>
          <w:tcPr>
            <w:tcW w:w="0" w:type="auto"/>
            <w:hideMark/>
          </w:tcPr>
          <w:p w14:paraId="28893DD3" w14:textId="77777777" w:rsidR="00E47AC5" w:rsidRPr="007A3CA3" w:rsidRDefault="00E47AC5" w:rsidP="003E655A">
            <w:pPr>
              <w:cnfStyle w:val="100000000000" w:firstRow="1" w:lastRow="0" w:firstColumn="0" w:lastColumn="0" w:oddVBand="0" w:evenVBand="0" w:oddHBand="0" w:evenHBand="0" w:firstRowFirstColumn="0" w:firstRowLastColumn="0" w:lastRowFirstColumn="0" w:lastRowLastColumn="0"/>
            </w:pPr>
            <w:r w:rsidRPr="007A3CA3">
              <w:t>Segment</w:t>
            </w:r>
          </w:p>
        </w:tc>
        <w:tc>
          <w:tcPr>
            <w:tcW w:w="0" w:type="auto"/>
            <w:hideMark/>
          </w:tcPr>
          <w:p w14:paraId="34159CD9" w14:textId="77777777" w:rsidR="00E47AC5" w:rsidRPr="007A3CA3" w:rsidRDefault="00E47AC5" w:rsidP="003E655A">
            <w:pPr>
              <w:cnfStyle w:val="100000000000" w:firstRow="1" w:lastRow="0" w:firstColumn="0" w:lastColumn="0" w:oddVBand="0" w:evenVBand="0" w:oddHBand="0" w:evenHBand="0" w:firstRowFirstColumn="0" w:firstRowLastColumn="0" w:lastRowFirstColumn="0" w:lastRowLastColumn="0"/>
            </w:pPr>
            <w:r w:rsidRPr="007A3CA3">
              <w:t>RMSE</w:t>
            </w:r>
          </w:p>
        </w:tc>
        <w:tc>
          <w:tcPr>
            <w:tcW w:w="0" w:type="auto"/>
            <w:hideMark/>
          </w:tcPr>
          <w:p w14:paraId="3C2EF877" w14:textId="77777777" w:rsidR="00E47AC5" w:rsidRPr="007A3CA3" w:rsidRDefault="00E47AC5" w:rsidP="003E655A">
            <w:pPr>
              <w:cnfStyle w:val="100000000000" w:firstRow="1" w:lastRow="0" w:firstColumn="0" w:lastColumn="0" w:oddVBand="0" w:evenVBand="0" w:oddHBand="0" w:evenHBand="0" w:firstRowFirstColumn="0" w:firstRowLastColumn="0" w:lastRowFirstColumn="0" w:lastRowLastColumn="0"/>
            </w:pPr>
            <w:r w:rsidRPr="007A3CA3">
              <w:t>MAPE %</w:t>
            </w:r>
          </w:p>
        </w:tc>
        <w:tc>
          <w:tcPr>
            <w:tcW w:w="0" w:type="auto"/>
            <w:hideMark/>
          </w:tcPr>
          <w:p w14:paraId="70FEB994" w14:textId="77777777" w:rsidR="00E47AC5" w:rsidRPr="007A3CA3" w:rsidRDefault="00E47AC5" w:rsidP="003E655A">
            <w:pPr>
              <w:cnfStyle w:val="100000000000" w:firstRow="1" w:lastRow="0" w:firstColumn="0" w:lastColumn="0" w:oddVBand="0" w:evenVBand="0" w:oddHBand="0" w:evenHBand="0" w:firstRowFirstColumn="0" w:firstRowLastColumn="0" w:lastRowFirstColumn="0" w:lastRowLastColumn="0"/>
            </w:pPr>
            <w:r w:rsidRPr="007A3CA3">
              <w:t>Observations</w:t>
            </w:r>
          </w:p>
        </w:tc>
      </w:tr>
      <w:tr w:rsidR="00E47AC5" w:rsidRPr="007A3CA3" w14:paraId="7CF9271B" w14:textId="77777777" w:rsidTr="003E655A">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0" w:type="auto"/>
            <w:hideMark/>
          </w:tcPr>
          <w:p w14:paraId="7DC2AFD5" w14:textId="77777777" w:rsidR="00E47AC5" w:rsidRPr="007A3CA3" w:rsidRDefault="00E47AC5" w:rsidP="003E655A">
            <w:r w:rsidRPr="007A3CA3">
              <w:t>VAR</w:t>
            </w:r>
          </w:p>
        </w:tc>
        <w:tc>
          <w:tcPr>
            <w:tcW w:w="0" w:type="auto"/>
            <w:hideMark/>
          </w:tcPr>
          <w:p w14:paraId="30E08A45"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Intl</w:t>
            </w:r>
          </w:p>
        </w:tc>
        <w:tc>
          <w:tcPr>
            <w:tcW w:w="0" w:type="auto"/>
            <w:hideMark/>
          </w:tcPr>
          <w:p w14:paraId="312557B4"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451.703</w:t>
            </w:r>
          </w:p>
        </w:tc>
        <w:tc>
          <w:tcPr>
            <w:tcW w:w="0" w:type="auto"/>
            <w:hideMark/>
          </w:tcPr>
          <w:p w14:paraId="00A257AE"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8.967</w:t>
            </w:r>
          </w:p>
        </w:tc>
        <w:tc>
          <w:tcPr>
            <w:tcW w:w="0" w:type="auto"/>
            <w:hideMark/>
          </w:tcPr>
          <w:p w14:paraId="6F0A6608"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Moderate accuracy with higher volatility in international spending.</w:t>
            </w:r>
          </w:p>
        </w:tc>
      </w:tr>
      <w:tr w:rsidR="00E47AC5" w:rsidRPr="007A3CA3" w14:paraId="4AEE158C" w14:textId="77777777" w:rsidTr="003E655A">
        <w:trPr>
          <w:trHeight w:val="687"/>
        </w:trPr>
        <w:tc>
          <w:tcPr>
            <w:cnfStyle w:val="001000000000" w:firstRow="0" w:lastRow="0" w:firstColumn="1" w:lastColumn="0" w:oddVBand="0" w:evenVBand="0" w:oddHBand="0" w:evenHBand="0" w:firstRowFirstColumn="0" w:firstRowLastColumn="0" w:lastRowFirstColumn="0" w:lastRowLastColumn="0"/>
            <w:tcW w:w="0" w:type="auto"/>
            <w:hideMark/>
          </w:tcPr>
          <w:p w14:paraId="7D5E3941" w14:textId="77777777" w:rsidR="00E47AC5" w:rsidRPr="007A3CA3" w:rsidRDefault="00E47AC5" w:rsidP="003E655A"/>
        </w:tc>
        <w:tc>
          <w:tcPr>
            <w:tcW w:w="0" w:type="auto"/>
            <w:hideMark/>
          </w:tcPr>
          <w:p w14:paraId="22C77BF5"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Dom</w:t>
            </w:r>
          </w:p>
        </w:tc>
        <w:tc>
          <w:tcPr>
            <w:tcW w:w="0" w:type="auto"/>
            <w:hideMark/>
          </w:tcPr>
          <w:p w14:paraId="59EB3DE5"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378.425</w:t>
            </w:r>
          </w:p>
        </w:tc>
        <w:tc>
          <w:tcPr>
            <w:tcW w:w="0" w:type="auto"/>
            <w:hideMark/>
          </w:tcPr>
          <w:p w14:paraId="30B25681"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2.988</w:t>
            </w:r>
          </w:p>
        </w:tc>
        <w:tc>
          <w:tcPr>
            <w:tcW w:w="0" w:type="auto"/>
            <w:hideMark/>
          </w:tcPr>
          <w:p w14:paraId="44AD644F"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Stable domestic forecast with reasonable precision.</w:t>
            </w:r>
          </w:p>
        </w:tc>
      </w:tr>
      <w:tr w:rsidR="00E47AC5" w:rsidRPr="007A3CA3" w14:paraId="57D9FCC8" w14:textId="77777777" w:rsidTr="003E655A">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0" w:type="auto"/>
            <w:hideMark/>
          </w:tcPr>
          <w:p w14:paraId="2ABD7673" w14:textId="77777777" w:rsidR="00E47AC5" w:rsidRPr="007A3CA3" w:rsidRDefault="00E47AC5" w:rsidP="003E655A">
            <w:r w:rsidRPr="007A3CA3">
              <w:t>SARIMAX</w:t>
            </w:r>
          </w:p>
        </w:tc>
        <w:tc>
          <w:tcPr>
            <w:tcW w:w="0" w:type="auto"/>
            <w:hideMark/>
          </w:tcPr>
          <w:p w14:paraId="4175E468"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Intl</w:t>
            </w:r>
          </w:p>
        </w:tc>
        <w:tc>
          <w:tcPr>
            <w:tcW w:w="0" w:type="auto"/>
            <w:hideMark/>
          </w:tcPr>
          <w:p w14:paraId="62C84052"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rPr>
                <w:b/>
                <w:bCs/>
              </w:rPr>
              <w:t>66.006</w:t>
            </w:r>
          </w:p>
        </w:tc>
        <w:tc>
          <w:tcPr>
            <w:tcW w:w="0" w:type="auto"/>
            <w:hideMark/>
          </w:tcPr>
          <w:p w14:paraId="37588220"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rPr>
                <w:b/>
                <w:bCs/>
              </w:rPr>
              <w:t>1.489</w:t>
            </w:r>
          </w:p>
        </w:tc>
        <w:tc>
          <w:tcPr>
            <w:tcW w:w="0" w:type="auto"/>
            <w:hideMark/>
          </w:tcPr>
          <w:p w14:paraId="5984D486"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Best accuracy for international data; effectively captures seasonality.</w:t>
            </w:r>
          </w:p>
        </w:tc>
      </w:tr>
      <w:tr w:rsidR="00E47AC5" w:rsidRPr="007A3CA3" w14:paraId="2E5B9C65" w14:textId="77777777" w:rsidTr="003E655A">
        <w:trPr>
          <w:trHeight w:val="687"/>
        </w:trPr>
        <w:tc>
          <w:tcPr>
            <w:cnfStyle w:val="001000000000" w:firstRow="0" w:lastRow="0" w:firstColumn="1" w:lastColumn="0" w:oddVBand="0" w:evenVBand="0" w:oddHBand="0" w:evenHBand="0" w:firstRowFirstColumn="0" w:firstRowLastColumn="0" w:lastRowFirstColumn="0" w:lastRowLastColumn="0"/>
            <w:tcW w:w="0" w:type="auto"/>
            <w:hideMark/>
          </w:tcPr>
          <w:p w14:paraId="60C37845" w14:textId="77777777" w:rsidR="00E47AC5" w:rsidRPr="007A3CA3" w:rsidRDefault="00E47AC5" w:rsidP="003E655A"/>
        </w:tc>
        <w:tc>
          <w:tcPr>
            <w:tcW w:w="0" w:type="auto"/>
            <w:hideMark/>
          </w:tcPr>
          <w:p w14:paraId="45E9D352"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Dom</w:t>
            </w:r>
          </w:p>
        </w:tc>
        <w:tc>
          <w:tcPr>
            <w:tcW w:w="0" w:type="auto"/>
            <w:hideMark/>
          </w:tcPr>
          <w:p w14:paraId="365CCBFA"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1028.605</w:t>
            </w:r>
          </w:p>
        </w:tc>
        <w:tc>
          <w:tcPr>
            <w:tcW w:w="0" w:type="auto"/>
            <w:hideMark/>
          </w:tcPr>
          <w:p w14:paraId="210A11D6"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8.180</w:t>
            </w:r>
          </w:p>
        </w:tc>
        <w:tc>
          <w:tcPr>
            <w:tcW w:w="0" w:type="auto"/>
            <w:hideMark/>
          </w:tcPr>
          <w:p w14:paraId="1A5AF452"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Poor domestic performance; potential overfitting.</w:t>
            </w:r>
          </w:p>
        </w:tc>
      </w:tr>
      <w:tr w:rsidR="00E47AC5" w:rsidRPr="007A3CA3" w14:paraId="5DDC3DD8" w14:textId="77777777" w:rsidTr="003E655A">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0" w:type="auto"/>
            <w:hideMark/>
          </w:tcPr>
          <w:p w14:paraId="0B8BA7C9" w14:textId="77777777" w:rsidR="00E47AC5" w:rsidRPr="007A3CA3" w:rsidRDefault="00E47AC5" w:rsidP="003E655A">
            <w:r w:rsidRPr="007A3CA3">
              <w:t>ARIMA</w:t>
            </w:r>
          </w:p>
        </w:tc>
        <w:tc>
          <w:tcPr>
            <w:tcW w:w="0" w:type="auto"/>
            <w:hideMark/>
          </w:tcPr>
          <w:p w14:paraId="07B07C60"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Intl</w:t>
            </w:r>
          </w:p>
        </w:tc>
        <w:tc>
          <w:tcPr>
            <w:tcW w:w="0" w:type="auto"/>
            <w:hideMark/>
          </w:tcPr>
          <w:p w14:paraId="18A024C0"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rPr>
                <w:b/>
                <w:bCs/>
              </w:rPr>
              <w:t>62.383</w:t>
            </w:r>
          </w:p>
        </w:tc>
        <w:tc>
          <w:tcPr>
            <w:tcW w:w="0" w:type="auto"/>
            <w:hideMark/>
          </w:tcPr>
          <w:p w14:paraId="52AEA43A"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rPr>
                <w:b/>
                <w:bCs/>
              </w:rPr>
              <w:t>1.465</w:t>
            </w:r>
          </w:p>
        </w:tc>
        <w:tc>
          <w:tcPr>
            <w:tcW w:w="0" w:type="auto"/>
            <w:hideMark/>
          </w:tcPr>
          <w:p w14:paraId="10DF340B"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Consistent and accurate; best-performing model overall.</w:t>
            </w:r>
          </w:p>
        </w:tc>
      </w:tr>
      <w:tr w:rsidR="00E47AC5" w:rsidRPr="007A3CA3" w14:paraId="0EFE9222" w14:textId="77777777" w:rsidTr="003E655A">
        <w:trPr>
          <w:trHeight w:val="351"/>
        </w:trPr>
        <w:tc>
          <w:tcPr>
            <w:cnfStyle w:val="001000000000" w:firstRow="0" w:lastRow="0" w:firstColumn="1" w:lastColumn="0" w:oddVBand="0" w:evenVBand="0" w:oddHBand="0" w:evenHBand="0" w:firstRowFirstColumn="0" w:firstRowLastColumn="0" w:lastRowFirstColumn="0" w:lastRowLastColumn="0"/>
            <w:tcW w:w="0" w:type="auto"/>
            <w:hideMark/>
          </w:tcPr>
          <w:p w14:paraId="653D7BFB" w14:textId="77777777" w:rsidR="00E47AC5" w:rsidRPr="007A3CA3" w:rsidRDefault="00E47AC5" w:rsidP="003E655A"/>
        </w:tc>
        <w:tc>
          <w:tcPr>
            <w:tcW w:w="0" w:type="auto"/>
            <w:hideMark/>
          </w:tcPr>
          <w:p w14:paraId="02CA3756"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Dom</w:t>
            </w:r>
          </w:p>
        </w:tc>
        <w:tc>
          <w:tcPr>
            <w:tcW w:w="0" w:type="auto"/>
            <w:hideMark/>
          </w:tcPr>
          <w:p w14:paraId="22B987FB"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rPr>
                <w:b/>
                <w:bCs/>
              </w:rPr>
              <w:t>199.647</w:t>
            </w:r>
          </w:p>
        </w:tc>
        <w:tc>
          <w:tcPr>
            <w:tcW w:w="0" w:type="auto"/>
            <w:hideMark/>
          </w:tcPr>
          <w:p w14:paraId="42A26255"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rPr>
                <w:b/>
                <w:bCs/>
              </w:rPr>
              <w:t>1.662</w:t>
            </w:r>
          </w:p>
        </w:tc>
        <w:tc>
          <w:tcPr>
            <w:tcW w:w="0" w:type="auto"/>
            <w:hideMark/>
          </w:tcPr>
          <w:p w14:paraId="6AA31F8F"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Strong domestic results; highly reliable.</w:t>
            </w:r>
          </w:p>
        </w:tc>
      </w:tr>
      <w:tr w:rsidR="00E47AC5" w:rsidRPr="007A3CA3" w14:paraId="2456451C" w14:textId="77777777" w:rsidTr="003E655A">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0" w:type="auto"/>
            <w:hideMark/>
          </w:tcPr>
          <w:p w14:paraId="5738EC61" w14:textId="77777777" w:rsidR="00E47AC5" w:rsidRPr="007A3CA3" w:rsidRDefault="00E47AC5" w:rsidP="003E655A">
            <w:r w:rsidRPr="007A3CA3">
              <w:t>Random Forest</w:t>
            </w:r>
          </w:p>
        </w:tc>
        <w:tc>
          <w:tcPr>
            <w:tcW w:w="0" w:type="auto"/>
            <w:hideMark/>
          </w:tcPr>
          <w:p w14:paraId="3DD130C3"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Intl</w:t>
            </w:r>
          </w:p>
        </w:tc>
        <w:tc>
          <w:tcPr>
            <w:tcW w:w="0" w:type="auto"/>
            <w:hideMark/>
          </w:tcPr>
          <w:p w14:paraId="1D48756B"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245.714</w:t>
            </w:r>
          </w:p>
        </w:tc>
        <w:tc>
          <w:tcPr>
            <w:tcW w:w="0" w:type="auto"/>
            <w:hideMark/>
          </w:tcPr>
          <w:p w14:paraId="7FCD55C5"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5.234</w:t>
            </w:r>
          </w:p>
        </w:tc>
        <w:tc>
          <w:tcPr>
            <w:tcW w:w="0" w:type="auto"/>
            <w:hideMark/>
          </w:tcPr>
          <w:p w14:paraId="036066D9" w14:textId="77777777" w:rsidR="00E47AC5" w:rsidRPr="007A3CA3" w:rsidRDefault="00E47AC5" w:rsidP="003E655A">
            <w:pPr>
              <w:cnfStyle w:val="000000100000" w:firstRow="0" w:lastRow="0" w:firstColumn="0" w:lastColumn="0" w:oddVBand="0" w:evenVBand="0" w:oddHBand="1" w:evenHBand="0" w:firstRowFirstColumn="0" w:firstRowLastColumn="0" w:lastRowFirstColumn="0" w:lastRowLastColumn="0"/>
            </w:pPr>
            <w:r w:rsidRPr="007A3CA3">
              <w:t>Captures non-linear patterns but less precise.</w:t>
            </w:r>
          </w:p>
        </w:tc>
      </w:tr>
      <w:tr w:rsidR="00E47AC5" w:rsidRPr="007A3CA3" w14:paraId="124143DC" w14:textId="77777777" w:rsidTr="003E655A">
        <w:trPr>
          <w:trHeight w:val="335"/>
        </w:trPr>
        <w:tc>
          <w:tcPr>
            <w:cnfStyle w:val="001000000000" w:firstRow="0" w:lastRow="0" w:firstColumn="1" w:lastColumn="0" w:oddVBand="0" w:evenVBand="0" w:oddHBand="0" w:evenHBand="0" w:firstRowFirstColumn="0" w:firstRowLastColumn="0" w:lastRowFirstColumn="0" w:lastRowLastColumn="0"/>
            <w:tcW w:w="0" w:type="auto"/>
            <w:hideMark/>
          </w:tcPr>
          <w:p w14:paraId="1CA61871" w14:textId="77777777" w:rsidR="00E47AC5" w:rsidRDefault="00E47AC5" w:rsidP="003E655A">
            <w:pPr>
              <w:rPr>
                <w:b w:val="0"/>
                <w:bCs w:val="0"/>
              </w:rPr>
            </w:pPr>
          </w:p>
          <w:p w14:paraId="2B0475A7" w14:textId="77777777" w:rsidR="00E47AC5" w:rsidRPr="007A3CA3" w:rsidRDefault="00E47AC5" w:rsidP="003E655A"/>
        </w:tc>
        <w:tc>
          <w:tcPr>
            <w:tcW w:w="0" w:type="auto"/>
            <w:hideMark/>
          </w:tcPr>
          <w:p w14:paraId="65224FE6"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Dom</w:t>
            </w:r>
          </w:p>
        </w:tc>
        <w:tc>
          <w:tcPr>
            <w:tcW w:w="0" w:type="auto"/>
            <w:hideMark/>
          </w:tcPr>
          <w:p w14:paraId="7060084A"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383.630</w:t>
            </w:r>
          </w:p>
        </w:tc>
        <w:tc>
          <w:tcPr>
            <w:tcW w:w="0" w:type="auto"/>
            <w:hideMark/>
          </w:tcPr>
          <w:p w14:paraId="2F2AE1A4"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3.225</w:t>
            </w:r>
          </w:p>
        </w:tc>
        <w:tc>
          <w:tcPr>
            <w:tcW w:w="0" w:type="auto"/>
            <w:hideMark/>
          </w:tcPr>
          <w:p w14:paraId="1B1F13A4" w14:textId="77777777" w:rsidR="00E47AC5" w:rsidRPr="007A3CA3" w:rsidRDefault="00E47AC5" w:rsidP="003E655A">
            <w:pPr>
              <w:cnfStyle w:val="000000000000" w:firstRow="0" w:lastRow="0" w:firstColumn="0" w:lastColumn="0" w:oddVBand="0" w:evenVBand="0" w:oddHBand="0" w:evenHBand="0" w:firstRowFirstColumn="0" w:firstRowLastColumn="0" w:lastRowFirstColumn="0" w:lastRowLastColumn="0"/>
            </w:pPr>
            <w:r w:rsidRPr="007A3CA3">
              <w:t>Competitive but not superior to ARIMA.</w:t>
            </w:r>
          </w:p>
        </w:tc>
      </w:tr>
    </w:tbl>
    <w:p w14:paraId="6CD51B1F" w14:textId="77777777" w:rsidR="00E47AC5" w:rsidRDefault="00E47AC5" w:rsidP="00E47AC5">
      <w:pPr>
        <w:jc w:val="both"/>
        <w:rPr>
          <w:rFonts w:ascii="Times New Roman" w:hAnsi="Times New Roman" w:cs="Times New Roman"/>
          <w:sz w:val="24"/>
          <w:szCs w:val="24"/>
        </w:rPr>
      </w:pPr>
    </w:p>
    <w:p w14:paraId="467E6A0D" w14:textId="77777777" w:rsidR="00E47AC5" w:rsidRDefault="00E47AC5" w:rsidP="00E47AC5">
      <w:pPr>
        <w:jc w:val="both"/>
        <w:rPr>
          <w:rFonts w:ascii="Times New Roman" w:hAnsi="Times New Roman" w:cs="Times New Roman"/>
          <w:sz w:val="24"/>
          <w:szCs w:val="24"/>
        </w:rPr>
      </w:pPr>
    </w:p>
    <w:p w14:paraId="7AB73CE0" w14:textId="77777777" w:rsidR="00E47AC5" w:rsidRDefault="00E47AC5" w:rsidP="00E47AC5">
      <w:pPr>
        <w:pStyle w:val="Heading3"/>
      </w:pPr>
      <w:bookmarkStart w:id="944" w:name="_Toc211579060"/>
      <w:bookmarkStart w:id="945" w:name="_Toc211587441"/>
      <w:bookmarkStart w:id="946" w:name="_Toc211595457"/>
      <w:r>
        <w:t>Analysis</w:t>
      </w:r>
      <w:bookmarkEnd w:id="944"/>
      <w:bookmarkEnd w:id="945"/>
      <w:bookmarkEnd w:id="946"/>
      <w:r>
        <w:t xml:space="preserve"> </w:t>
      </w:r>
    </w:p>
    <w:p w14:paraId="62A75A81" w14:textId="77777777" w:rsidR="00E47AC5" w:rsidRDefault="00E47AC5" w:rsidP="00E47AC5">
      <w:r w:rsidRPr="00701567">
        <w:rPr>
          <w:rFonts w:ascii="Times New Roman" w:hAnsi="Times New Roman" w:cs="Times New Roman"/>
          <w:sz w:val="24"/>
          <w:szCs w:val="24"/>
        </w:rPr>
        <w:t>Among the various methods evaluated, the ARIMA model exhibited the most stable and reliable performance for both international and domestic datasets. The SARIMAX model showed remarkable accuracy in forecasting international spending; however, its results for domestic data were significantly less robust, suggesting a lack of stability when faced with different seasonal patterns. Although the Random Forest and VAR models identified overarching trends and relationships, they resulted in greater error margins and were less interpretable.</w:t>
      </w:r>
    </w:p>
    <w:p w14:paraId="4947EDE4" w14:textId="77777777" w:rsidR="00E47AC5" w:rsidRDefault="00E47AC5" w:rsidP="00E47AC5">
      <w:pPr>
        <w:pStyle w:val="Heading2"/>
      </w:pPr>
      <w:bookmarkStart w:id="947" w:name="_Toc211579061"/>
    </w:p>
    <w:p w14:paraId="677E144D" w14:textId="77777777" w:rsidR="00E47AC5" w:rsidRDefault="00E47AC5" w:rsidP="00E47AC5">
      <w:pPr>
        <w:pStyle w:val="Heading2"/>
      </w:pPr>
    </w:p>
    <w:p w14:paraId="6ADDAAF5" w14:textId="77777777" w:rsidR="00E47AC5" w:rsidRDefault="00E47AC5" w:rsidP="00E47AC5">
      <w:pPr>
        <w:pStyle w:val="Heading2"/>
      </w:pPr>
    </w:p>
    <w:p w14:paraId="301EF876" w14:textId="77777777" w:rsidR="00C0343D" w:rsidRDefault="00C0343D" w:rsidP="00C0343D">
      <w:pPr>
        <w:rPr>
          <w:lang w:eastAsia="en-US"/>
        </w:rPr>
      </w:pPr>
    </w:p>
    <w:p w14:paraId="267423FE" w14:textId="77777777" w:rsidR="00C0343D" w:rsidRDefault="00C0343D" w:rsidP="00C0343D">
      <w:pPr>
        <w:rPr>
          <w:lang w:eastAsia="en-US"/>
        </w:rPr>
      </w:pPr>
    </w:p>
    <w:p w14:paraId="174447DB" w14:textId="77777777" w:rsidR="00C0343D" w:rsidRDefault="00C0343D" w:rsidP="00C0343D">
      <w:pPr>
        <w:rPr>
          <w:lang w:eastAsia="en-US"/>
        </w:rPr>
      </w:pPr>
    </w:p>
    <w:p w14:paraId="65617827" w14:textId="77777777" w:rsidR="00C0343D" w:rsidRDefault="00C0343D" w:rsidP="00C0343D">
      <w:pPr>
        <w:rPr>
          <w:lang w:eastAsia="en-US"/>
        </w:rPr>
      </w:pPr>
    </w:p>
    <w:p w14:paraId="3E7F3E98" w14:textId="77777777" w:rsidR="00E47AC5" w:rsidRDefault="00E47AC5" w:rsidP="00E47AC5">
      <w:pPr>
        <w:pStyle w:val="Heading2"/>
      </w:pPr>
    </w:p>
    <w:p w14:paraId="32912B2E" w14:textId="77777777" w:rsidR="00E47AC5" w:rsidRPr="003446B3" w:rsidRDefault="00E47AC5" w:rsidP="00E47AC5"/>
    <w:p w14:paraId="06325503" w14:textId="77777777" w:rsidR="00E47AC5" w:rsidRDefault="00E47AC5" w:rsidP="00E47AC5">
      <w:pPr>
        <w:pStyle w:val="Heading2"/>
      </w:pPr>
      <w:bookmarkStart w:id="948" w:name="_Toc211587442"/>
      <w:bookmarkStart w:id="949" w:name="_Toc211595458"/>
      <w:r>
        <w:t>Model ADP:</w:t>
      </w:r>
      <w:bookmarkEnd w:id="947"/>
      <w:bookmarkEnd w:id="948"/>
      <w:bookmarkEnd w:id="949"/>
    </w:p>
    <w:p w14:paraId="53F40AA3" w14:textId="77777777" w:rsidR="00E47AC5" w:rsidRPr="00993295" w:rsidRDefault="00E47AC5" w:rsidP="00E47AC5">
      <w:pPr>
        <w:jc w:val="both"/>
        <w:rPr>
          <w:rFonts w:ascii="Times New Roman" w:hAnsi="Times New Roman" w:cs="Times New Roman"/>
          <w:b/>
          <w:bCs/>
          <w:sz w:val="24"/>
          <w:szCs w:val="24"/>
        </w:rPr>
      </w:pPr>
    </w:p>
    <w:tbl>
      <w:tblPr>
        <w:tblStyle w:val="GridTable4-Accent1"/>
        <w:tblW w:w="0" w:type="auto"/>
        <w:tblLook w:val="04A0" w:firstRow="1" w:lastRow="0" w:firstColumn="1" w:lastColumn="0" w:noHBand="0" w:noVBand="1"/>
      </w:tblPr>
      <w:tblGrid>
        <w:gridCol w:w="1521"/>
        <w:gridCol w:w="1096"/>
        <w:gridCol w:w="1596"/>
        <w:gridCol w:w="1076"/>
        <w:gridCol w:w="3727"/>
      </w:tblGrid>
      <w:tr w:rsidR="00E47AC5" w:rsidRPr="00993295" w14:paraId="55755BBD" w14:textId="77777777" w:rsidTr="003E6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8F20B" w14:textId="77777777" w:rsidR="00E47AC5" w:rsidRPr="00993295" w:rsidRDefault="00E47AC5" w:rsidP="003E655A">
            <w:pPr>
              <w:jc w:val="both"/>
              <w:rPr>
                <w:rFonts w:ascii="Times New Roman" w:hAnsi="Times New Roman" w:cs="Times New Roman"/>
                <w:sz w:val="24"/>
                <w:szCs w:val="24"/>
              </w:rPr>
            </w:pPr>
            <w:r w:rsidRPr="00993295">
              <w:rPr>
                <w:rFonts w:ascii="Times New Roman" w:hAnsi="Times New Roman" w:cs="Times New Roman"/>
                <w:sz w:val="24"/>
                <w:szCs w:val="24"/>
              </w:rPr>
              <w:t>Model</w:t>
            </w:r>
          </w:p>
        </w:tc>
        <w:tc>
          <w:tcPr>
            <w:tcW w:w="0" w:type="auto"/>
            <w:hideMark/>
          </w:tcPr>
          <w:p w14:paraId="0D7A803E" w14:textId="77777777" w:rsidR="00E47AC5" w:rsidRPr="00993295" w:rsidRDefault="00E47AC5" w:rsidP="003E655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Segment</w:t>
            </w:r>
          </w:p>
        </w:tc>
        <w:tc>
          <w:tcPr>
            <w:tcW w:w="0" w:type="auto"/>
            <w:hideMark/>
          </w:tcPr>
          <w:p w14:paraId="2F9681BF" w14:textId="77777777" w:rsidR="00E47AC5" w:rsidRPr="00993295" w:rsidRDefault="00E47AC5" w:rsidP="003E655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RMSE</w:t>
            </w:r>
          </w:p>
        </w:tc>
        <w:tc>
          <w:tcPr>
            <w:tcW w:w="0" w:type="auto"/>
            <w:hideMark/>
          </w:tcPr>
          <w:p w14:paraId="3BFC5135" w14:textId="77777777" w:rsidR="00E47AC5" w:rsidRPr="00993295" w:rsidRDefault="00E47AC5" w:rsidP="003E655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MAPE %</w:t>
            </w:r>
          </w:p>
        </w:tc>
        <w:tc>
          <w:tcPr>
            <w:tcW w:w="0" w:type="auto"/>
            <w:hideMark/>
          </w:tcPr>
          <w:p w14:paraId="59C42968" w14:textId="77777777" w:rsidR="00E47AC5" w:rsidRPr="00993295" w:rsidRDefault="00E47AC5" w:rsidP="003E655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Observations</w:t>
            </w:r>
          </w:p>
        </w:tc>
      </w:tr>
      <w:tr w:rsidR="00E47AC5" w:rsidRPr="00993295" w14:paraId="3057CA73" w14:textId="77777777" w:rsidTr="003E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D3D27" w14:textId="77777777" w:rsidR="00E47AC5" w:rsidRPr="00993295" w:rsidRDefault="00E47AC5" w:rsidP="003E655A">
            <w:pPr>
              <w:jc w:val="both"/>
              <w:rPr>
                <w:rFonts w:ascii="Times New Roman" w:hAnsi="Times New Roman" w:cs="Times New Roman"/>
                <w:sz w:val="24"/>
                <w:szCs w:val="24"/>
              </w:rPr>
            </w:pPr>
            <w:r w:rsidRPr="00993295">
              <w:rPr>
                <w:rFonts w:ascii="Times New Roman" w:hAnsi="Times New Roman" w:cs="Times New Roman"/>
                <w:sz w:val="24"/>
                <w:szCs w:val="24"/>
              </w:rPr>
              <w:t>VAR</w:t>
            </w:r>
          </w:p>
        </w:tc>
        <w:tc>
          <w:tcPr>
            <w:tcW w:w="0" w:type="auto"/>
            <w:hideMark/>
          </w:tcPr>
          <w:p w14:paraId="382FAC54"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Total</w:t>
            </w:r>
          </w:p>
        </w:tc>
        <w:tc>
          <w:tcPr>
            <w:tcW w:w="0" w:type="auto"/>
            <w:hideMark/>
          </w:tcPr>
          <w:p w14:paraId="17F2DDF9"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1,189,324.578</w:t>
            </w:r>
          </w:p>
        </w:tc>
        <w:tc>
          <w:tcPr>
            <w:tcW w:w="0" w:type="auto"/>
            <w:hideMark/>
          </w:tcPr>
          <w:p w14:paraId="5B3A498F"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6.417</w:t>
            </w:r>
          </w:p>
        </w:tc>
        <w:tc>
          <w:tcPr>
            <w:tcW w:w="0" w:type="auto"/>
            <w:hideMark/>
          </w:tcPr>
          <w:p w14:paraId="6624E450"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Strong overall performance; balanced prediction accuracy across categories.</w:t>
            </w:r>
          </w:p>
        </w:tc>
      </w:tr>
      <w:tr w:rsidR="00E47AC5" w:rsidRPr="00993295" w14:paraId="666169D4" w14:textId="77777777" w:rsidTr="003E655A">
        <w:tc>
          <w:tcPr>
            <w:cnfStyle w:val="001000000000" w:firstRow="0" w:lastRow="0" w:firstColumn="1" w:lastColumn="0" w:oddVBand="0" w:evenVBand="0" w:oddHBand="0" w:evenHBand="0" w:firstRowFirstColumn="0" w:firstRowLastColumn="0" w:lastRowFirstColumn="0" w:lastRowLastColumn="0"/>
            <w:tcW w:w="0" w:type="auto"/>
            <w:hideMark/>
          </w:tcPr>
          <w:p w14:paraId="32FE5B25" w14:textId="77777777" w:rsidR="00E47AC5" w:rsidRPr="00993295" w:rsidRDefault="00E47AC5" w:rsidP="003E655A">
            <w:pPr>
              <w:jc w:val="both"/>
              <w:rPr>
                <w:rFonts w:ascii="Times New Roman" w:hAnsi="Times New Roman" w:cs="Times New Roman"/>
                <w:sz w:val="24"/>
                <w:szCs w:val="24"/>
              </w:rPr>
            </w:pPr>
          </w:p>
        </w:tc>
        <w:tc>
          <w:tcPr>
            <w:tcW w:w="0" w:type="auto"/>
            <w:hideMark/>
          </w:tcPr>
          <w:p w14:paraId="62FB6B36"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Intl</w:t>
            </w:r>
          </w:p>
        </w:tc>
        <w:tc>
          <w:tcPr>
            <w:tcW w:w="0" w:type="auto"/>
            <w:hideMark/>
          </w:tcPr>
          <w:p w14:paraId="624CEF7A"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551,022.798</w:t>
            </w:r>
          </w:p>
        </w:tc>
        <w:tc>
          <w:tcPr>
            <w:tcW w:w="0" w:type="auto"/>
            <w:hideMark/>
          </w:tcPr>
          <w:p w14:paraId="3C8BF4A3"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8.651</w:t>
            </w:r>
          </w:p>
        </w:tc>
        <w:tc>
          <w:tcPr>
            <w:tcW w:w="0" w:type="auto"/>
            <w:hideMark/>
          </w:tcPr>
          <w:p w14:paraId="6034D878"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Reliable trend detection, though slightly weaker for international data.</w:t>
            </w:r>
          </w:p>
        </w:tc>
      </w:tr>
      <w:tr w:rsidR="00E47AC5" w:rsidRPr="00993295" w14:paraId="20A142B4" w14:textId="77777777" w:rsidTr="003E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25DBFB" w14:textId="77777777" w:rsidR="00E47AC5" w:rsidRPr="00993295" w:rsidRDefault="00E47AC5" w:rsidP="003E655A">
            <w:pPr>
              <w:jc w:val="both"/>
              <w:rPr>
                <w:rFonts w:ascii="Times New Roman" w:hAnsi="Times New Roman" w:cs="Times New Roman"/>
                <w:sz w:val="24"/>
                <w:szCs w:val="24"/>
              </w:rPr>
            </w:pPr>
          </w:p>
        </w:tc>
        <w:tc>
          <w:tcPr>
            <w:tcW w:w="0" w:type="auto"/>
            <w:hideMark/>
          </w:tcPr>
          <w:p w14:paraId="41751096"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Dom</w:t>
            </w:r>
          </w:p>
        </w:tc>
        <w:tc>
          <w:tcPr>
            <w:tcW w:w="0" w:type="auto"/>
            <w:hideMark/>
          </w:tcPr>
          <w:p w14:paraId="430A339E"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1,169,480.016</w:t>
            </w:r>
          </w:p>
        </w:tc>
        <w:tc>
          <w:tcPr>
            <w:tcW w:w="0" w:type="auto"/>
            <w:hideMark/>
          </w:tcPr>
          <w:p w14:paraId="796B082A"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7.738</w:t>
            </w:r>
          </w:p>
        </w:tc>
        <w:tc>
          <w:tcPr>
            <w:tcW w:w="0" w:type="auto"/>
            <w:hideMark/>
          </w:tcPr>
          <w:p w14:paraId="1A25364F"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Reasonable accuracy; captures domestic fluctuations effectively.</w:t>
            </w:r>
          </w:p>
        </w:tc>
      </w:tr>
      <w:tr w:rsidR="00E47AC5" w:rsidRPr="00993295" w14:paraId="3A473B52" w14:textId="77777777" w:rsidTr="003E655A">
        <w:tc>
          <w:tcPr>
            <w:cnfStyle w:val="001000000000" w:firstRow="0" w:lastRow="0" w:firstColumn="1" w:lastColumn="0" w:oddVBand="0" w:evenVBand="0" w:oddHBand="0" w:evenHBand="0" w:firstRowFirstColumn="0" w:firstRowLastColumn="0" w:lastRowFirstColumn="0" w:lastRowLastColumn="0"/>
            <w:tcW w:w="0" w:type="auto"/>
            <w:hideMark/>
          </w:tcPr>
          <w:p w14:paraId="6588AA3C" w14:textId="77777777" w:rsidR="00E47AC5" w:rsidRPr="00993295" w:rsidRDefault="00E47AC5" w:rsidP="003E655A">
            <w:pPr>
              <w:jc w:val="both"/>
              <w:rPr>
                <w:rFonts w:ascii="Times New Roman" w:hAnsi="Times New Roman" w:cs="Times New Roman"/>
                <w:sz w:val="24"/>
                <w:szCs w:val="24"/>
              </w:rPr>
            </w:pPr>
            <w:r w:rsidRPr="00993295">
              <w:rPr>
                <w:rFonts w:ascii="Times New Roman" w:hAnsi="Times New Roman" w:cs="Times New Roman"/>
                <w:sz w:val="24"/>
                <w:szCs w:val="24"/>
              </w:rPr>
              <w:t>SARIMAX</w:t>
            </w:r>
          </w:p>
        </w:tc>
        <w:tc>
          <w:tcPr>
            <w:tcW w:w="0" w:type="auto"/>
            <w:hideMark/>
          </w:tcPr>
          <w:p w14:paraId="46F7BE80"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Total</w:t>
            </w:r>
          </w:p>
        </w:tc>
        <w:tc>
          <w:tcPr>
            <w:tcW w:w="0" w:type="auto"/>
            <w:hideMark/>
          </w:tcPr>
          <w:p w14:paraId="29541443"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2,208,904.267</w:t>
            </w:r>
          </w:p>
        </w:tc>
        <w:tc>
          <w:tcPr>
            <w:tcW w:w="0" w:type="auto"/>
            <w:hideMark/>
          </w:tcPr>
          <w:p w14:paraId="199A0710"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14.916</w:t>
            </w:r>
          </w:p>
        </w:tc>
        <w:tc>
          <w:tcPr>
            <w:tcW w:w="0" w:type="auto"/>
            <w:hideMark/>
          </w:tcPr>
          <w:p w14:paraId="450DB78B"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Moderate performance; struggles with large-scale seasonality patterns.</w:t>
            </w:r>
          </w:p>
        </w:tc>
      </w:tr>
      <w:tr w:rsidR="00E47AC5" w:rsidRPr="00993295" w14:paraId="137E16DE" w14:textId="77777777" w:rsidTr="003E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BB7AE0" w14:textId="77777777" w:rsidR="00E47AC5" w:rsidRPr="00993295" w:rsidRDefault="00E47AC5" w:rsidP="003E655A">
            <w:pPr>
              <w:jc w:val="both"/>
              <w:rPr>
                <w:rFonts w:ascii="Times New Roman" w:hAnsi="Times New Roman" w:cs="Times New Roman"/>
                <w:sz w:val="24"/>
                <w:szCs w:val="24"/>
              </w:rPr>
            </w:pPr>
          </w:p>
        </w:tc>
        <w:tc>
          <w:tcPr>
            <w:tcW w:w="0" w:type="auto"/>
            <w:hideMark/>
          </w:tcPr>
          <w:p w14:paraId="0865C529"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Intl</w:t>
            </w:r>
          </w:p>
        </w:tc>
        <w:tc>
          <w:tcPr>
            <w:tcW w:w="0" w:type="auto"/>
            <w:hideMark/>
          </w:tcPr>
          <w:p w14:paraId="43496AF2"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4,239,159.258</w:t>
            </w:r>
          </w:p>
        </w:tc>
        <w:tc>
          <w:tcPr>
            <w:tcW w:w="0" w:type="auto"/>
            <w:hideMark/>
          </w:tcPr>
          <w:p w14:paraId="72989077"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105.088</w:t>
            </w:r>
          </w:p>
        </w:tc>
        <w:tc>
          <w:tcPr>
            <w:tcW w:w="0" w:type="auto"/>
            <w:hideMark/>
          </w:tcPr>
          <w:p w14:paraId="61EB1B2A"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Very high error rates; poor adaptability to international variability.</w:t>
            </w:r>
          </w:p>
        </w:tc>
      </w:tr>
      <w:tr w:rsidR="00E47AC5" w:rsidRPr="00993295" w14:paraId="3C10563A" w14:textId="77777777" w:rsidTr="003E655A">
        <w:tc>
          <w:tcPr>
            <w:cnfStyle w:val="001000000000" w:firstRow="0" w:lastRow="0" w:firstColumn="1" w:lastColumn="0" w:oddVBand="0" w:evenVBand="0" w:oddHBand="0" w:evenHBand="0" w:firstRowFirstColumn="0" w:firstRowLastColumn="0" w:lastRowFirstColumn="0" w:lastRowLastColumn="0"/>
            <w:tcW w:w="0" w:type="auto"/>
            <w:hideMark/>
          </w:tcPr>
          <w:p w14:paraId="673FF8BF" w14:textId="77777777" w:rsidR="00E47AC5" w:rsidRPr="00993295" w:rsidRDefault="00E47AC5" w:rsidP="003E655A">
            <w:pPr>
              <w:jc w:val="both"/>
              <w:rPr>
                <w:rFonts w:ascii="Times New Roman" w:hAnsi="Times New Roman" w:cs="Times New Roman"/>
                <w:sz w:val="24"/>
                <w:szCs w:val="24"/>
              </w:rPr>
            </w:pPr>
          </w:p>
        </w:tc>
        <w:tc>
          <w:tcPr>
            <w:tcW w:w="0" w:type="auto"/>
            <w:hideMark/>
          </w:tcPr>
          <w:p w14:paraId="1C3696C6"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Dom</w:t>
            </w:r>
          </w:p>
        </w:tc>
        <w:tc>
          <w:tcPr>
            <w:tcW w:w="0" w:type="auto"/>
            <w:hideMark/>
          </w:tcPr>
          <w:p w14:paraId="7542E62B"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837,281.533</w:t>
            </w:r>
          </w:p>
        </w:tc>
        <w:tc>
          <w:tcPr>
            <w:tcW w:w="0" w:type="auto"/>
            <w:hideMark/>
          </w:tcPr>
          <w:p w14:paraId="22850153"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7.750</w:t>
            </w:r>
          </w:p>
        </w:tc>
        <w:tc>
          <w:tcPr>
            <w:tcW w:w="0" w:type="auto"/>
            <w:hideMark/>
          </w:tcPr>
          <w:p w14:paraId="639090D0"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Domestic forecasts remain within acceptable accuracy limits.</w:t>
            </w:r>
          </w:p>
        </w:tc>
      </w:tr>
      <w:tr w:rsidR="00E47AC5" w:rsidRPr="00993295" w14:paraId="0B365102" w14:textId="77777777" w:rsidTr="003E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C8C0AA" w14:textId="77777777" w:rsidR="00E47AC5" w:rsidRPr="00993295" w:rsidRDefault="00E47AC5" w:rsidP="003E655A">
            <w:pPr>
              <w:jc w:val="both"/>
              <w:rPr>
                <w:rFonts w:ascii="Times New Roman" w:hAnsi="Times New Roman" w:cs="Times New Roman"/>
                <w:sz w:val="24"/>
                <w:szCs w:val="24"/>
              </w:rPr>
            </w:pPr>
            <w:r w:rsidRPr="00993295">
              <w:rPr>
                <w:rFonts w:ascii="Times New Roman" w:hAnsi="Times New Roman" w:cs="Times New Roman"/>
                <w:sz w:val="24"/>
                <w:szCs w:val="24"/>
              </w:rPr>
              <w:t>ARIMA</w:t>
            </w:r>
          </w:p>
        </w:tc>
        <w:tc>
          <w:tcPr>
            <w:tcW w:w="0" w:type="auto"/>
            <w:hideMark/>
          </w:tcPr>
          <w:p w14:paraId="0594328C"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Total</w:t>
            </w:r>
          </w:p>
        </w:tc>
        <w:tc>
          <w:tcPr>
            <w:tcW w:w="0" w:type="auto"/>
            <w:hideMark/>
          </w:tcPr>
          <w:p w14:paraId="2163D0D8"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1,916,087.309</w:t>
            </w:r>
          </w:p>
        </w:tc>
        <w:tc>
          <w:tcPr>
            <w:tcW w:w="0" w:type="auto"/>
            <w:hideMark/>
          </w:tcPr>
          <w:p w14:paraId="0D4FB9DA"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12.084</w:t>
            </w:r>
          </w:p>
        </w:tc>
        <w:tc>
          <w:tcPr>
            <w:tcW w:w="0" w:type="auto"/>
            <w:hideMark/>
          </w:tcPr>
          <w:p w14:paraId="46998955"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Reasonable accuracy; underperforms slightly compared to VAR.</w:t>
            </w:r>
          </w:p>
        </w:tc>
      </w:tr>
      <w:tr w:rsidR="00E47AC5" w:rsidRPr="00993295" w14:paraId="74A82720" w14:textId="77777777" w:rsidTr="003E655A">
        <w:tc>
          <w:tcPr>
            <w:cnfStyle w:val="001000000000" w:firstRow="0" w:lastRow="0" w:firstColumn="1" w:lastColumn="0" w:oddVBand="0" w:evenVBand="0" w:oddHBand="0" w:evenHBand="0" w:firstRowFirstColumn="0" w:firstRowLastColumn="0" w:lastRowFirstColumn="0" w:lastRowLastColumn="0"/>
            <w:tcW w:w="0" w:type="auto"/>
            <w:hideMark/>
          </w:tcPr>
          <w:p w14:paraId="3DCE6602" w14:textId="77777777" w:rsidR="00E47AC5" w:rsidRPr="00993295" w:rsidRDefault="00E47AC5" w:rsidP="003E655A">
            <w:pPr>
              <w:jc w:val="both"/>
              <w:rPr>
                <w:rFonts w:ascii="Times New Roman" w:hAnsi="Times New Roman" w:cs="Times New Roman"/>
                <w:sz w:val="24"/>
                <w:szCs w:val="24"/>
              </w:rPr>
            </w:pPr>
          </w:p>
        </w:tc>
        <w:tc>
          <w:tcPr>
            <w:tcW w:w="0" w:type="auto"/>
            <w:hideMark/>
          </w:tcPr>
          <w:p w14:paraId="322C41FB"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Intl</w:t>
            </w:r>
          </w:p>
        </w:tc>
        <w:tc>
          <w:tcPr>
            <w:tcW w:w="0" w:type="auto"/>
            <w:hideMark/>
          </w:tcPr>
          <w:p w14:paraId="66EBF932"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1,005,410.270</w:t>
            </w:r>
          </w:p>
        </w:tc>
        <w:tc>
          <w:tcPr>
            <w:tcW w:w="0" w:type="auto"/>
            <w:hideMark/>
          </w:tcPr>
          <w:p w14:paraId="05C3EA27"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20.456</w:t>
            </w:r>
          </w:p>
        </w:tc>
        <w:tc>
          <w:tcPr>
            <w:tcW w:w="0" w:type="auto"/>
            <w:hideMark/>
          </w:tcPr>
          <w:p w14:paraId="47FA9EBA"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Overestimates volatility in international data.</w:t>
            </w:r>
          </w:p>
        </w:tc>
      </w:tr>
      <w:tr w:rsidR="00E47AC5" w:rsidRPr="00993295" w14:paraId="3696E0FB" w14:textId="77777777" w:rsidTr="003E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1E37E" w14:textId="77777777" w:rsidR="00E47AC5" w:rsidRPr="00993295" w:rsidRDefault="00E47AC5" w:rsidP="003E655A">
            <w:pPr>
              <w:jc w:val="both"/>
              <w:rPr>
                <w:rFonts w:ascii="Times New Roman" w:hAnsi="Times New Roman" w:cs="Times New Roman"/>
                <w:sz w:val="24"/>
                <w:szCs w:val="24"/>
              </w:rPr>
            </w:pPr>
          </w:p>
        </w:tc>
        <w:tc>
          <w:tcPr>
            <w:tcW w:w="0" w:type="auto"/>
            <w:hideMark/>
          </w:tcPr>
          <w:p w14:paraId="67B15620"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Dom</w:t>
            </w:r>
          </w:p>
        </w:tc>
        <w:tc>
          <w:tcPr>
            <w:tcW w:w="0" w:type="auto"/>
            <w:hideMark/>
          </w:tcPr>
          <w:p w14:paraId="1942057C"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1,334,906.818</w:t>
            </w:r>
          </w:p>
        </w:tc>
        <w:tc>
          <w:tcPr>
            <w:tcW w:w="0" w:type="auto"/>
            <w:hideMark/>
          </w:tcPr>
          <w:p w14:paraId="14D92331"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11.948</w:t>
            </w:r>
          </w:p>
        </w:tc>
        <w:tc>
          <w:tcPr>
            <w:tcW w:w="0" w:type="auto"/>
            <w:hideMark/>
          </w:tcPr>
          <w:p w14:paraId="6927CAAB"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Captures trends moderately well but less efficient than VAR.</w:t>
            </w:r>
          </w:p>
        </w:tc>
      </w:tr>
      <w:tr w:rsidR="00E47AC5" w:rsidRPr="00993295" w14:paraId="18886D5D" w14:textId="77777777" w:rsidTr="003E655A">
        <w:tc>
          <w:tcPr>
            <w:cnfStyle w:val="001000000000" w:firstRow="0" w:lastRow="0" w:firstColumn="1" w:lastColumn="0" w:oddVBand="0" w:evenVBand="0" w:oddHBand="0" w:evenHBand="0" w:firstRowFirstColumn="0" w:firstRowLastColumn="0" w:lastRowFirstColumn="0" w:lastRowLastColumn="0"/>
            <w:tcW w:w="0" w:type="auto"/>
            <w:hideMark/>
          </w:tcPr>
          <w:p w14:paraId="5541D560" w14:textId="77777777" w:rsidR="00E47AC5" w:rsidRPr="00993295" w:rsidRDefault="00E47AC5" w:rsidP="003E655A">
            <w:pPr>
              <w:jc w:val="both"/>
              <w:rPr>
                <w:rFonts w:ascii="Times New Roman" w:hAnsi="Times New Roman" w:cs="Times New Roman"/>
                <w:sz w:val="24"/>
                <w:szCs w:val="24"/>
              </w:rPr>
            </w:pPr>
            <w:r w:rsidRPr="00993295">
              <w:rPr>
                <w:rFonts w:ascii="Times New Roman" w:hAnsi="Times New Roman" w:cs="Times New Roman"/>
                <w:sz w:val="24"/>
                <w:szCs w:val="24"/>
              </w:rPr>
              <w:t>Random Forest</w:t>
            </w:r>
          </w:p>
        </w:tc>
        <w:tc>
          <w:tcPr>
            <w:tcW w:w="0" w:type="auto"/>
            <w:hideMark/>
          </w:tcPr>
          <w:p w14:paraId="59A395B2"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Total</w:t>
            </w:r>
          </w:p>
        </w:tc>
        <w:tc>
          <w:tcPr>
            <w:tcW w:w="0" w:type="auto"/>
            <w:hideMark/>
          </w:tcPr>
          <w:p w14:paraId="73B2B4FD"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5,908,192.329</w:t>
            </w:r>
          </w:p>
        </w:tc>
        <w:tc>
          <w:tcPr>
            <w:tcW w:w="0" w:type="auto"/>
            <w:hideMark/>
          </w:tcPr>
          <w:p w14:paraId="29D63A42"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32.795</w:t>
            </w:r>
          </w:p>
        </w:tc>
        <w:tc>
          <w:tcPr>
            <w:tcW w:w="0" w:type="auto"/>
            <w:hideMark/>
          </w:tcPr>
          <w:p w14:paraId="1A85C2A1"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Poor generalization; overfits high-variance data.</w:t>
            </w:r>
          </w:p>
        </w:tc>
      </w:tr>
      <w:tr w:rsidR="00E47AC5" w:rsidRPr="00993295" w14:paraId="18C4D616" w14:textId="77777777" w:rsidTr="003E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D83837" w14:textId="77777777" w:rsidR="00E47AC5" w:rsidRPr="00993295" w:rsidRDefault="00E47AC5" w:rsidP="003E655A">
            <w:pPr>
              <w:jc w:val="both"/>
              <w:rPr>
                <w:rFonts w:ascii="Times New Roman" w:hAnsi="Times New Roman" w:cs="Times New Roman"/>
                <w:sz w:val="24"/>
                <w:szCs w:val="24"/>
              </w:rPr>
            </w:pPr>
          </w:p>
        </w:tc>
        <w:tc>
          <w:tcPr>
            <w:tcW w:w="0" w:type="auto"/>
            <w:hideMark/>
          </w:tcPr>
          <w:p w14:paraId="35F16EFF"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Intl</w:t>
            </w:r>
          </w:p>
        </w:tc>
        <w:tc>
          <w:tcPr>
            <w:tcW w:w="0" w:type="auto"/>
            <w:hideMark/>
          </w:tcPr>
          <w:p w14:paraId="0A3BFE63"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3,118,211.809</w:t>
            </w:r>
          </w:p>
        </w:tc>
        <w:tc>
          <w:tcPr>
            <w:tcW w:w="0" w:type="auto"/>
            <w:hideMark/>
          </w:tcPr>
          <w:p w14:paraId="3A9AD5F6"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52.298</w:t>
            </w:r>
          </w:p>
        </w:tc>
        <w:tc>
          <w:tcPr>
            <w:tcW w:w="0" w:type="auto"/>
            <w:hideMark/>
          </w:tcPr>
          <w:p w14:paraId="610F0878" w14:textId="77777777" w:rsidR="00E47AC5" w:rsidRPr="00993295"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Weak performance; fails to capture temporal dependencies.</w:t>
            </w:r>
          </w:p>
        </w:tc>
      </w:tr>
      <w:tr w:rsidR="00E47AC5" w:rsidRPr="00993295" w14:paraId="7D49AAE6" w14:textId="77777777" w:rsidTr="003E655A">
        <w:tc>
          <w:tcPr>
            <w:cnfStyle w:val="001000000000" w:firstRow="0" w:lastRow="0" w:firstColumn="1" w:lastColumn="0" w:oddVBand="0" w:evenVBand="0" w:oddHBand="0" w:evenHBand="0" w:firstRowFirstColumn="0" w:firstRowLastColumn="0" w:lastRowFirstColumn="0" w:lastRowLastColumn="0"/>
            <w:tcW w:w="0" w:type="auto"/>
            <w:hideMark/>
          </w:tcPr>
          <w:p w14:paraId="5255D272" w14:textId="77777777" w:rsidR="00E47AC5" w:rsidRPr="00993295" w:rsidRDefault="00E47AC5" w:rsidP="003E655A">
            <w:pPr>
              <w:jc w:val="both"/>
              <w:rPr>
                <w:rFonts w:ascii="Times New Roman" w:hAnsi="Times New Roman" w:cs="Times New Roman"/>
                <w:sz w:val="24"/>
                <w:szCs w:val="24"/>
              </w:rPr>
            </w:pPr>
          </w:p>
        </w:tc>
        <w:tc>
          <w:tcPr>
            <w:tcW w:w="0" w:type="auto"/>
            <w:hideMark/>
          </w:tcPr>
          <w:p w14:paraId="4177520E"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Dom</w:t>
            </w:r>
          </w:p>
        </w:tc>
        <w:tc>
          <w:tcPr>
            <w:tcW w:w="0" w:type="auto"/>
            <w:hideMark/>
          </w:tcPr>
          <w:p w14:paraId="1993B97B"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3,110,473.182</w:t>
            </w:r>
          </w:p>
        </w:tc>
        <w:tc>
          <w:tcPr>
            <w:tcW w:w="0" w:type="auto"/>
            <w:hideMark/>
          </w:tcPr>
          <w:p w14:paraId="533F67B8"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26.048</w:t>
            </w:r>
          </w:p>
        </w:tc>
        <w:tc>
          <w:tcPr>
            <w:tcW w:w="0" w:type="auto"/>
            <w:hideMark/>
          </w:tcPr>
          <w:p w14:paraId="427AD4FC" w14:textId="77777777" w:rsidR="00E47AC5" w:rsidRPr="00993295"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295">
              <w:rPr>
                <w:rFonts w:ascii="Times New Roman" w:hAnsi="Times New Roman" w:cs="Times New Roman"/>
                <w:sz w:val="24"/>
                <w:szCs w:val="24"/>
              </w:rPr>
              <w:t>Inconsistent domestic results; lowest accuracy across models.</w:t>
            </w:r>
          </w:p>
        </w:tc>
      </w:tr>
    </w:tbl>
    <w:p w14:paraId="0E2E3437" w14:textId="77777777" w:rsidR="00E47AC5" w:rsidRPr="00993295" w:rsidRDefault="00E47AC5" w:rsidP="00E47AC5">
      <w:pPr>
        <w:jc w:val="both"/>
        <w:rPr>
          <w:rFonts w:ascii="Times New Roman" w:hAnsi="Times New Roman" w:cs="Times New Roman"/>
          <w:sz w:val="24"/>
          <w:szCs w:val="24"/>
        </w:rPr>
      </w:pPr>
    </w:p>
    <w:p w14:paraId="1D95E2CC" w14:textId="77777777" w:rsidR="00E47AC5" w:rsidRDefault="00E47AC5" w:rsidP="00E47AC5">
      <w:pPr>
        <w:pStyle w:val="Heading3"/>
      </w:pPr>
      <w:bookmarkStart w:id="950" w:name="_Toc211579062"/>
      <w:bookmarkStart w:id="951" w:name="_Toc211587443"/>
      <w:bookmarkStart w:id="952" w:name="_Toc211595459"/>
      <w:r>
        <w:t>Analysis</w:t>
      </w:r>
      <w:bookmarkEnd w:id="950"/>
      <w:bookmarkEnd w:id="951"/>
      <w:bookmarkEnd w:id="952"/>
    </w:p>
    <w:p w14:paraId="1A2A6429" w14:textId="77777777" w:rsidR="00E47AC5" w:rsidRDefault="00E47AC5" w:rsidP="00E47AC5">
      <w:pPr>
        <w:jc w:val="both"/>
        <w:rPr>
          <w:rFonts w:ascii="Times New Roman" w:hAnsi="Times New Roman" w:cs="Times New Roman"/>
          <w:sz w:val="24"/>
          <w:szCs w:val="24"/>
        </w:rPr>
      </w:pPr>
      <w:r w:rsidRPr="00701567">
        <w:rPr>
          <w:rFonts w:ascii="Times New Roman" w:hAnsi="Times New Roman" w:cs="Times New Roman"/>
          <w:sz w:val="24"/>
          <w:szCs w:val="24"/>
        </w:rPr>
        <w:t>For Model 2, the VAR model exhibited the highest level of stability and accuracy across all categories of guest nights: total, international, and domestic. In contrast, both SARIMAX and ARIMA yielded satisfactory results for domestic predictions; however, they faced challenges in effectively capturing the dynamics of international patterns, resulting in elevated MAPE values and increased volatility. The Random Forest model demonstrated the lowest predictive reliability, characterized by substantial overfitting and considerable discrepancies from actual data.</w:t>
      </w:r>
    </w:p>
    <w:p w14:paraId="67512746" w14:textId="77777777" w:rsidR="00E47AC5" w:rsidRDefault="00E47AC5" w:rsidP="00E47AC5">
      <w:pPr>
        <w:jc w:val="both"/>
        <w:rPr>
          <w:rFonts w:ascii="Times New Roman" w:hAnsi="Times New Roman" w:cs="Times New Roman"/>
          <w:sz w:val="24"/>
          <w:szCs w:val="24"/>
        </w:rPr>
      </w:pPr>
    </w:p>
    <w:p w14:paraId="143782E7" w14:textId="77777777" w:rsidR="00C0343D" w:rsidRDefault="00C0343D" w:rsidP="00E47AC5">
      <w:pPr>
        <w:jc w:val="both"/>
        <w:rPr>
          <w:rFonts w:ascii="Times New Roman" w:hAnsi="Times New Roman" w:cs="Times New Roman"/>
          <w:sz w:val="24"/>
          <w:szCs w:val="24"/>
        </w:rPr>
      </w:pPr>
    </w:p>
    <w:p w14:paraId="5BC17DC4" w14:textId="77777777" w:rsidR="00C0343D" w:rsidRDefault="00C0343D" w:rsidP="00E47AC5">
      <w:pPr>
        <w:jc w:val="both"/>
        <w:rPr>
          <w:rFonts w:ascii="Times New Roman" w:hAnsi="Times New Roman" w:cs="Times New Roman"/>
          <w:sz w:val="24"/>
          <w:szCs w:val="24"/>
        </w:rPr>
      </w:pPr>
    </w:p>
    <w:p w14:paraId="2430C063" w14:textId="77777777" w:rsidR="00C0343D" w:rsidRDefault="00C0343D" w:rsidP="00E47AC5">
      <w:pPr>
        <w:jc w:val="both"/>
        <w:rPr>
          <w:rFonts w:ascii="Times New Roman" w:hAnsi="Times New Roman" w:cs="Times New Roman"/>
          <w:sz w:val="24"/>
          <w:szCs w:val="24"/>
        </w:rPr>
      </w:pPr>
    </w:p>
    <w:p w14:paraId="33BE64FA" w14:textId="77777777" w:rsidR="00C0343D" w:rsidRDefault="00C0343D" w:rsidP="00E47AC5">
      <w:pPr>
        <w:jc w:val="both"/>
        <w:rPr>
          <w:rFonts w:ascii="Times New Roman" w:hAnsi="Times New Roman" w:cs="Times New Roman"/>
          <w:sz w:val="24"/>
          <w:szCs w:val="24"/>
        </w:rPr>
      </w:pPr>
    </w:p>
    <w:p w14:paraId="78F79A01" w14:textId="77777777" w:rsidR="00C0343D" w:rsidRDefault="00C0343D" w:rsidP="00E47AC5">
      <w:pPr>
        <w:jc w:val="both"/>
        <w:rPr>
          <w:rFonts w:ascii="Times New Roman" w:hAnsi="Times New Roman" w:cs="Times New Roman"/>
          <w:sz w:val="24"/>
          <w:szCs w:val="24"/>
        </w:rPr>
      </w:pPr>
    </w:p>
    <w:p w14:paraId="767D8615" w14:textId="77777777" w:rsidR="00C0343D" w:rsidRDefault="00C0343D" w:rsidP="00E47AC5">
      <w:pPr>
        <w:jc w:val="both"/>
        <w:rPr>
          <w:rFonts w:ascii="Times New Roman" w:hAnsi="Times New Roman" w:cs="Times New Roman"/>
          <w:sz w:val="24"/>
          <w:szCs w:val="24"/>
        </w:rPr>
      </w:pPr>
    </w:p>
    <w:p w14:paraId="2F5C92FB" w14:textId="77777777" w:rsidR="00E47AC5" w:rsidRDefault="00E47AC5" w:rsidP="00E47AC5">
      <w:pPr>
        <w:pStyle w:val="Heading2"/>
      </w:pPr>
      <w:bookmarkStart w:id="953" w:name="_Toc211579063"/>
      <w:bookmarkStart w:id="954" w:name="_Toc211587444"/>
      <w:bookmarkStart w:id="955" w:name="_Toc211595460"/>
      <w:r>
        <w:t>Model Visitors Arrival:</w:t>
      </w:r>
      <w:bookmarkEnd w:id="953"/>
      <w:bookmarkEnd w:id="954"/>
      <w:bookmarkEnd w:id="955"/>
    </w:p>
    <w:p w14:paraId="0D7F65E7" w14:textId="77777777" w:rsidR="00E47AC5" w:rsidRDefault="00E47AC5" w:rsidP="00E47AC5">
      <w:pPr>
        <w:jc w:val="both"/>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1533"/>
        <w:gridCol w:w="1416"/>
        <w:gridCol w:w="1038"/>
        <w:gridCol w:w="5029"/>
      </w:tblGrid>
      <w:tr w:rsidR="00E47AC5" w:rsidRPr="00C42531" w14:paraId="44E6B452" w14:textId="77777777" w:rsidTr="003E6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503AA" w14:textId="77777777" w:rsidR="00E47AC5" w:rsidRPr="00C42531" w:rsidRDefault="00E47AC5" w:rsidP="003E655A">
            <w:pPr>
              <w:jc w:val="both"/>
              <w:rPr>
                <w:rFonts w:ascii="Times New Roman" w:hAnsi="Times New Roman" w:cs="Times New Roman"/>
                <w:sz w:val="24"/>
                <w:szCs w:val="24"/>
              </w:rPr>
            </w:pPr>
            <w:r w:rsidRPr="00C42531">
              <w:rPr>
                <w:rFonts w:ascii="Times New Roman" w:hAnsi="Times New Roman" w:cs="Times New Roman"/>
                <w:sz w:val="24"/>
                <w:szCs w:val="24"/>
              </w:rPr>
              <w:t>Model</w:t>
            </w:r>
          </w:p>
        </w:tc>
        <w:tc>
          <w:tcPr>
            <w:tcW w:w="0" w:type="auto"/>
            <w:hideMark/>
          </w:tcPr>
          <w:p w14:paraId="031A8C2B" w14:textId="77777777" w:rsidR="00E47AC5" w:rsidRPr="00C42531" w:rsidRDefault="00E47AC5" w:rsidP="003E655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RMSE</w:t>
            </w:r>
          </w:p>
        </w:tc>
        <w:tc>
          <w:tcPr>
            <w:tcW w:w="0" w:type="auto"/>
            <w:hideMark/>
          </w:tcPr>
          <w:p w14:paraId="2C800764" w14:textId="77777777" w:rsidR="00E47AC5" w:rsidRPr="00C42531" w:rsidRDefault="00E47AC5" w:rsidP="003E655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MAPE %</w:t>
            </w:r>
          </w:p>
        </w:tc>
        <w:tc>
          <w:tcPr>
            <w:tcW w:w="0" w:type="auto"/>
            <w:hideMark/>
          </w:tcPr>
          <w:p w14:paraId="46A862E5" w14:textId="77777777" w:rsidR="00E47AC5" w:rsidRPr="00C42531" w:rsidRDefault="00E47AC5" w:rsidP="003E655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Observations</w:t>
            </w:r>
          </w:p>
        </w:tc>
      </w:tr>
      <w:tr w:rsidR="00E47AC5" w:rsidRPr="00C42531" w14:paraId="020DF547" w14:textId="77777777" w:rsidTr="003E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A0926B" w14:textId="77777777" w:rsidR="00E47AC5" w:rsidRPr="00C42531" w:rsidRDefault="00E47AC5" w:rsidP="003E655A">
            <w:pPr>
              <w:jc w:val="both"/>
              <w:rPr>
                <w:rFonts w:ascii="Times New Roman" w:hAnsi="Times New Roman" w:cs="Times New Roman"/>
                <w:sz w:val="24"/>
                <w:szCs w:val="24"/>
              </w:rPr>
            </w:pPr>
            <w:r w:rsidRPr="00C42531">
              <w:rPr>
                <w:rFonts w:ascii="Times New Roman" w:hAnsi="Times New Roman" w:cs="Times New Roman"/>
                <w:sz w:val="24"/>
                <w:szCs w:val="24"/>
              </w:rPr>
              <w:t>VAR</w:t>
            </w:r>
          </w:p>
        </w:tc>
        <w:tc>
          <w:tcPr>
            <w:tcW w:w="0" w:type="auto"/>
            <w:hideMark/>
          </w:tcPr>
          <w:p w14:paraId="681DEA89" w14:textId="77777777" w:rsidR="00E47AC5" w:rsidRPr="00C42531"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26,362.338</w:t>
            </w:r>
          </w:p>
        </w:tc>
        <w:tc>
          <w:tcPr>
            <w:tcW w:w="0" w:type="auto"/>
            <w:hideMark/>
          </w:tcPr>
          <w:p w14:paraId="5EBB778A" w14:textId="77777777" w:rsidR="00E47AC5" w:rsidRPr="00C42531"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6.694</w:t>
            </w:r>
          </w:p>
        </w:tc>
        <w:tc>
          <w:tcPr>
            <w:tcW w:w="0" w:type="auto"/>
            <w:hideMark/>
          </w:tcPr>
          <w:p w14:paraId="58E5C6F1" w14:textId="77777777" w:rsidR="00E47AC5" w:rsidRPr="00C42531"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Delivered the strongest overall performance with the lowest error rates and reliable arrival trend predictions.</w:t>
            </w:r>
          </w:p>
        </w:tc>
      </w:tr>
      <w:tr w:rsidR="00E47AC5" w:rsidRPr="00C42531" w14:paraId="79C7272E" w14:textId="77777777" w:rsidTr="003E655A">
        <w:tc>
          <w:tcPr>
            <w:cnfStyle w:val="001000000000" w:firstRow="0" w:lastRow="0" w:firstColumn="1" w:lastColumn="0" w:oddVBand="0" w:evenVBand="0" w:oddHBand="0" w:evenHBand="0" w:firstRowFirstColumn="0" w:firstRowLastColumn="0" w:lastRowFirstColumn="0" w:lastRowLastColumn="0"/>
            <w:tcW w:w="0" w:type="auto"/>
            <w:hideMark/>
          </w:tcPr>
          <w:p w14:paraId="6C876395" w14:textId="77777777" w:rsidR="00E47AC5" w:rsidRPr="00C42531" w:rsidRDefault="00E47AC5" w:rsidP="003E655A">
            <w:pPr>
              <w:jc w:val="both"/>
              <w:rPr>
                <w:rFonts w:ascii="Times New Roman" w:hAnsi="Times New Roman" w:cs="Times New Roman"/>
                <w:sz w:val="24"/>
                <w:szCs w:val="24"/>
              </w:rPr>
            </w:pPr>
            <w:r w:rsidRPr="00C42531">
              <w:rPr>
                <w:rFonts w:ascii="Times New Roman" w:hAnsi="Times New Roman" w:cs="Times New Roman"/>
                <w:sz w:val="24"/>
                <w:szCs w:val="24"/>
              </w:rPr>
              <w:t>SARIMAX</w:t>
            </w:r>
          </w:p>
        </w:tc>
        <w:tc>
          <w:tcPr>
            <w:tcW w:w="0" w:type="auto"/>
            <w:hideMark/>
          </w:tcPr>
          <w:p w14:paraId="21042D37" w14:textId="77777777" w:rsidR="00E47AC5" w:rsidRPr="00C42531"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58,793.536</w:t>
            </w:r>
          </w:p>
        </w:tc>
        <w:tc>
          <w:tcPr>
            <w:tcW w:w="0" w:type="auto"/>
            <w:hideMark/>
          </w:tcPr>
          <w:p w14:paraId="3847588B" w14:textId="77777777" w:rsidR="00E47AC5" w:rsidRPr="00C42531"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15.975</w:t>
            </w:r>
          </w:p>
        </w:tc>
        <w:tc>
          <w:tcPr>
            <w:tcW w:w="0" w:type="auto"/>
            <w:hideMark/>
          </w:tcPr>
          <w:p w14:paraId="241CA3DD" w14:textId="77777777" w:rsidR="00E47AC5" w:rsidRPr="00C42531"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Moderate accuracy; struggles to generalize seasonal variation effectively.</w:t>
            </w:r>
          </w:p>
        </w:tc>
      </w:tr>
      <w:tr w:rsidR="00E47AC5" w:rsidRPr="00C42531" w14:paraId="0EC6618D" w14:textId="77777777" w:rsidTr="003E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6FE01" w14:textId="77777777" w:rsidR="00E47AC5" w:rsidRPr="00C42531" w:rsidRDefault="00E47AC5" w:rsidP="003E655A">
            <w:pPr>
              <w:jc w:val="both"/>
              <w:rPr>
                <w:rFonts w:ascii="Times New Roman" w:hAnsi="Times New Roman" w:cs="Times New Roman"/>
                <w:sz w:val="24"/>
                <w:szCs w:val="24"/>
              </w:rPr>
            </w:pPr>
            <w:r w:rsidRPr="00C42531">
              <w:rPr>
                <w:rFonts w:ascii="Times New Roman" w:hAnsi="Times New Roman" w:cs="Times New Roman"/>
                <w:sz w:val="24"/>
                <w:szCs w:val="24"/>
              </w:rPr>
              <w:t>ARIMA</w:t>
            </w:r>
          </w:p>
        </w:tc>
        <w:tc>
          <w:tcPr>
            <w:tcW w:w="0" w:type="auto"/>
            <w:hideMark/>
          </w:tcPr>
          <w:p w14:paraId="20BB5497" w14:textId="77777777" w:rsidR="00E47AC5" w:rsidRPr="00C42531"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28,776.217</w:t>
            </w:r>
          </w:p>
        </w:tc>
        <w:tc>
          <w:tcPr>
            <w:tcW w:w="0" w:type="auto"/>
            <w:hideMark/>
          </w:tcPr>
          <w:p w14:paraId="4DA8F1BB" w14:textId="77777777" w:rsidR="00E47AC5" w:rsidRPr="00C42531"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7.879</w:t>
            </w:r>
          </w:p>
        </w:tc>
        <w:tc>
          <w:tcPr>
            <w:tcW w:w="0" w:type="auto"/>
            <w:hideMark/>
          </w:tcPr>
          <w:p w14:paraId="654E7AB5" w14:textId="77777777" w:rsidR="00E47AC5" w:rsidRPr="00C42531" w:rsidRDefault="00E47AC5" w:rsidP="003E655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Consistent and stable predictions, only slightly less accurate than VAR.</w:t>
            </w:r>
          </w:p>
        </w:tc>
      </w:tr>
      <w:tr w:rsidR="00E47AC5" w:rsidRPr="00C42531" w14:paraId="5D5AF817" w14:textId="77777777" w:rsidTr="003E655A">
        <w:tc>
          <w:tcPr>
            <w:cnfStyle w:val="001000000000" w:firstRow="0" w:lastRow="0" w:firstColumn="1" w:lastColumn="0" w:oddVBand="0" w:evenVBand="0" w:oddHBand="0" w:evenHBand="0" w:firstRowFirstColumn="0" w:firstRowLastColumn="0" w:lastRowFirstColumn="0" w:lastRowLastColumn="0"/>
            <w:tcW w:w="0" w:type="auto"/>
            <w:hideMark/>
          </w:tcPr>
          <w:p w14:paraId="6B9911FF" w14:textId="77777777" w:rsidR="00E47AC5" w:rsidRPr="00C42531" w:rsidRDefault="00E47AC5" w:rsidP="003E655A">
            <w:pPr>
              <w:jc w:val="both"/>
              <w:rPr>
                <w:rFonts w:ascii="Times New Roman" w:hAnsi="Times New Roman" w:cs="Times New Roman"/>
                <w:sz w:val="24"/>
                <w:szCs w:val="24"/>
              </w:rPr>
            </w:pPr>
            <w:r w:rsidRPr="00C42531">
              <w:rPr>
                <w:rFonts w:ascii="Times New Roman" w:hAnsi="Times New Roman" w:cs="Times New Roman"/>
                <w:sz w:val="24"/>
                <w:szCs w:val="24"/>
              </w:rPr>
              <w:t>Random Forest</w:t>
            </w:r>
          </w:p>
        </w:tc>
        <w:tc>
          <w:tcPr>
            <w:tcW w:w="0" w:type="auto"/>
            <w:hideMark/>
          </w:tcPr>
          <w:p w14:paraId="6A54512E" w14:textId="77777777" w:rsidR="00E47AC5" w:rsidRPr="00C42531"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100,302.125</w:t>
            </w:r>
          </w:p>
        </w:tc>
        <w:tc>
          <w:tcPr>
            <w:tcW w:w="0" w:type="auto"/>
            <w:hideMark/>
          </w:tcPr>
          <w:p w14:paraId="3FBB4121" w14:textId="77777777" w:rsidR="00E47AC5" w:rsidRPr="00C42531"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21.601</w:t>
            </w:r>
          </w:p>
        </w:tc>
        <w:tc>
          <w:tcPr>
            <w:tcW w:w="0" w:type="auto"/>
            <w:hideMark/>
          </w:tcPr>
          <w:p w14:paraId="0DBE6CA7" w14:textId="77777777" w:rsidR="00E47AC5" w:rsidRPr="00C42531" w:rsidRDefault="00E47AC5" w:rsidP="003E655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531">
              <w:rPr>
                <w:rFonts w:ascii="Times New Roman" w:hAnsi="Times New Roman" w:cs="Times New Roman"/>
                <w:sz w:val="24"/>
                <w:szCs w:val="24"/>
              </w:rPr>
              <w:t>Weak performance due to overfitting and limited adaptability to time-series dependencies.</w:t>
            </w:r>
          </w:p>
        </w:tc>
      </w:tr>
    </w:tbl>
    <w:p w14:paraId="05EC77C1" w14:textId="77777777" w:rsidR="00E47AC5" w:rsidRDefault="00E47AC5" w:rsidP="00E47AC5">
      <w:pPr>
        <w:jc w:val="both"/>
        <w:rPr>
          <w:rFonts w:ascii="Times New Roman" w:hAnsi="Times New Roman" w:cs="Times New Roman"/>
          <w:sz w:val="24"/>
          <w:szCs w:val="24"/>
        </w:rPr>
      </w:pPr>
    </w:p>
    <w:p w14:paraId="5BBAE215" w14:textId="77777777" w:rsidR="00E47AC5" w:rsidRDefault="00E47AC5" w:rsidP="00E47AC5">
      <w:pPr>
        <w:pStyle w:val="Heading3"/>
      </w:pPr>
      <w:bookmarkStart w:id="956" w:name="_Toc211579064"/>
      <w:bookmarkStart w:id="957" w:name="_Toc211587445"/>
      <w:bookmarkStart w:id="958" w:name="_Toc211595461"/>
      <w:r>
        <w:t>Analysis</w:t>
      </w:r>
      <w:bookmarkEnd w:id="956"/>
      <w:bookmarkEnd w:id="957"/>
      <w:bookmarkEnd w:id="958"/>
    </w:p>
    <w:p w14:paraId="2B801799" w14:textId="77777777" w:rsidR="00E47AC5" w:rsidRDefault="00E47AC5" w:rsidP="00E47AC5">
      <w:pPr>
        <w:jc w:val="both"/>
        <w:rPr>
          <w:rFonts w:ascii="Times New Roman" w:hAnsi="Times New Roman" w:cs="Times New Roman"/>
          <w:sz w:val="24"/>
          <w:szCs w:val="24"/>
        </w:rPr>
      </w:pPr>
    </w:p>
    <w:p w14:paraId="6C16057F" w14:textId="77777777" w:rsidR="00E47AC5" w:rsidRDefault="00E47AC5" w:rsidP="00E47AC5">
      <w:pPr>
        <w:jc w:val="both"/>
        <w:rPr>
          <w:rFonts w:ascii="Times New Roman" w:hAnsi="Times New Roman" w:cs="Times New Roman"/>
          <w:sz w:val="24"/>
          <w:szCs w:val="24"/>
        </w:rPr>
      </w:pPr>
      <w:r w:rsidRPr="00701567">
        <w:rPr>
          <w:rFonts w:ascii="Times New Roman" w:hAnsi="Times New Roman" w:cs="Times New Roman"/>
          <w:sz w:val="24"/>
          <w:szCs w:val="24"/>
        </w:rPr>
        <w:t>In Model 3, the VAR model once again yielded the most precise and consistent predictions for tourist arrivals, recording the lowest RMSE and MAPE values compared to all other methods evaluated. The ARIMA model also showed dependable results, consistently achieving low error rates and effectively identifying short-term trends. In contrast, SARIMAX exhibited moderate effectiveness, struggling with irregular seasonal patterns in the arrival data. Meanwhile, Random Forest produced the highest error metrics, suggesting it is less appropriate for this forecasting scenario.</w:t>
      </w:r>
    </w:p>
    <w:p w14:paraId="23DDCCD4" w14:textId="77777777" w:rsidR="00E47AC5" w:rsidRDefault="00E47AC5" w:rsidP="00E47AC5">
      <w:pPr>
        <w:jc w:val="both"/>
        <w:rPr>
          <w:rFonts w:ascii="Times New Roman" w:hAnsi="Times New Roman" w:cs="Times New Roman"/>
          <w:sz w:val="24"/>
          <w:szCs w:val="24"/>
        </w:rPr>
      </w:pPr>
    </w:p>
    <w:p w14:paraId="0F07A5E1" w14:textId="77777777" w:rsidR="00E47AC5" w:rsidRDefault="00E47AC5" w:rsidP="00E47AC5">
      <w:pPr>
        <w:jc w:val="both"/>
        <w:rPr>
          <w:rFonts w:ascii="Times New Roman" w:hAnsi="Times New Roman" w:cs="Times New Roman"/>
          <w:sz w:val="24"/>
          <w:szCs w:val="24"/>
        </w:rPr>
      </w:pPr>
    </w:p>
    <w:p w14:paraId="33735971" w14:textId="77777777" w:rsidR="00E47AC5" w:rsidRDefault="00E47AC5" w:rsidP="00E47AC5">
      <w:pPr>
        <w:jc w:val="both"/>
        <w:rPr>
          <w:rFonts w:ascii="Times New Roman" w:hAnsi="Times New Roman" w:cs="Times New Roman"/>
          <w:sz w:val="24"/>
          <w:szCs w:val="24"/>
        </w:rPr>
      </w:pPr>
    </w:p>
    <w:p w14:paraId="6B3B206F" w14:textId="77777777" w:rsidR="00E47AC5" w:rsidRDefault="00E47AC5" w:rsidP="00E47AC5">
      <w:pPr>
        <w:jc w:val="both"/>
        <w:rPr>
          <w:rFonts w:ascii="Times New Roman" w:hAnsi="Times New Roman" w:cs="Times New Roman"/>
          <w:sz w:val="24"/>
          <w:szCs w:val="24"/>
        </w:rPr>
      </w:pPr>
    </w:p>
    <w:p w14:paraId="5658411A" w14:textId="77777777" w:rsidR="00E47AC5" w:rsidRDefault="00E47AC5" w:rsidP="00E47AC5">
      <w:pPr>
        <w:jc w:val="both"/>
        <w:rPr>
          <w:rFonts w:ascii="Times New Roman" w:hAnsi="Times New Roman" w:cs="Times New Roman"/>
          <w:sz w:val="24"/>
          <w:szCs w:val="24"/>
        </w:rPr>
      </w:pPr>
    </w:p>
    <w:p w14:paraId="12C6692D" w14:textId="77777777" w:rsidR="00E47AC5" w:rsidRDefault="00E47AC5" w:rsidP="00E47AC5">
      <w:pPr>
        <w:jc w:val="both"/>
        <w:rPr>
          <w:rFonts w:ascii="Times New Roman" w:hAnsi="Times New Roman" w:cs="Times New Roman"/>
          <w:sz w:val="24"/>
          <w:szCs w:val="24"/>
        </w:rPr>
      </w:pPr>
    </w:p>
    <w:p w14:paraId="6573CB8F" w14:textId="42693278" w:rsidR="00E47AC5" w:rsidRDefault="00E47AC5" w:rsidP="00E47AC5">
      <w:pPr>
        <w:jc w:val="both"/>
        <w:rPr>
          <w:rFonts w:ascii="Times New Roman" w:hAnsi="Times New Roman" w:cs="Times New Roman"/>
          <w:sz w:val="24"/>
          <w:szCs w:val="24"/>
        </w:rPr>
      </w:pPr>
    </w:p>
    <w:p w14:paraId="26551E18" w14:textId="77777777" w:rsidR="00E47AC5" w:rsidRDefault="00E47AC5" w:rsidP="00E47AC5">
      <w:pPr>
        <w:jc w:val="both"/>
        <w:rPr>
          <w:rFonts w:ascii="Times New Roman" w:hAnsi="Times New Roman" w:cs="Times New Roman"/>
          <w:sz w:val="24"/>
          <w:szCs w:val="24"/>
        </w:rPr>
      </w:pPr>
    </w:p>
    <w:p w14:paraId="2A703CD6" w14:textId="77777777" w:rsidR="00E47AC5" w:rsidRDefault="00E47AC5" w:rsidP="00E47AC5">
      <w:pPr>
        <w:jc w:val="both"/>
        <w:rPr>
          <w:rFonts w:ascii="Times New Roman" w:hAnsi="Times New Roman" w:cs="Times New Roman"/>
          <w:sz w:val="24"/>
          <w:szCs w:val="24"/>
        </w:rPr>
      </w:pPr>
    </w:p>
    <w:p w14:paraId="2EDAA779" w14:textId="77777777" w:rsidR="00E47AC5" w:rsidRPr="00C30A5F" w:rsidRDefault="00E47AC5" w:rsidP="00E47AC5"/>
    <w:p w14:paraId="15579C9C" w14:textId="77777777" w:rsidR="00E47AC5" w:rsidRDefault="00E47AC5" w:rsidP="00E47AC5">
      <w:pPr>
        <w:pStyle w:val="Heading1"/>
        <w:jc w:val="center"/>
      </w:pPr>
      <w:bookmarkStart w:id="959" w:name="_Toc211587446"/>
      <w:bookmarkStart w:id="960" w:name="_Toc211595462"/>
      <w:r>
        <w:t>Appendix O</w:t>
      </w:r>
      <w:bookmarkEnd w:id="959"/>
      <w:bookmarkEnd w:id="960"/>
    </w:p>
    <w:p w14:paraId="08493BB5" w14:textId="77777777" w:rsidR="00C0343D" w:rsidRDefault="00C0343D" w:rsidP="00C0343D">
      <w:pPr>
        <w:rPr>
          <w:lang w:eastAsia="en-US"/>
        </w:rPr>
      </w:pPr>
    </w:p>
    <w:p w14:paraId="76640055" w14:textId="77777777" w:rsidR="00C0343D" w:rsidRDefault="00C0343D" w:rsidP="00C0343D">
      <w:pPr>
        <w:rPr>
          <w:lang w:eastAsia="en-US"/>
        </w:rPr>
      </w:pPr>
    </w:p>
    <w:p w14:paraId="09C2D101" w14:textId="77777777" w:rsidR="00C0343D" w:rsidRDefault="00C0343D" w:rsidP="00C0343D">
      <w:pPr>
        <w:rPr>
          <w:lang w:eastAsia="en-US"/>
        </w:rPr>
      </w:pPr>
    </w:p>
    <w:p w14:paraId="478CD288" w14:textId="77777777" w:rsidR="00C0343D" w:rsidRDefault="00C0343D" w:rsidP="00C0343D">
      <w:pPr>
        <w:rPr>
          <w:lang w:eastAsia="en-US"/>
        </w:rPr>
      </w:pPr>
    </w:p>
    <w:p w14:paraId="37D05032" w14:textId="77777777" w:rsidR="00C0343D" w:rsidRDefault="00C0343D" w:rsidP="00C0343D">
      <w:pPr>
        <w:rPr>
          <w:lang w:eastAsia="en-US"/>
        </w:rPr>
      </w:pPr>
    </w:p>
    <w:p w14:paraId="453F3E91" w14:textId="77777777" w:rsidR="00C0343D" w:rsidRPr="00C0343D" w:rsidRDefault="00C0343D" w:rsidP="00C0343D">
      <w:pPr>
        <w:rPr>
          <w:lang w:eastAsia="en-US"/>
        </w:rPr>
      </w:pPr>
    </w:p>
    <w:p w14:paraId="4DDDFD29" w14:textId="3CE102DC" w:rsidR="00E47AC5" w:rsidRDefault="00E47AC5" w:rsidP="00154981">
      <w:pPr>
        <w:pStyle w:val="Heading1"/>
      </w:pPr>
    </w:p>
    <w:p w14:paraId="5845F299" w14:textId="13B5AEB6" w:rsidR="00E47AC5" w:rsidRDefault="00E47AC5" w:rsidP="00E47AC5">
      <w:pPr>
        <w:pStyle w:val="Heading1"/>
        <w:jc w:val="center"/>
      </w:pPr>
    </w:p>
    <w:p w14:paraId="0E78B638" w14:textId="4F83C248" w:rsidR="00E47AC5" w:rsidRDefault="00E47AC5" w:rsidP="00E47AC5">
      <w:pPr>
        <w:pStyle w:val="Heading1"/>
        <w:jc w:val="center"/>
      </w:pPr>
    </w:p>
    <w:p w14:paraId="47F345A1" w14:textId="6A4BC531" w:rsidR="00E47AC5" w:rsidRDefault="00E47AC5" w:rsidP="00E47AC5">
      <w:pPr>
        <w:pStyle w:val="Heading1"/>
        <w:jc w:val="center"/>
      </w:pPr>
    </w:p>
    <w:p w14:paraId="5AC30FAC" w14:textId="77777777" w:rsidR="00E47AC5" w:rsidRDefault="00E47AC5" w:rsidP="00E47AC5">
      <w:pPr>
        <w:pStyle w:val="Heading1"/>
        <w:jc w:val="center"/>
      </w:pPr>
    </w:p>
    <w:p w14:paraId="083D1FB1" w14:textId="77777777" w:rsidR="00E47AC5" w:rsidRDefault="00E47AC5" w:rsidP="00E47AC5">
      <w:pPr>
        <w:pStyle w:val="Heading1"/>
        <w:jc w:val="center"/>
      </w:pPr>
    </w:p>
    <w:p w14:paraId="2BF5737D" w14:textId="77777777" w:rsidR="00E47AC5" w:rsidRDefault="00E47AC5" w:rsidP="00E47AC5">
      <w:pPr>
        <w:pStyle w:val="Heading1"/>
        <w:jc w:val="center"/>
      </w:pPr>
    </w:p>
    <w:p w14:paraId="025C4001" w14:textId="77777777" w:rsidR="00E47AC5" w:rsidRDefault="00E47AC5" w:rsidP="00E47AC5">
      <w:pPr>
        <w:pStyle w:val="Heading1"/>
        <w:jc w:val="center"/>
      </w:pPr>
    </w:p>
    <w:p w14:paraId="281025AE" w14:textId="77777777" w:rsidR="00E47AC5" w:rsidRDefault="00E47AC5" w:rsidP="00E47AC5">
      <w:pPr>
        <w:pStyle w:val="Heading1"/>
        <w:jc w:val="center"/>
      </w:pPr>
    </w:p>
    <w:p w14:paraId="0E824A59" w14:textId="77777777" w:rsidR="00E47AC5" w:rsidRDefault="00E47AC5" w:rsidP="00E47AC5">
      <w:pPr>
        <w:pStyle w:val="Heading1"/>
        <w:jc w:val="center"/>
      </w:pPr>
    </w:p>
    <w:p w14:paraId="376B0369" w14:textId="1661DBA9" w:rsidR="00E47AC5" w:rsidRPr="00041DD2" w:rsidRDefault="00E47AC5" w:rsidP="00E47AC5">
      <w:pPr>
        <w:jc w:val="both"/>
        <w:rPr>
          <w:rFonts w:ascii="Times New Roman" w:hAnsi="Times New Roman" w:cs="Times New Roman"/>
          <w:sz w:val="24"/>
          <w:szCs w:val="24"/>
        </w:rPr>
      </w:pPr>
    </w:p>
    <w:p w14:paraId="1F6EAD23" w14:textId="77777777" w:rsidR="00E47AC5" w:rsidRPr="00041DD2" w:rsidRDefault="00E47AC5" w:rsidP="00E47AC5">
      <w:pPr>
        <w:jc w:val="both"/>
        <w:rPr>
          <w:rFonts w:ascii="Times New Roman" w:hAnsi="Times New Roman" w:cs="Times New Roman"/>
          <w:sz w:val="24"/>
          <w:szCs w:val="24"/>
        </w:rPr>
      </w:pPr>
    </w:p>
    <w:p w14:paraId="73F4D0F5" w14:textId="77777777" w:rsidR="00E47AC5" w:rsidRPr="00041DD2" w:rsidRDefault="00E47AC5" w:rsidP="00E47AC5">
      <w:pPr>
        <w:jc w:val="both"/>
        <w:rPr>
          <w:rFonts w:ascii="Times New Roman" w:hAnsi="Times New Roman" w:cs="Times New Roman"/>
          <w:sz w:val="44"/>
          <w:szCs w:val="44"/>
        </w:rPr>
      </w:pPr>
    </w:p>
    <w:p w14:paraId="12013E85" w14:textId="6404516B" w:rsidR="00E47AC5" w:rsidRPr="00041DD2" w:rsidRDefault="00E47AC5" w:rsidP="00E47AC5">
      <w:pPr>
        <w:jc w:val="both"/>
        <w:rPr>
          <w:rFonts w:ascii="Times New Roman" w:hAnsi="Times New Roman" w:cs="Times New Roman"/>
          <w:sz w:val="44"/>
          <w:szCs w:val="44"/>
        </w:rPr>
      </w:pPr>
    </w:p>
    <w:p w14:paraId="54C81D00" w14:textId="14B45E06" w:rsidR="00E47AC5" w:rsidRPr="00041DD2" w:rsidRDefault="00154981" w:rsidP="00E47AC5">
      <w:pPr>
        <w:jc w:val="both"/>
        <w:rPr>
          <w:rFonts w:ascii="Times New Roman" w:hAnsi="Times New Roman" w:cs="Times New Roman"/>
          <w:sz w:val="44"/>
          <w:szCs w:val="44"/>
        </w:rPr>
      </w:pPr>
      <w:r w:rsidRPr="00041DD2">
        <w:rPr>
          <w:rFonts w:ascii="Times New Roman" w:hAnsi="Times New Roman" w:cs="Times New Roman"/>
          <w:noProof/>
        </w:rPr>
        <w:drawing>
          <wp:anchor distT="0" distB="0" distL="114300" distR="114300" simplePos="0" relativeHeight="251677184" behindDoc="1" locked="0" layoutInCell="1" allowOverlap="1" wp14:anchorId="162622B2" wp14:editId="6687D216">
            <wp:simplePos x="0" y="0"/>
            <wp:positionH relativeFrom="margin">
              <wp:align>center</wp:align>
            </wp:positionH>
            <wp:positionV relativeFrom="page">
              <wp:posOffset>1306458</wp:posOffset>
            </wp:positionV>
            <wp:extent cx="3129280" cy="3155950"/>
            <wp:effectExtent l="0" t="0" r="0" b="6350"/>
            <wp:wrapTight wrapText="bothSides">
              <wp:wrapPolygon edited="0">
                <wp:start x="0" y="0"/>
                <wp:lineTo x="0" y="21513"/>
                <wp:lineTo x="21433" y="21513"/>
                <wp:lineTo x="21433" y="0"/>
                <wp:lineTo x="0" y="0"/>
              </wp:wrapPolygon>
            </wp:wrapTight>
            <wp:docPr id="1417890885"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9280" cy="315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0D7B0B" w14:textId="1904828C" w:rsidR="00E47AC5" w:rsidRPr="00041DD2" w:rsidRDefault="00E47AC5" w:rsidP="00E47AC5">
      <w:pPr>
        <w:jc w:val="both"/>
        <w:rPr>
          <w:rFonts w:ascii="Times New Roman" w:hAnsi="Times New Roman" w:cs="Times New Roman"/>
          <w:sz w:val="44"/>
          <w:szCs w:val="44"/>
        </w:rPr>
      </w:pPr>
    </w:p>
    <w:p w14:paraId="4C361A01" w14:textId="1E533E00" w:rsidR="00E47AC5" w:rsidRPr="00041DD2" w:rsidRDefault="00E47AC5" w:rsidP="00E47AC5">
      <w:pPr>
        <w:jc w:val="both"/>
        <w:rPr>
          <w:rFonts w:ascii="Times New Roman" w:hAnsi="Times New Roman" w:cs="Times New Roman"/>
          <w:sz w:val="44"/>
          <w:szCs w:val="44"/>
        </w:rPr>
      </w:pPr>
    </w:p>
    <w:p w14:paraId="52907D5E" w14:textId="1A87DC72" w:rsidR="00E47AC5" w:rsidRPr="00041DD2" w:rsidRDefault="00E47AC5" w:rsidP="00E47AC5">
      <w:pPr>
        <w:jc w:val="both"/>
        <w:rPr>
          <w:rFonts w:ascii="Times New Roman" w:hAnsi="Times New Roman" w:cs="Times New Roman"/>
          <w:sz w:val="44"/>
          <w:szCs w:val="44"/>
        </w:rPr>
      </w:pPr>
    </w:p>
    <w:p w14:paraId="0C26534C" w14:textId="77777777" w:rsidR="00E47AC5" w:rsidRPr="00041DD2" w:rsidRDefault="00E47AC5" w:rsidP="00E47AC5">
      <w:pPr>
        <w:jc w:val="both"/>
        <w:rPr>
          <w:rFonts w:ascii="Times New Roman" w:hAnsi="Times New Roman" w:cs="Times New Roman"/>
          <w:sz w:val="44"/>
          <w:szCs w:val="44"/>
        </w:rPr>
      </w:pPr>
    </w:p>
    <w:p w14:paraId="35563D69" w14:textId="77777777" w:rsidR="00E47AC5" w:rsidRDefault="00E47AC5" w:rsidP="00E47AC5">
      <w:pPr>
        <w:jc w:val="center"/>
        <w:rPr>
          <w:rFonts w:ascii="Times New Roman" w:hAnsi="Times New Roman" w:cs="Times New Roman"/>
          <w:sz w:val="36"/>
          <w:szCs w:val="36"/>
        </w:rPr>
      </w:pPr>
    </w:p>
    <w:p w14:paraId="487EC4D4" w14:textId="77777777" w:rsidR="00E47AC5" w:rsidRDefault="00E47AC5" w:rsidP="00E47AC5">
      <w:pPr>
        <w:jc w:val="center"/>
        <w:rPr>
          <w:rFonts w:ascii="Times New Roman" w:hAnsi="Times New Roman" w:cs="Times New Roman"/>
          <w:sz w:val="36"/>
          <w:szCs w:val="36"/>
        </w:rPr>
      </w:pPr>
    </w:p>
    <w:p w14:paraId="4CEAD0E2" w14:textId="77777777" w:rsidR="00154981" w:rsidRDefault="00154981" w:rsidP="00E47AC5">
      <w:pPr>
        <w:jc w:val="center"/>
        <w:rPr>
          <w:rFonts w:ascii="Times New Roman" w:hAnsi="Times New Roman" w:cs="Times New Roman"/>
          <w:sz w:val="36"/>
          <w:szCs w:val="36"/>
        </w:rPr>
      </w:pPr>
    </w:p>
    <w:p w14:paraId="5AD353A0" w14:textId="77777777" w:rsidR="00154981" w:rsidRDefault="00154981" w:rsidP="00E47AC5">
      <w:pPr>
        <w:jc w:val="center"/>
        <w:rPr>
          <w:rFonts w:ascii="Times New Roman" w:hAnsi="Times New Roman" w:cs="Times New Roman"/>
          <w:sz w:val="36"/>
          <w:szCs w:val="36"/>
        </w:rPr>
      </w:pPr>
    </w:p>
    <w:p w14:paraId="3305E5A6" w14:textId="77777777" w:rsidR="00154981" w:rsidRDefault="00154981" w:rsidP="00E47AC5">
      <w:pPr>
        <w:jc w:val="center"/>
        <w:rPr>
          <w:rFonts w:ascii="Times New Roman" w:hAnsi="Times New Roman" w:cs="Times New Roman"/>
          <w:sz w:val="36"/>
          <w:szCs w:val="36"/>
        </w:rPr>
      </w:pPr>
    </w:p>
    <w:p w14:paraId="4251D122" w14:textId="783C0E84" w:rsidR="00E47AC5" w:rsidRPr="00FE08BA" w:rsidRDefault="00E47AC5" w:rsidP="00E47AC5">
      <w:pPr>
        <w:jc w:val="center"/>
        <w:rPr>
          <w:rFonts w:ascii="Times New Roman" w:hAnsi="Times New Roman" w:cs="Times New Roman"/>
          <w:sz w:val="36"/>
          <w:szCs w:val="36"/>
        </w:rPr>
      </w:pPr>
      <w:r w:rsidRPr="00FE08BA">
        <w:rPr>
          <w:rFonts w:ascii="Times New Roman" w:hAnsi="Times New Roman" w:cs="Times New Roman"/>
          <w:sz w:val="36"/>
          <w:szCs w:val="36"/>
        </w:rPr>
        <w:t>New Zealand Tourism Forecasting</w:t>
      </w:r>
    </w:p>
    <w:p w14:paraId="57D0D034" w14:textId="77777777" w:rsidR="00E47AC5" w:rsidRPr="00FE08BA" w:rsidRDefault="00E47AC5" w:rsidP="00E47AC5">
      <w:pPr>
        <w:jc w:val="center"/>
        <w:rPr>
          <w:rFonts w:ascii="Times New Roman" w:hAnsi="Times New Roman" w:cs="Times New Roman"/>
          <w:sz w:val="36"/>
          <w:szCs w:val="36"/>
        </w:rPr>
      </w:pPr>
      <w:r w:rsidRPr="00FE08BA">
        <w:rPr>
          <w:rFonts w:ascii="Times New Roman" w:hAnsi="Times New Roman" w:cs="Times New Roman"/>
          <w:sz w:val="36"/>
          <w:szCs w:val="36"/>
        </w:rPr>
        <w:t xml:space="preserve"> Dashboard </w:t>
      </w:r>
      <w:r>
        <w:rPr>
          <w:rFonts w:ascii="Times New Roman" w:hAnsi="Times New Roman" w:cs="Times New Roman"/>
          <w:sz w:val="36"/>
          <w:szCs w:val="36"/>
        </w:rPr>
        <w:t>Testing</w:t>
      </w:r>
      <w:r w:rsidRPr="00FE08BA">
        <w:rPr>
          <w:rFonts w:ascii="Times New Roman" w:hAnsi="Times New Roman" w:cs="Times New Roman"/>
          <w:sz w:val="36"/>
          <w:szCs w:val="36"/>
        </w:rPr>
        <w:t xml:space="preserve"> </w:t>
      </w:r>
    </w:p>
    <w:p w14:paraId="00D04658" w14:textId="77777777" w:rsidR="00E47AC5" w:rsidRPr="00041DD2" w:rsidRDefault="00E47AC5" w:rsidP="00E47AC5">
      <w:pPr>
        <w:jc w:val="both"/>
        <w:rPr>
          <w:rFonts w:ascii="Times New Roman" w:hAnsi="Times New Roman" w:cs="Times New Roman"/>
        </w:rPr>
      </w:pPr>
    </w:p>
    <w:p w14:paraId="51273D37" w14:textId="77777777" w:rsidR="00E47AC5" w:rsidRPr="00041DD2" w:rsidRDefault="00E47AC5" w:rsidP="00E47AC5">
      <w:pPr>
        <w:jc w:val="both"/>
        <w:rPr>
          <w:rFonts w:ascii="Times New Roman" w:hAnsi="Times New Roman" w:cs="Times New Roman"/>
          <w:sz w:val="24"/>
          <w:szCs w:val="24"/>
        </w:rPr>
      </w:pPr>
    </w:p>
    <w:p w14:paraId="69643701" w14:textId="77777777" w:rsidR="00E47AC5" w:rsidRPr="00041DD2" w:rsidRDefault="00E47AC5" w:rsidP="00E47AC5">
      <w:pPr>
        <w:jc w:val="both"/>
        <w:rPr>
          <w:rFonts w:ascii="Times New Roman" w:hAnsi="Times New Roman" w:cs="Times New Roman"/>
          <w:sz w:val="24"/>
          <w:szCs w:val="24"/>
        </w:rPr>
      </w:pPr>
    </w:p>
    <w:p w14:paraId="449F065E" w14:textId="77777777" w:rsidR="00E47AC5" w:rsidRDefault="00E47AC5" w:rsidP="00E47AC5">
      <w:pPr>
        <w:jc w:val="both"/>
        <w:rPr>
          <w:rFonts w:ascii="Times New Roman" w:hAnsi="Times New Roman" w:cs="Times New Roman"/>
          <w:sz w:val="24"/>
          <w:szCs w:val="24"/>
        </w:rPr>
      </w:pPr>
    </w:p>
    <w:p w14:paraId="23C4184C" w14:textId="77777777" w:rsidR="00E47AC5" w:rsidRDefault="00E47AC5" w:rsidP="00E47AC5">
      <w:pPr>
        <w:jc w:val="both"/>
        <w:rPr>
          <w:rFonts w:ascii="Times New Roman" w:hAnsi="Times New Roman" w:cs="Times New Roman"/>
          <w:sz w:val="24"/>
          <w:szCs w:val="24"/>
        </w:rPr>
      </w:pPr>
    </w:p>
    <w:p w14:paraId="34E4CE69" w14:textId="77777777" w:rsidR="00E47AC5" w:rsidRDefault="00E47AC5" w:rsidP="00E47AC5">
      <w:pPr>
        <w:jc w:val="both"/>
        <w:rPr>
          <w:rFonts w:ascii="Times New Roman" w:hAnsi="Times New Roman" w:cs="Times New Roman"/>
          <w:sz w:val="24"/>
          <w:szCs w:val="24"/>
        </w:rPr>
      </w:pPr>
    </w:p>
    <w:p w14:paraId="48CF71D4" w14:textId="77777777" w:rsidR="00E47AC5" w:rsidRDefault="00E47AC5" w:rsidP="00E47AC5">
      <w:pPr>
        <w:jc w:val="both"/>
        <w:rPr>
          <w:rFonts w:ascii="Times New Roman" w:hAnsi="Times New Roman" w:cs="Times New Roman"/>
          <w:sz w:val="24"/>
          <w:szCs w:val="24"/>
        </w:rPr>
      </w:pPr>
    </w:p>
    <w:p w14:paraId="594EAA21" w14:textId="77777777" w:rsidR="00E47AC5" w:rsidRDefault="00E47AC5" w:rsidP="00E47AC5">
      <w:pPr>
        <w:jc w:val="both"/>
        <w:rPr>
          <w:rFonts w:ascii="Times New Roman" w:hAnsi="Times New Roman" w:cs="Times New Roman"/>
          <w:sz w:val="24"/>
          <w:szCs w:val="24"/>
        </w:rPr>
      </w:pPr>
    </w:p>
    <w:p w14:paraId="39E1A535" w14:textId="77777777" w:rsidR="00E47AC5" w:rsidRDefault="00E47AC5" w:rsidP="00E47AC5">
      <w:pPr>
        <w:jc w:val="both"/>
        <w:rPr>
          <w:rFonts w:ascii="Times New Roman" w:hAnsi="Times New Roman" w:cs="Times New Roman"/>
          <w:sz w:val="24"/>
          <w:szCs w:val="24"/>
        </w:rPr>
      </w:pPr>
    </w:p>
    <w:p w14:paraId="208BA757" w14:textId="77777777" w:rsidR="00E47AC5" w:rsidRDefault="00E47AC5" w:rsidP="00E47AC5">
      <w:pPr>
        <w:jc w:val="both"/>
        <w:rPr>
          <w:rFonts w:ascii="Times New Roman" w:hAnsi="Times New Roman" w:cs="Times New Roman"/>
          <w:sz w:val="24"/>
          <w:szCs w:val="24"/>
        </w:rPr>
      </w:pPr>
    </w:p>
    <w:p w14:paraId="289F7A37" w14:textId="77777777" w:rsidR="00E47AC5" w:rsidRDefault="00E47AC5" w:rsidP="00E47AC5">
      <w:pPr>
        <w:jc w:val="both"/>
        <w:rPr>
          <w:rFonts w:ascii="Times New Roman" w:hAnsi="Times New Roman" w:cs="Times New Roman"/>
          <w:sz w:val="24"/>
          <w:szCs w:val="24"/>
        </w:rPr>
      </w:pPr>
    </w:p>
    <w:p w14:paraId="09206002" w14:textId="77777777" w:rsidR="00E47AC5" w:rsidRDefault="00E47AC5" w:rsidP="00E47AC5">
      <w:pPr>
        <w:jc w:val="both"/>
        <w:rPr>
          <w:rFonts w:ascii="Times New Roman" w:hAnsi="Times New Roman" w:cs="Times New Roman"/>
          <w:sz w:val="24"/>
          <w:szCs w:val="24"/>
        </w:rPr>
      </w:pPr>
    </w:p>
    <w:p w14:paraId="36845224" w14:textId="77777777" w:rsidR="00E47AC5" w:rsidRPr="00041DD2" w:rsidRDefault="00E47AC5" w:rsidP="00E47AC5">
      <w:pPr>
        <w:jc w:val="both"/>
        <w:rPr>
          <w:rFonts w:ascii="Times New Roman" w:hAnsi="Times New Roman" w:cs="Times New Roman"/>
          <w:sz w:val="24"/>
          <w:szCs w:val="24"/>
        </w:rPr>
      </w:pPr>
    </w:p>
    <w:p w14:paraId="0D4FFBCF" w14:textId="77777777" w:rsidR="00E47AC5" w:rsidRPr="00041DD2" w:rsidRDefault="00E47AC5" w:rsidP="00E47AC5">
      <w:pPr>
        <w:jc w:val="both"/>
        <w:rPr>
          <w:rFonts w:ascii="Times New Roman" w:hAnsi="Times New Roman" w:cs="Times New Roman"/>
          <w:sz w:val="24"/>
          <w:szCs w:val="24"/>
        </w:rPr>
      </w:pPr>
    </w:p>
    <w:p w14:paraId="507BE7AD" w14:textId="77777777" w:rsidR="00E47AC5" w:rsidRPr="00041DD2" w:rsidRDefault="00E47AC5" w:rsidP="00E47AC5">
      <w:pPr>
        <w:spacing w:after="160"/>
        <w:jc w:val="both"/>
        <w:rPr>
          <w:rFonts w:ascii="Times New Roman" w:hAnsi="Times New Roman" w:cs="Times New Roman"/>
        </w:rPr>
      </w:pPr>
      <w:r w:rsidRPr="00041DD2">
        <w:rPr>
          <w:rFonts w:ascii="Times New Roman" w:hAnsi="Times New Roman" w:cs="Times New Roman"/>
        </w:rPr>
        <w:t xml:space="preserve">IT7510 Capstone Semester Two 2025 </w:t>
      </w:r>
    </w:p>
    <w:p w14:paraId="3C73A985" w14:textId="77777777" w:rsidR="00E47AC5" w:rsidRPr="00041DD2" w:rsidRDefault="00E47AC5" w:rsidP="00E47AC5">
      <w:pPr>
        <w:spacing w:after="158"/>
        <w:ind w:left="24"/>
        <w:jc w:val="both"/>
        <w:rPr>
          <w:rFonts w:ascii="Times New Roman" w:hAnsi="Times New Roman" w:cs="Times New Roman"/>
          <w:sz w:val="24"/>
          <w:szCs w:val="24"/>
        </w:rPr>
      </w:pPr>
      <w:r w:rsidRPr="00041DD2">
        <w:rPr>
          <w:rFonts w:ascii="Times New Roman" w:hAnsi="Times New Roman" w:cs="Times New Roman"/>
          <w:sz w:val="24"/>
          <w:szCs w:val="24"/>
        </w:rPr>
        <w:t xml:space="preserve">Project name: </w:t>
      </w:r>
      <w:proofErr w:type="spellStart"/>
      <w:r w:rsidRPr="00041DD2">
        <w:rPr>
          <w:rFonts w:ascii="Times New Roman" w:hAnsi="Times New Roman" w:cs="Times New Roman"/>
          <w:sz w:val="24"/>
          <w:szCs w:val="24"/>
        </w:rPr>
        <w:t>FutureTourism.LSG</w:t>
      </w:r>
      <w:proofErr w:type="spellEnd"/>
    </w:p>
    <w:p w14:paraId="3C3B2CB5" w14:textId="77777777" w:rsidR="00E47AC5" w:rsidRPr="00041DD2" w:rsidRDefault="00E47AC5" w:rsidP="00E47AC5">
      <w:pPr>
        <w:spacing w:after="203"/>
        <w:jc w:val="both"/>
        <w:rPr>
          <w:rFonts w:ascii="Times New Roman" w:hAnsi="Times New Roman" w:cs="Times New Roman"/>
          <w:sz w:val="24"/>
          <w:szCs w:val="24"/>
        </w:rPr>
      </w:pPr>
      <w:r w:rsidRPr="00041DD2">
        <w:rPr>
          <w:rFonts w:ascii="Times New Roman" w:hAnsi="Times New Roman" w:cs="Times New Roman"/>
          <w:sz w:val="24"/>
          <w:szCs w:val="24"/>
        </w:rPr>
        <w:t xml:space="preserve">Group name: LSG </w:t>
      </w:r>
    </w:p>
    <w:p w14:paraId="452EE9FB" w14:textId="77777777" w:rsidR="00E47AC5" w:rsidRPr="00041DD2" w:rsidRDefault="00E47AC5" w:rsidP="00E47AC5">
      <w:pPr>
        <w:spacing w:after="201"/>
        <w:jc w:val="both"/>
        <w:rPr>
          <w:rFonts w:ascii="Times New Roman" w:hAnsi="Times New Roman" w:cs="Times New Roman"/>
          <w:sz w:val="24"/>
          <w:szCs w:val="24"/>
        </w:rPr>
      </w:pPr>
      <w:r w:rsidRPr="00041DD2">
        <w:rPr>
          <w:rFonts w:ascii="Times New Roman" w:hAnsi="Times New Roman" w:cs="Times New Roman"/>
          <w:sz w:val="24"/>
          <w:szCs w:val="24"/>
        </w:rPr>
        <w:t xml:space="preserve">Name: Lakshya Mann, Shivam Arora, Gowtham R Panicker  </w:t>
      </w:r>
    </w:p>
    <w:p w14:paraId="33D30DF0" w14:textId="77777777" w:rsidR="00E47AC5" w:rsidRDefault="00E47AC5" w:rsidP="00E47AC5">
      <w:pPr>
        <w:jc w:val="both"/>
        <w:rPr>
          <w:rFonts w:ascii="Times New Roman" w:hAnsi="Times New Roman" w:cs="Times New Roman"/>
          <w:sz w:val="24"/>
          <w:szCs w:val="24"/>
        </w:rPr>
      </w:pPr>
      <w:r w:rsidRPr="00041DD2">
        <w:rPr>
          <w:rFonts w:ascii="Times New Roman" w:hAnsi="Times New Roman" w:cs="Times New Roman"/>
          <w:sz w:val="24"/>
          <w:szCs w:val="24"/>
        </w:rPr>
        <w:t>Client Name: Dr. Trang Do</w:t>
      </w:r>
    </w:p>
    <w:p w14:paraId="14DFEABB" w14:textId="77777777" w:rsidR="009403F3" w:rsidRDefault="009403F3" w:rsidP="00E47AC5">
      <w:pPr>
        <w:jc w:val="both"/>
        <w:rPr>
          <w:rFonts w:ascii="Times New Roman" w:hAnsi="Times New Roman" w:cs="Times New Roman"/>
          <w:sz w:val="24"/>
          <w:szCs w:val="24"/>
        </w:rPr>
      </w:pPr>
    </w:p>
    <w:p w14:paraId="5061209F" w14:textId="77777777" w:rsidR="009403F3" w:rsidRDefault="009403F3" w:rsidP="00E47AC5">
      <w:pPr>
        <w:jc w:val="both"/>
        <w:rPr>
          <w:rFonts w:ascii="Times New Roman" w:hAnsi="Times New Roman" w:cs="Times New Roman"/>
          <w:sz w:val="24"/>
          <w:szCs w:val="24"/>
        </w:rPr>
      </w:pPr>
    </w:p>
    <w:p w14:paraId="1D4E38DB" w14:textId="77777777" w:rsidR="009403F3" w:rsidRDefault="009403F3" w:rsidP="00E47AC5">
      <w:pPr>
        <w:jc w:val="both"/>
        <w:rPr>
          <w:rFonts w:ascii="Times New Roman" w:hAnsi="Times New Roman" w:cs="Times New Roman"/>
          <w:sz w:val="24"/>
          <w:szCs w:val="24"/>
        </w:rPr>
      </w:pPr>
    </w:p>
    <w:p w14:paraId="42CA7C2A" w14:textId="77777777" w:rsidR="00E47AC5" w:rsidRDefault="00E47AC5" w:rsidP="00E47AC5">
      <w:pPr>
        <w:jc w:val="both"/>
        <w:rPr>
          <w:rFonts w:ascii="Times New Roman" w:hAnsi="Times New Roman" w:cs="Times New Roman"/>
          <w:sz w:val="24"/>
          <w:szCs w:val="24"/>
        </w:rPr>
      </w:pPr>
    </w:p>
    <w:sdt>
      <w:sdtPr>
        <w:rPr>
          <w:rFonts w:ascii="Arial" w:eastAsia="Arial" w:hAnsi="Arial" w:cs="Arial"/>
          <w:color w:val="auto"/>
          <w:sz w:val="22"/>
          <w:szCs w:val="22"/>
          <w:lang w:val="en-NZ" w:eastAsia="en-NZ"/>
        </w:rPr>
        <w:id w:val="-867755818"/>
        <w:docPartObj>
          <w:docPartGallery w:val="Table of Contents"/>
          <w:docPartUnique/>
        </w:docPartObj>
      </w:sdtPr>
      <w:sdtEndPr>
        <w:rPr>
          <w:b/>
          <w:bCs/>
          <w:noProof/>
        </w:rPr>
      </w:sdtEndPr>
      <w:sdtContent>
        <w:p w14:paraId="6D0A3823" w14:textId="77777777" w:rsidR="00E47AC5" w:rsidRDefault="00E47AC5" w:rsidP="00E47AC5">
          <w:pPr>
            <w:pStyle w:val="TOCHeading"/>
          </w:pPr>
          <w:r>
            <w:t>Table of Contents</w:t>
          </w:r>
        </w:p>
        <w:p w14:paraId="3C189199" w14:textId="77777777" w:rsidR="00E47AC5" w:rsidRDefault="00E47AC5" w:rsidP="00E47AC5">
          <w:pPr>
            <w:pStyle w:val="TOC1"/>
            <w:tabs>
              <w:tab w:val="right" w:leader="dot" w:pos="9350"/>
            </w:tabs>
            <w:rPr>
              <w:noProof/>
            </w:rPr>
          </w:pPr>
          <w:r>
            <w:fldChar w:fldCharType="begin"/>
          </w:r>
          <w:r>
            <w:instrText xml:space="preserve"> TOC \o "1-3" \h \z \u </w:instrText>
          </w:r>
          <w:r>
            <w:fldChar w:fldCharType="separate"/>
          </w:r>
          <w:hyperlink w:anchor="_Toc211581212" w:history="1">
            <w:r w:rsidRPr="009529D2">
              <w:rPr>
                <w:rStyle w:val="Hyperlink"/>
                <w:noProof/>
              </w:rPr>
              <w:t>Introduction</w:t>
            </w:r>
            <w:r>
              <w:rPr>
                <w:noProof/>
                <w:webHidden/>
              </w:rPr>
              <w:tab/>
            </w:r>
            <w:r>
              <w:rPr>
                <w:noProof/>
                <w:webHidden/>
              </w:rPr>
              <w:fldChar w:fldCharType="begin"/>
            </w:r>
            <w:r>
              <w:rPr>
                <w:noProof/>
                <w:webHidden/>
              </w:rPr>
              <w:instrText xml:space="preserve"> PAGEREF _Toc211581212 \h </w:instrText>
            </w:r>
            <w:r>
              <w:rPr>
                <w:noProof/>
                <w:webHidden/>
              </w:rPr>
            </w:r>
            <w:r>
              <w:rPr>
                <w:noProof/>
                <w:webHidden/>
              </w:rPr>
              <w:fldChar w:fldCharType="separate"/>
            </w:r>
            <w:r>
              <w:rPr>
                <w:noProof/>
                <w:webHidden/>
              </w:rPr>
              <w:t>3</w:t>
            </w:r>
            <w:r>
              <w:rPr>
                <w:noProof/>
                <w:webHidden/>
              </w:rPr>
              <w:fldChar w:fldCharType="end"/>
            </w:r>
          </w:hyperlink>
        </w:p>
        <w:p w14:paraId="1596703A" w14:textId="77777777" w:rsidR="00E47AC5" w:rsidRDefault="00E47AC5" w:rsidP="00E47AC5">
          <w:pPr>
            <w:pStyle w:val="TOC1"/>
            <w:tabs>
              <w:tab w:val="right" w:leader="dot" w:pos="9350"/>
            </w:tabs>
            <w:rPr>
              <w:noProof/>
            </w:rPr>
          </w:pPr>
          <w:hyperlink w:anchor="_Toc211581213" w:history="1">
            <w:r w:rsidRPr="009529D2">
              <w:rPr>
                <w:rStyle w:val="Hyperlink"/>
                <w:noProof/>
              </w:rPr>
              <w:t>Objectives</w:t>
            </w:r>
            <w:r>
              <w:rPr>
                <w:noProof/>
                <w:webHidden/>
              </w:rPr>
              <w:tab/>
            </w:r>
            <w:r>
              <w:rPr>
                <w:noProof/>
                <w:webHidden/>
              </w:rPr>
              <w:fldChar w:fldCharType="begin"/>
            </w:r>
            <w:r>
              <w:rPr>
                <w:noProof/>
                <w:webHidden/>
              </w:rPr>
              <w:instrText xml:space="preserve"> PAGEREF _Toc211581213 \h </w:instrText>
            </w:r>
            <w:r>
              <w:rPr>
                <w:noProof/>
                <w:webHidden/>
              </w:rPr>
            </w:r>
            <w:r>
              <w:rPr>
                <w:noProof/>
                <w:webHidden/>
              </w:rPr>
              <w:fldChar w:fldCharType="separate"/>
            </w:r>
            <w:r>
              <w:rPr>
                <w:noProof/>
                <w:webHidden/>
              </w:rPr>
              <w:t>3</w:t>
            </w:r>
            <w:r>
              <w:rPr>
                <w:noProof/>
                <w:webHidden/>
              </w:rPr>
              <w:fldChar w:fldCharType="end"/>
            </w:r>
          </w:hyperlink>
        </w:p>
        <w:p w14:paraId="475C2C26" w14:textId="77777777" w:rsidR="00E47AC5" w:rsidRDefault="00E47AC5" w:rsidP="00E47AC5">
          <w:pPr>
            <w:pStyle w:val="TOC1"/>
            <w:tabs>
              <w:tab w:val="right" w:leader="dot" w:pos="9350"/>
            </w:tabs>
            <w:rPr>
              <w:noProof/>
            </w:rPr>
          </w:pPr>
          <w:hyperlink w:anchor="_Toc211581214" w:history="1">
            <w:r w:rsidRPr="009529D2">
              <w:rPr>
                <w:rStyle w:val="Hyperlink"/>
                <w:noProof/>
              </w:rPr>
              <w:t>Test environment</w:t>
            </w:r>
            <w:r>
              <w:rPr>
                <w:noProof/>
                <w:webHidden/>
              </w:rPr>
              <w:tab/>
            </w:r>
            <w:r>
              <w:rPr>
                <w:noProof/>
                <w:webHidden/>
              </w:rPr>
              <w:fldChar w:fldCharType="begin"/>
            </w:r>
            <w:r>
              <w:rPr>
                <w:noProof/>
                <w:webHidden/>
              </w:rPr>
              <w:instrText xml:space="preserve"> PAGEREF _Toc211581214 \h </w:instrText>
            </w:r>
            <w:r>
              <w:rPr>
                <w:noProof/>
                <w:webHidden/>
              </w:rPr>
            </w:r>
            <w:r>
              <w:rPr>
                <w:noProof/>
                <w:webHidden/>
              </w:rPr>
              <w:fldChar w:fldCharType="separate"/>
            </w:r>
            <w:r>
              <w:rPr>
                <w:noProof/>
                <w:webHidden/>
              </w:rPr>
              <w:t>3</w:t>
            </w:r>
            <w:r>
              <w:rPr>
                <w:noProof/>
                <w:webHidden/>
              </w:rPr>
              <w:fldChar w:fldCharType="end"/>
            </w:r>
          </w:hyperlink>
        </w:p>
        <w:p w14:paraId="361687CB" w14:textId="77777777" w:rsidR="00E47AC5" w:rsidRDefault="00E47AC5" w:rsidP="00E47AC5">
          <w:pPr>
            <w:pStyle w:val="TOC1"/>
            <w:tabs>
              <w:tab w:val="right" w:leader="dot" w:pos="9350"/>
            </w:tabs>
            <w:rPr>
              <w:noProof/>
            </w:rPr>
          </w:pPr>
          <w:hyperlink w:anchor="_Toc211581215" w:history="1">
            <w:r w:rsidRPr="009529D2">
              <w:rPr>
                <w:rStyle w:val="Hyperlink"/>
                <w:noProof/>
              </w:rPr>
              <w:t>Test cases</w:t>
            </w:r>
            <w:r>
              <w:rPr>
                <w:noProof/>
                <w:webHidden/>
              </w:rPr>
              <w:tab/>
            </w:r>
            <w:r>
              <w:rPr>
                <w:noProof/>
                <w:webHidden/>
              </w:rPr>
              <w:fldChar w:fldCharType="begin"/>
            </w:r>
            <w:r>
              <w:rPr>
                <w:noProof/>
                <w:webHidden/>
              </w:rPr>
              <w:instrText xml:space="preserve"> PAGEREF _Toc211581215 \h </w:instrText>
            </w:r>
            <w:r>
              <w:rPr>
                <w:noProof/>
                <w:webHidden/>
              </w:rPr>
            </w:r>
            <w:r>
              <w:rPr>
                <w:noProof/>
                <w:webHidden/>
              </w:rPr>
              <w:fldChar w:fldCharType="separate"/>
            </w:r>
            <w:r>
              <w:rPr>
                <w:noProof/>
                <w:webHidden/>
              </w:rPr>
              <w:t>4</w:t>
            </w:r>
            <w:r>
              <w:rPr>
                <w:noProof/>
                <w:webHidden/>
              </w:rPr>
              <w:fldChar w:fldCharType="end"/>
            </w:r>
          </w:hyperlink>
        </w:p>
        <w:p w14:paraId="1964565B" w14:textId="77777777" w:rsidR="00E47AC5" w:rsidRDefault="00E47AC5" w:rsidP="00E47AC5">
          <w:pPr>
            <w:pStyle w:val="TOC1"/>
            <w:tabs>
              <w:tab w:val="right" w:leader="dot" w:pos="9350"/>
            </w:tabs>
            <w:rPr>
              <w:noProof/>
            </w:rPr>
          </w:pPr>
          <w:hyperlink w:anchor="_Toc211581216" w:history="1">
            <w:r w:rsidRPr="009529D2">
              <w:rPr>
                <w:rStyle w:val="Hyperlink"/>
                <w:noProof/>
              </w:rPr>
              <w:t>Test Screenshots</w:t>
            </w:r>
            <w:r>
              <w:rPr>
                <w:noProof/>
                <w:webHidden/>
              </w:rPr>
              <w:tab/>
            </w:r>
            <w:r>
              <w:rPr>
                <w:noProof/>
                <w:webHidden/>
              </w:rPr>
              <w:fldChar w:fldCharType="begin"/>
            </w:r>
            <w:r>
              <w:rPr>
                <w:noProof/>
                <w:webHidden/>
              </w:rPr>
              <w:instrText xml:space="preserve"> PAGEREF _Toc211581216 \h </w:instrText>
            </w:r>
            <w:r>
              <w:rPr>
                <w:noProof/>
                <w:webHidden/>
              </w:rPr>
            </w:r>
            <w:r>
              <w:rPr>
                <w:noProof/>
                <w:webHidden/>
              </w:rPr>
              <w:fldChar w:fldCharType="separate"/>
            </w:r>
            <w:r>
              <w:rPr>
                <w:noProof/>
                <w:webHidden/>
              </w:rPr>
              <w:t>6</w:t>
            </w:r>
            <w:r>
              <w:rPr>
                <w:noProof/>
                <w:webHidden/>
              </w:rPr>
              <w:fldChar w:fldCharType="end"/>
            </w:r>
          </w:hyperlink>
        </w:p>
        <w:p w14:paraId="3951B235" w14:textId="77777777" w:rsidR="00E47AC5" w:rsidRDefault="00E47AC5" w:rsidP="00E47AC5">
          <w:pPr>
            <w:pStyle w:val="TOC1"/>
            <w:tabs>
              <w:tab w:val="right" w:leader="dot" w:pos="9350"/>
            </w:tabs>
            <w:rPr>
              <w:noProof/>
            </w:rPr>
          </w:pPr>
          <w:hyperlink w:anchor="_Toc211581217" w:history="1">
            <w:r w:rsidRPr="009529D2">
              <w:rPr>
                <w:rStyle w:val="Hyperlink"/>
                <w:noProof/>
              </w:rPr>
              <w:t>Conclusion</w:t>
            </w:r>
            <w:r>
              <w:rPr>
                <w:noProof/>
                <w:webHidden/>
              </w:rPr>
              <w:tab/>
            </w:r>
            <w:r>
              <w:rPr>
                <w:noProof/>
                <w:webHidden/>
              </w:rPr>
              <w:fldChar w:fldCharType="begin"/>
            </w:r>
            <w:r>
              <w:rPr>
                <w:noProof/>
                <w:webHidden/>
              </w:rPr>
              <w:instrText xml:space="preserve"> PAGEREF _Toc211581217 \h </w:instrText>
            </w:r>
            <w:r>
              <w:rPr>
                <w:noProof/>
                <w:webHidden/>
              </w:rPr>
            </w:r>
            <w:r>
              <w:rPr>
                <w:noProof/>
                <w:webHidden/>
              </w:rPr>
              <w:fldChar w:fldCharType="separate"/>
            </w:r>
            <w:r>
              <w:rPr>
                <w:noProof/>
                <w:webHidden/>
              </w:rPr>
              <w:t>14</w:t>
            </w:r>
            <w:r>
              <w:rPr>
                <w:noProof/>
                <w:webHidden/>
              </w:rPr>
              <w:fldChar w:fldCharType="end"/>
            </w:r>
          </w:hyperlink>
        </w:p>
        <w:p w14:paraId="0E2E6A3B" w14:textId="77777777" w:rsidR="00E47AC5" w:rsidRDefault="00E47AC5" w:rsidP="00E47AC5">
          <w:r>
            <w:rPr>
              <w:b/>
              <w:bCs/>
              <w:noProof/>
            </w:rPr>
            <w:fldChar w:fldCharType="end"/>
          </w:r>
        </w:p>
      </w:sdtContent>
    </w:sdt>
    <w:p w14:paraId="25AE1E25" w14:textId="77777777" w:rsidR="00E47AC5" w:rsidRPr="00FE08BA" w:rsidRDefault="00E47AC5" w:rsidP="00E47AC5">
      <w:pPr>
        <w:spacing w:line="259" w:lineRule="auto"/>
        <w:rPr>
          <w:rFonts w:ascii="Times New Roman" w:hAnsi="Times New Roman" w:cs="Times New Roman"/>
        </w:rPr>
      </w:pPr>
      <w:r>
        <w:rPr>
          <w:rFonts w:ascii="Times New Roman" w:hAnsi="Times New Roman" w:cs="Times New Roman"/>
          <w:sz w:val="24"/>
          <w:szCs w:val="24"/>
        </w:rPr>
        <w:br w:type="page"/>
      </w:r>
    </w:p>
    <w:p w14:paraId="23C73A93" w14:textId="77777777" w:rsidR="00E47AC5" w:rsidRDefault="00E47AC5" w:rsidP="00E47AC5">
      <w:pPr>
        <w:pStyle w:val="Heading2"/>
      </w:pPr>
      <w:bookmarkStart w:id="961" w:name="_Toc211581212"/>
      <w:bookmarkStart w:id="962" w:name="_Toc211587447"/>
      <w:bookmarkStart w:id="963" w:name="_Toc211595463"/>
      <w:r>
        <w:t>Introduction</w:t>
      </w:r>
      <w:bookmarkEnd w:id="961"/>
      <w:bookmarkEnd w:id="962"/>
      <w:bookmarkEnd w:id="963"/>
    </w:p>
    <w:p w14:paraId="2D1ED7AB" w14:textId="77777777" w:rsidR="00E47AC5" w:rsidRDefault="00E47AC5" w:rsidP="00E47AC5">
      <w:r>
        <w:t xml:space="preserve">This testing document validates the Dashboard of </w:t>
      </w:r>
      <w:proofErr w:type="spellStart"/>
      <w:r>
        <w:t>FutureTourism.LSG</w:t>
      </w:r>
      <w:proofErr w:type="spellEnd"/>
      <w:r>
        <w:t xml:space="preserve"> created using Power Bi. It consists of objectives, test environment, test cases, results and  evidence screenshots. The goal for this testing is to make sure that the dashboard created is accurate, reliable and easy to use.</w:t>
      </w:r>
    </w:p>
    <w:p w14:paraId="134492CA" w14:textId="77777777" w:rsidR="00E47AC5" w:rsidRDefault="00E47AC5" w:rsidP="00E47AC5">
      <w:pPr>
        <w:pStyle w:val="Heading2"/>
      </w:pPr>
      <w:bookmarkStart w:id="964" w:name="_Toc211581213"/>
      <w:bookmarkStart w:id="965" w:name="_Toc211587448"/>
      <w:bookmarkStart w:id="966" w:name="_Toc211595464"/>
      <w:r>
        <w:t>Objectives</w:t>
      </w:r>
      <w:bookmarkEnd w:id="964"/>
      <w:bookmarkEnd w:id="965"/>
      <w:bookmarkEnd w:id="966"/>
    </w:p>
    <w:p w14:paraId="48C016CA" w14:textId="77777777" w:rsidR="00E47AC5" w:rsidRDefault="00E47AC5" w:rsidP="00414796">
      <w:pPr>
        <w:pStyle w:val="ListParagraph"/>
        <w:numPr>
          <w:ilvl w:val="0"/>
          <w:numId w:val="96"/>
        </w:numPr>
        <w:spacing w:line="278" w:lineRule="auto"/>
      </w:pPr>
      <w:r>
        <w:t>To test data correctness</w:t>
      </w:r>
    </w:p>
    <w:p w14:paraId="0C372132" w14:textId="77777777" w:rsidR="00E47AC5" w:rsidRDefault="00E47AC5" w:rsidP="00414796">
      <w:pPr>
        <w:pStyle w:val="ListParagraph"/>
        <w:numPr>
          <w:ilvl w:val="0"/>
          <w:numId w:val="96"/>
        </w:numPr>
        <w:spacing w:line="278" w:lineRule="auto"/>
      </w:pPr>
      <w:r>
        <w:t>To test visuals and interactions</w:t>
      </w:r>
    </w:p>
    <w:p w14:paraId="3A013E86" w14:textId="77777777" w:rsidR="00E47AC5" w:rsidRDefault="00E47AC5" w:rsidP="00414796">
      <w:pPr>
        <w:pStyle w:val="ListParagraph"/>
        <w:numPr>
          <w:ilvl w:val="0"/>
          <w:numId w:val="96"/>
        </w:numPr>
        <w:spacing w:line="278" w:lineRule="auto"/>
      </w:pPr>
      <w:r>
        <w:t>To test KPI card calculations</w:t>
      </w:r>
    </w:p>
    <w:p w14:paraId="5CC87FD5" w14:textId="77777777" w:rsidR="00E47AC5" w:rsidRDefault="00E47AC5" w:rsidP="00414796">
      <w:pPr>
        <w:pStyle w:val="ListParagraph"/>
        <w:numPr>
          <w:ilvl w:val="0"/>
          <w:numId w:val="96"/>
        </w:numPr>
        <w:spacing w:line="278" w:lineRule="auto"/>
      </w:pPr>
      <w:r>
        <w:t>To test accessibility and performance</w:t>
      </w:r>
    </w:p>
    <w:p w14:paraId="12DCF077" w14:textId="77777777" w:rsidR="00E47AC5" w:rsidRDefault="00E47AC5" w:rsidP="00414796">
      <w:pPr>
        <w:pStyle w:val="ListParagraph"/>
        <w:numPr>
          <w:ilvl w:val="0"/>
          <w:numId w:val="96"/>
        </w:numPr>
        <w:spacing w:line="278" w:lineRule="auto"/>
      </w:pPr>
      <w:r>
        <w:t>To ensure correct formatting and Unit values.</w:t>
      </w:r>
    </w:p>
    <w:p w14:paraId="4101AFCA" w14:textId="77777777" w:rsidR="00E47AC5" w:rsidRDefault="00E47AC5" w:rsidP="00E47AC5">
      <w:pPr>
        <w:pStyle w:val="Heading2"/>
      </w:pPr>
      <w:bookmarkStart w:id="967" w:name="_Toc211581214"/>
      <w:bookmarkStart w:id="968" w:name="_Toc211587449"/>
      <w:bookmarkStart w:id="969" w:name="_Toc211595465"/>
      <w:r>
        <w:t>Test environment</w:t>
      </w:r>
      <w:bookmarkEnd w:id="967"/>
      <w:bookmarkEnd w:id="968"/>
      <w:bookmarkEnd w:id="969"/>
    </w:p>
    <w:p w14:paraId="78C1B8D0" w14:textId="77777777" w:rsidR="00E47AC5" w:rsidRPr="00ED5301" w:rsidRDefault="00E47AC5" w:rsidP="00414796">
      <w:pPr>
        <w:pStyle w:val="ListParagraph"/>
        <w:numPr>
          <w:ilvl w:val="0"/>
          <w:numId w:val="95"/>
        </w:numPr>
        <w:spacing w:line="278" w:lineRule="auto"/>
        <w:rPr>
          <w:b/>
          <w:bCs/>
        </w:rPr>
      </w:pPr>
      <w:r w:rsidRPr="00ED5301">
        <w:rPr>
          <w:b/>
          <w:bCs/>
        </w:rPr>
        <w:t>Power Bi Desktop installed</w:t>
      </w:r>
    </w:p>
    <w:p w14:paraId="3ADBFB00" w14:textId="77777777" w:rsidR="00E47AC5" w:rsidRDefault="00E47AC5" w:rsidP="00E47AC5">
      <w:pPr>
        <w:pStyle w:val="ListParagraph"/>
      </w:pPr>
    </w:p>
    <w:p w14:paraId="2438F728" w14:textId="77777777" w:rsidR="00E47AC5" w:rsidRPr="00ED5301" w:rsidRDefault="00E47AC5" w:rsidP="00414796">
      <w:pPr>
        <w:pStyle w:val="ListParagraph"/>
        <w:numPr>
          <w:ilvl w:val="0"/>
          <w:numId w:val="95"/>
        </w:numPr>
        <w:spacing w:line="278" w:lineRule="auto"/>
        <w:rPr>
          <w:b/>
          <w:bCs/>
        </w:rPr>
      </w:pPr>
      <w:r w:rsidRPr="00ED5301">
        <w:rPr>
          <w:b/>
          <w:bCs/>
        </w:rPr>
        <w:t>Datasets</w:t>
      </w:r>
    </w:p>
    <w:p w14:paraId="386E904D" w14:textId="77777777" w:rsidR="00E47AC5" w:rsidRPr="00D85E08" w:rsidRDefault="00E47AC5" w:rsidP="00E47AC5">
      <w:pPr>
        <w:pStyle w:val="ListParagraph"/>
      </w:pPr>
      <w:r w:rsidRPr="00ED5301">
        <w:rPr>
          <w:u w:val="single"/>
        </w:rPr>
        <w:t>Forecast outputs:</w:t>
      </w:r>
      <w:r w:rsidRPr="00D85E08">
        <w:t xml:space="preserve"> Predicted </w:t>
      </w:r>
      <w:r w:rsidRPr="00ED5301">
        <w:t xml:space="preserve">Visitors, Guest Nights, Domestic Spend, International Spend </w:t>
      </w:r>
      <w:r w:rsidRPr="00D85E08">
        <w:t>by month</w:t>
      </w:r>
    </w:p>
    <w:p w14:paraId="04A29A7D" w14:textId="77777777" w:rsidR="00E47AC5" w:rsidRPr="00D85E08" w:rsidRDefault="00E47AC5" w:rsidP="00E47AC5">
      <w:pPr>
        <w:pStyle w:val="ListParagraph"/>
      </w:pPr>
      <w:r w:rsidRPr="00ED5301">
        <w:rPr>
          <w:u w:val="single"/>
        </w:rPr>
        <w:t>Actual</w:t>
      </w:r>
      <w:r w:rsidRPr="00D85E08">
        <w:rPr>
          <w:u w:val="single"/>
        </w:rPr>
        <w:t xml:space="preserve"> </w:t>
      </w:r>
      <w:r w:rsidRPr="00ED5301">
        <w:rPr>
          <w:u w:val="single"/>
        </w:rPr>
        <w:t>data:</w:t>
      </w:r>
      <w:r w:rsidRPr="00D85E08">
        <w:t xml:space="preserve"> Actuals for the same measures</w:t>
      </w:r>
    </w:p>
    <w:p w14:paraId="6D0D6FF2" w14:textId="77777777" w:rsidR="00E47AC5" w:rsidRPr="00ED5301" w:rsidRDefault="00E47AC5" w:rsidP="00E47AC5">
      <w:pPr>
        <w:pStyle w:val="ListParagraph"/>
        <w:rPr>
          <w:b/>
          <w:bCs/>
        </w:rPr>
      </w:pPr>
    </w:p>
    <w:p w14:paraId="378C7C25" w14:textId="77777777" w:rsidR="00E47AC5" w:rsidRPr="00ED5301" w:rsidRDefault="00E47AC5" w:rsidP="00414796">
      <w:pPr>
        <w:pStyle w:val="ListParagraph"/>
        <w:numPr>
          <w:ilvl w:val="0"/>
          <w:numId w:val="95"/>
        </w:numPr>
        <w:spacing w:line="278" w:lineRule="auto"/>
        <w:rPr>
          <w:b/>
          <w:bCs/>
        </w:rPr>
      </w:pPr>
      <w:r w:rsidRPr="00ED5301">
        <w:rPr>
          <w:b/>
          <w:bCs/>
        </w:rPr>
        <w:t>Visualizations made</w:t>
      </w:r>
    </w:p>
    <w:p w14:paraId="23835A34" w14:textId="77777777" w:rsidR="00E47AC5" w:rsidRPr="00ED5301" w:rsidRDefault="00E47AC5" w:rsidP="00E47AC5">
      <w:pPr>
        <w:pStyle w:val="ListParagraph"/>
      </w:pPr>
      <w:r w:rsidRPr="00ED5301">
        <w:t xml:space="preserve">Performance of Model </w:t>
      </w:r>
    </w:p>
    <w:p w14:paraId="012850AA" w14:textId="77777777" w:rsidR="00E47AC5" w:rsidRPr="00ED5301" w:rsidRDefault="00E47AC5" w:rsidP="00E47AC5">
      <w:pPr>
        <w:pStyle w:val="ListParagraph"/>
      </w:pPr>
      <w:r w:rsidRPr="00ED5301">
        <w:t>KPI Card (Av</w:t>
      </w:r>
      <w:r>
        <w:t>erage</w:t>
      </w:r>
      <w:r w:rsidRPr="00ED5301">
        <w:t xml:space="preserve"> predicted visitor</w:t>
      </w:r>
      <w:r>
        <w:t>s for</w:t>
      </w:r>
      <w:r w:rsidRPr="00ED5301">
        <w:t xml:space="preserve"> next 7 months)</w:t>
      </w:r>
    </w:p>
    <w:p w14:paraId="02AB4016" w14:textId="77777777" w:rsidR="00E47AC5" w:rsidRPr="00ED5301" w:rsidRDefault="00E47AC5" w:rsidP="00E47AC5">
      <w:pPr>
        <w:pStyle w:val="ListParagraph"/>
      </w:pPr>
      <w:r w:rsidRPr="00ED5301">
        <w:t>Donut: Predicted Domestic vs International Spend</w:t>
      </w:r>
    </w:p>
    <w:p w14:paraId="7EC6338D" w14:textId="77777777" w:rsidR="00E47AC5" w:rsidRPr="00ED5301" w:rsidRDefault="00E47AC5" w:rsidP="00E47AC5">
      <w:pPr>
        <w:pStyle w:val="ListParagraph"/>
      </w:pPr>
      <w:r w:rsidRPr="00ED5301">
        <w:t xml:space="preserve">Clustered Column: </w:t>
      </w:r>
      <w:proofErr w:type="spellStart"/>
      <w:r w:rsidRPr="00ED5301">
        <w:t>Avg</w:t>
      </w:r>
      <w:proofErr w:type="spellEnd"/>
      <w:r w:rsidRPr="00ED5301">
        <w:t xml:space="preserve"> Historical vs </w:t>
      </w:r>
      <w:proofErr w:type="spellStart"/>
      <w:r w:rsidRPr="00ED5301">
        <w:t>Avg</w:t>
      </w:r>
      <w:proofErr w:type="spellEnd"/>
      <w:r w:rsidRPr="00ED5301">
        <w:t xml:space="preserve"> Predicted Guest Nights </w:t>
      </w:r>
    </w:p>
    <w:p w14:paraId="14B4B055" w14:textId="77777777" w:rsidR="00E47AC5" w:rsidRPr="00ED5301" w:rsidRDefault="00E47AC5" w:rsidP="00E47AC5">
      <w:pPr>
        <w:pStyle w:val="ListParagraph"/>
      </w:pPr>
      <w:r w:rsidRPr="00ED5301">
        <w:t xml:space="preserve">Clustered Bar: </w:t>
      </w:r>
      <w:proofErr w:type="spellStart"/>
      <w:r w:rsidRPr="00ED5301">
        <w:t>Avg</w:t>
      </w:r>
      <w:proofErr w:type="spellEnd"/>
      <w:r w:rsidRPr="00ED5301">
        <w:t xml:space="preserve"> Domestic vs </w:t>
      </w:r>
      <w:proofErr w:type="spellStart"/>
      <w:r w:rsidRPr="00ED5301">
        <w:t>Avg</w:t>
      </w:r>
      <w:proofErr w:type="spellEnd"/>
      <w:r w:rsidRPr="00ED5301">
        <w:t xml:space="preserve"> International Spend </w:t>
      </w:r>
    </w:p>
    <w:p w14:paraId="72DD5AA8" w14:textId="77777777" w:rsidR="00E47AC5" w:rsidRDefault="00E47AC5" w:rsidP="00E47AC5">
      <w:pPr>
        <w:pStyle w:val="ListParagraph"/>
        <w:rPr>
          <w:b/>
          <w:bCs/>
        </w:rPr>
      </w:pPr>
      <w:r w:rsidRPr="00ED5301">
        <w:t>Line</w:t>
      </w:r>
      <w:r>
        <w:t xml:space="preserve"> graph</w:t>
      </w:r>
      <w:r w:rsidRPr="00ED5301">
        <w:t>: Historical vs Predicted Visitors and Guest Nights</w:t>
      </w:r>
    </w:p>
    <w:p w14:paraId="30EBDE8F" w14:textId="77777777" w:rsidR="00E47AC5" w:rsidRPr="00ED5301" w:rsidRDefault="00E47AC5" w:rsidP="00E47AC5">
      <w:pPr>
        <w:pStyle w:val="ListParagraph"/>
      </w:pPr>
    </w:p>
    <w:p w14:paraId="63C5F3C8" w14:textId="77777777" w:rsidR="00E47AC5" w:rsidRPr="00ED5301" w:rsidRDefault="00E47AC5" w:rsidP="00414796">
      <w:pPr>
        <w:pStyle w:val="ListParagraph"/>
        <w:numPr>
          <w:ilvl w:val="0"/>
          <w:numId w:val="95"/>
        </w:numPr>
        <w:spacing w:line="278" w:lineRule="auto"/>
        <w:rPr>
          <w:b/>
          <w:bCs/>
        </w:rPr>
      </w:pPr>
      <w:r w:rsidRPr="00D156E2">
        <w:rPr>
          <w:b/>
          <w:bCs/>
        </w:rPr>
        <w:t>Formatting</w:t>
      </w:r>
      <w:r w:rsidRPr="00ED5301">
        <w:rPr>
          <w:b/>
          <w:bCs/>
        </w:rPr>
        <w:t xml:space="preserve"> conventions:</w:t>
      </w:r>
    </w:p>
    <w:p w14:paraId="3C2625B6" w14:textId="77777777" w:rsidR="00E47AC5" w:rsidRPr="00ED5301" w:rsidRDefault="00E47AC5" w:rsidP="00E47AC5">
      <w:pPr>
        <w:pStyle w:val="ListParagraph"/>
      </w:pPr>
      <w:r w:rsidRPr="00ED5301">
        <w:t xml:space="preserve">Visitors in </w:t>
      </w:r>
      <w:r w:rsidRPr="00ED5301">
        <w:rPr>
          <w:b/>
          <w:bCs/>
        </w:rPr>
        <w:t>K</w:t>
      </w:r>
      <w:r w:rsidRPr="00ED5301">
        <w:t xml:space="preserve">; Guest Nights/Spend in </w:t>
      </w:r>
      <w:r w:rsidRPr="00ED5301">
        <w:rPr>
          <w:b/>
          <w:bCs/>
        </w:rPr>
        <w:t>M</w:t>
      </w:r>
      <w:r w:rsidRPr="00ED5301">
        <w:t xml:space="preserve"> </w:t>
      </w:r>
    </w:p>
    <w:p w14:paraId="1E8179BB" w14:textId="77777777" w:rsidR="00E47AC5" w:rsidRDefault="00E47AC5" w:rsidP="00E47AC5">
      <w:pPr>
        <w:pStyle w:val="ListParagraph"/>
      </w:pPr>
      <w:r w:rsidRPr="00ED5301">
        <w:t xml:space="preserve">One decimal for </w:t>
      </w:r>
      <w:r w:rsidRPr="00ED5301">
        <w:rPr>
          <w:b/>
          <w:bCs/>
        </w:rPr>
        <w:t>M</w:t>
      </w:r>
      <w:r w:rsidRPr="00ED5301">
        <w:t xml:space="preserve"> values; whole numbers for </w:t>
      </w:r>
      <w:r w:rsidRPr="00ED5301">
        <w:rPr>
          <w:b/>
          <w:bCs/>
        </w:rPr>
        <w:t>K</w:t>
      </w:r>
      <w:r w:rsidRPr="00ED5301">
        <w:t xml:space="preserve"> values</w:t>
      </w:r>
    </w:p>
    <w:p w14:paraId="6827C0C4" w14:textId="77777777" w:rsidR="00E47AC5" w:rsidRDefault="00E47AC5" w:rsidP="00E47AC5">
      <w:pPr>
        <w:pStyle w:val="Heading1"/>
      </w:pPr>
      <w:bookmarkStart w:id="970" w:name="_Toc211581215"/>
    </w:p>
    <w:p w14:paraId="581B0421" w14:textId="77777777" w:rsidR="00E47AC5" w:rsidRDefault="00E47AC5" w:rsidP="00E47AC5">
      <w:pPr>
        <w:pStyle w:val="Heading1"/>
      </w:pPr>
    </w:p>
    <w:p w14:paraId="1F7A5988" w14:textId="77777777" w:rsidR="00E47AC5" w:rsidRDefault="00E47AC5" w:rsidP="00E47AC5"/>
    <w:p w14:paraId="33C96D54" w14:textId="77777777" w:rsidR="00E47AC5" w:rsidRDefault="00E47AC5" w:rsidP="00E47AC5"/>
    <w:p w14:paraId="51740ED3" w14:textId="77777777" w:rsidR="00E47AC5" w:rsidRDefault="00E47AC5" w:rsidP="00E47AC5"/>
    <w:p w14:paraId="6C69904A" w14:textId="77777777" w:rsidR="00E47AC5" w:rsidRDefault="00E47AC5" w:rsidP="00E47AC5"/>
    <w:p w14:paraId="28D14658" w14:textId="77777777" w:rsidR="00E47AC5" w:rsidRPr="009C2754" w:rsidRDefault="00E47AC5" w:rsidP="00E47AC5"/>
    <w:p w14:paraId="7F846153" w14:textId="77777777" w:rsidR="00E47AC5" w:rsidRDefault="00E47AC5" w:rsidP="00E47AC5">
      <w:pPr>
        <w:pStyle w:val="Heading2"/>
      </w:pPr>
      <w:bookmarkStart w:id="971" w:name="_Toc211587450"/>
      <w:bookmarkStart w:id="972" w:name="_Toc211595466"/>
      <w:r>
        <w:t>Test cases</w:t>
      </w:r>
      <w:bookmarkEnd w:id="970"/>
      <w:bookmarkEnd w:id="971"/>
      <w:bookmarkEnd w:id="972"/>
    </w:p>
    <w:p w14:paraId="1496B8AC" w14:textId="77777777" w:rsidR="00E47AC5" w:rsidRDefault="00E47AC5" w:rsidP="00E47AC5"/>
    <w:tbl>
      <w:tblPr>
        <w:tblStyle w:val="TableGrid"/>
        <w:tblW w:w="0" w:type="auto"/>
        <w:tblLook w:val="04A0" w:firstRow="1" w:lastRow="0" w:firstColumn="1" w:lastColumn="0" w:noHBand="0" w:noVBand="1"/>
      </w:tblPr>
      <w:tblGrid>
        <w:gridCol w:w="648"/>
        <w:gridCol w:w="1211"/>
        <w:gridCol w:w="1319"/>
        <w:gridCol w:w="1211"/>
        <w:gridCol w:w="1841"/>
        <w:gridCol w:w="1841"/>
        <w:gridCol w:w="945"/>
      </w:tblGrid>
      <w:tr w:rsidR="00E47AC5" w14:paraId="526CFDC9" w14:textId="77777777" w:rsidTr="003E655A">
        <w:tc>
          <w:tcPr>
            <w:tcW w:w="740" w:type="dxa"/>
          </w:tcPr>
          <w:p w14:paraId="75375A59" w14:textId="77777777" w:rsidR="00E47AC5" w:rsidRDefault="00E47AC5" w:rsidP="003E655A">
            <w:r>
              <w:t>Test ID</w:t>
            </w:r>
          </w:p>
        </w:tc>
        <w:tc>
          <w:tcPr>
            <w:tcW w:w="1537" w:type="dxa"/>
          </w:tcPr>
          <w:p w14:paraId="67920D8D" w14:textId="77777777" w:rsidR="00E47AC5" w:rsidRDefault="00E47AC5" w:rsidP="003E655A">
            <w:r>
              <w:t>Title</w:t>
            </w:r>
          </w:p>
        </w:tc>
        <w:tc>
          <w:tcPr>
            <w:tcW w:w="1651" w:type="dxa"/>
          </w:tcPr>
          <w:p w14:paraId="691ED8ED" w14:textId="77777777" w:rsidR="00E47AC5" w:rsidRDefault="00E47AC5" w:rsidP="003E655A">
            <w:r>
              <w:t>Requirements</w:t>
            </w:r>
          </w:p>
        </w:tc>
        <w:tc>
          <w:tcPr>
            <w:tcW w:w="1536" w:type="dxa"/>
          </w:tcPr>
          <w:p w14:paraId="5F74DBDB" w14:textId="77777777" w:rsidR="00E47AC5" w:rsidRDefault="00E47AC5" w:rsidP="003E655A">
            <w:r>
              <w:t>Steps</w:t>
            </w:r>
          </w:p>
        </w:tc>
        <w:tc>
          <w:tcPr>
            <w:tcW w:w="1406" w:type="dxa"/>
          </w:tcPr>
          <w:p w14:paraId="21233FA5" w14:textId="77777777" w:rsidR="00E47AC5" w:rsidRDefault="00E47AC5" w:rsidP="003E655A">
            <w:r>
              <w:t>Expected Result</w:t>
            </w:r>
          </w:p>
        </w:tc>
        <w:tc>
          <w:tcPr>
            <w:tcW w:w="1340" w:type="dxa"/>
          </w:tcPr>
          <w:p w14:paraId="604D63AC" w14:textId="77777777" w:rsidR="00E47AC5" w:rsidRDefault="00E47AC5" w:rsidP="003E655A">
            <w:r>
              <w:t>Actual Result</w:t>
            </w:r>
          </w:p>
        </w:tc>
        <w:tc>
          <w:tcPr>
            <w:tcW w:w="1140" w:type="dxa"/>
          </w:tcPr>
          <w:p w14:paraId="13F5A94F" w14:textId="77777777" w:rsidR="00E47AC5" w:rsidRDefault="00E47AC5" w:rsidP="003E655A">
            <w:r>
              <w:t>Pass/Fail</w:t>
            </w:r>
          </w:p>
        </w:tc>
      </w:tr>
      <w:tr w:rsidR="00E47AC5" w14:paraId="58EB1978" w14:textId="77777777" w:rsidTr="003E655A">
        <w:tc>
          <w:tcPr>
            <w:tcW w:w="740" w:type="dxa"/>
          </w:tcPr>
          <w:p w14:paraId="3A50E9CD" w14:textId="77777777" w:rsidR="00E47AC5" w:rsidRDefault="00E47AC5" w:rsidP="003E655A">
            <w:r>
              <w:t>TC01</w:t>
            </w:r>
          </w:p>
        </w:tc>
        <w:tc>
          <w:tcPr>
            <w:tcW w:w="1537" w:type="dxa"/>
          </w:tcPr>
          <w:p w14:paraId="4D2638E2" w14:textId="77777777" w:rsidR="00E47AC5" w:rsidRDefault="00E47AC5" w:rsidP="003E655A">
            <w:r>
              <w:t>Model accuracy performance</w:t>
            </w:r>
          </w:p>
        </w:tc>
        <w:tc>
          <w:tcPr>
            <w:tcW w:w="1651" w:type="dxa"/>
          </w:tcPr>
          <w:p w14:paraId="4E612705" w14:textId="77777777" w:rsidR="00E47AC5" w:rsidRDefault="00E47AC5" w:rsidP="003E655A">
            <w:r>
              <w:t>Access to accuracy bar graph, also to error value data for each model</w:t>
            </w:r>
          </w:p>
        </w:tc>
        <w:tc>
          <w:tcPr>
            <w:tcW w:w="1536" w:type="dxa"/>
          </w:tcPr>
          <w:p w14:paraId="0022BA65" w14:textId="77777777" w:rsidR="00E47AC5" w:rsidRDefault="00E47AC5" w:rsidP="003E655A">
            <w:r>
              <w:t>Click on any bar of performance of model page, compare the percentage to the error value data given for that model</w:t>
            </w:r>
          </w:p>
        </w:tc>
        <w:tc>
          <w:tcPr>
            <w:tcW w:w="1406" w:type="dxa"/>
          </w:tcPr>
          <w:p w14:paraId="4F55646C" w14:textId="77777777" w:rsidR="00E47AC5" w:rsidRDefault="00E47AC5" w:rsidP="003E655A">
            <w:r>
              <w:t>Calculated value is same</w:t>
            </w:r>
          </w:p>
        </w:tc>
        <w:tc>
          <w:tcPr>
            <w:tcW w:w="1340" w:type="dxa"/>
          </w:tcPr>
          <w:p w14:paraId="19FA51C3" w14:textId="77777777" w:rsidR="00E47AC5" w:rsidRDefault="00E47AC5" w:rsidP="003E655A">
            <w:r>
              <w:t>Calculated value is same</w:t>
            </w:r>
          </w:p>
        </w:tc>
        <w:tc>
          <w:tcPr>
            <w:tcW w:w="1140" w:type="dxa"/>
          </w:tcPr>
          <w:p w14:paraId="331F757D" w14:textId="77777777" w:rsidR="00E47AC5" w:rsidRDefault="00E47AC5" w:rsidP="003E655A">
            <w:r>
              <w:t>Pass</w:t>
            </w:r>
          </w:p>
        </w:tc>
      </w:tr>
      <w:tr w:rsidR="00E47AC5" w14:paraId="48845BFB" w14:textId="77777777" w:rsidTr="003E655A">
        <w:tc>
          <w:tcPr>
            <w:tcW w:w="740" w:type="dxa"/>
          </w:tcPr>
          <w:p w14:paraId="4E3D015C" w14:textId="77777777" w:rsidR="00E47AC5" w:rsidRDefault="00E47AC5" w:rsidP="003E655A">
            <w:r>
              <w:t>TC02</w:t>
            </w:r>
          </w:p>
        </w:tc>
        <w:tc>
          <w:tcPr>
            <w:tcW w:w="1537" w:type="dxa"/>
          </w:tcPr>
          <w:p w14:paraId="156A0E6D" w14:textId="77777777" w:rsidR="00E47AC5" w:rsidRDefault="00E47AC5" w:rsidP="003E655A">
            <w:r>
              <w:t>KPI Card</w:t>
            </w:r>
          </w:p>
        </w:tc>
        <w:tc>
          <w:tcPr>
            <w:tcW w:w="1651" w:type="dxa"/>
          </w:tcPr>
          <w:p w14:paraId="20B82392" w14:textId="77777777" w:rsidR="00E47AC5" w:rsidRDefault="00E47AC5" w:rsidP="003E655A">
            <w:r>
              <w:t xml:space="preserve">Access to the summary page of the dashboard, </w:t>
            </w:r>
            <w:proofErr w:type="gramStart"/>
            <w:r>
              <w:t>Also</w:t>
            </w:r>
            <w:proofErr w:type="gramEnd"/>
            <w:r>
              <w:t xml:space="preserve"> to the Visualization page of Visitor Arrivals</w:t>
            </w:r>
          </w:p>
        </w:tc>
        <w:tc>
          <w:tcPr>
            <w:tcW w:w="1536" w:type="dxa"/>
          </w:tcPr>
          <w:p w14:paraId="533965D0" w14:textId="77777777" w:rsidR="00E47AC5" w:rsidRDefault="00E47AC5" w:rsidP="003E655A">
            <w:r>
              <w:t>Calculate the average of the predicted visitor arrival for next seven months and compare it to the value given in the KPI card.</w:t>
            </w:r>
          </w:p>
        </w:tc>
        <w:tc>
          <w:tcPr>
            <w:tcW w:w="1406" w:type="dxa"/>
          </w:tcPr>
          <w:p w14:paraId="5C03CB3B" w14:textId="77777777" w:rsidR="00E47AC5" w:rsidRDefault="00E47AC5" w:rsidP="003E655A">
            <w:r>
              <w:t>Calculated value is same</w:t>
            </w:r>
          </w:p>
        </w:tc>
        <w:tc>
          <w:tcPr>
            <w:tcW w:w="1340" w:type="dxa"/>
          </w:tcPr>
          <w:p w14:paraId="18987B24" w14:textId="77777777" w:rsidR="00E47AC5" w:rsidRDefault="00E47AC5" w:rsidP="003E655A">
            <w:r>
              <w:t>Calculated value is same</w:t>
            </w:r>
          </w:p>
        </w:tc>
        <w:tc>
          <w:tcPr>
            <w:tcW w:w="1140" w:type="dxa"/>
          </w:tcPr>
          <w:p w14:paraId="2CB8CC5A" w14:textId="77777777" w:rsidR="00E47AC5" w:rsidRDefault="00E47AC5" w:rsidP="003E655A">
            <w:r>
              <w:t>Pass</w:t>
            </w:r>
          </w:p>
        </w:tc>
      </w:tr>
      <w:tr w:rsidR="00E47AC5" w14:paraId="0D613371" w14:textId="77777777" w:rsidTr="003E655A">
        <w:tc>
          <w:tcPr>
            <w:tcW w:w="740" w:type="dxa"/>
          </w:tcPr>
          <w:p w14:paraId="18C98A5F" w14:textId="77777777" w:rsidR="00E47AC5" w:rsidRDefault="00E47AC5" w:rsidP="003E655A">
            <w:r>
              <w:t>TC03</w:t>
            </w:r>
          </w:p>
        </w:tc>
        <w:tc>
          <w:tcPr>
            <w:tcW w:w="1537" w:type="dxa"/>
          </w:tcPr>
          <w:p w14:paraId="06CE1E5B" w14:textId="77777777" w:rsidR="00E47AC5" w:rsidRDefault="00E47AC5" w:rsidP="003E655A">
            <w:r>
              <w:t>Donut chart</w:t>
            </w:r>
          </w:p>
        </w:tc>
        <w:tc>
          <w:tcPr>
            <w:tcW w:w="1651" w:type="dxa"/>
          </w:tcPr>
          <w:p w14:paraId="2C6F333F" w14:textId="77777777" w:rsidR="00E47AC5" w:rsidRDefault="00E47AC5" w:rsidP="003E655A">
            <w:r>
              <w:t xml:space="preserve">Access to the summary page of the dashboard, </w:t>
            </w:r>
            <w:proofErr w:type="gramStart"/>
            <w:r>
              <w:t>Also</w:t>
            </w:r>
            <w:proofErr w:type="gramEnd"/>
            <w:r>
              <w:t xml:space="preserve"> to the Visualization page of Domestic and International Spend</w:t>
            </w:r>
          </w:p>
        </w:tc>
        <w:tc>
          <w:tcPr>
            <w:tcW w:w="1536" w:type="dxa"/>
          </w:tcPr>
          <w:p w14:paraId="410DB57A" w14:textId="77777777" w:rsidR="00E47AC5" w:rsidRDefault="00E47AC5" w:rsidP="003E655A">
            <w:r>
              <w:t>Calculate the sum of the bars of predicted internation</w:t>
            </w:r>
            <w:ins w:id="973" w:author="Anjali de Silva" w:date="2025-10-16T09:37:00Z" w16du:dateUtc="2025-10-15T20:37:00Z">
              <w:r>
                <w:t>al</w:t>
              </w:r>
            </w:ins>
            <w:r>
              <w:t xml:space="preserve"> and domestic spend in the visualization page and compare the values to the donut chart</w:t>
            </w:r>
          </w:p>
        </w:tc>
        <w:tc>
          <w:tcPr>
            <w:tcW w:w="1406" w:type="dxa"/>
          </w:tcPr>
          <w:p w14:paraId="45F7EEFF" w14:textId="77777777" w:rsidR="00E47AC5" w:rsidRDefault="00E47AC5" w:rsidP="003E655A">
            <w:r>
              <w:t>Calculated value is same</w:t>
            </w:r>
          </w:p>
        </w:tc>
        <w:tc>
          <w:tcPr>
            <w:tcW w:w="1340" w:type="dxa"/>
          </w:tcPr>
          <w:p w14:paraId="53989922" w14:textId="77777777" w:rsidR="00E47AC5" w:rsidRDefault="00E47AC5" w:rsidP="003E655A">
            <w:r>
              <w:t>Calculated value is same</w:t>
            </w:r>
          </w:p>
        </w:tc>
        <w:tc>
          <w:tcPr>
            <w:tcW w:w="1140" w:type="dxa"/>
          </w:tcPr>
          <w:p w14:paraId="203787CB" w14:textId="77777777" w:rsidR="00E47AC5" w:rsidRDefault="00E47AC5" w:rsidP="003E655A">
            <w:r>
              <w:t>Pass</w:t>
            </w:r>
          </w:p>
        </w:tc>
      </w:tr>
      <w:tr w:rsidR="00E47AC5" w14:paraId="1D39D37B" w14:textId="77777777" w:rsidTr="003E655A">
        <w:tc>
          <w:tcPr>
            <w:tcW w:w="740" w:type="dxa"/>
          </w:tcPr>
          <w:p w14:paraId="64FF2E78" w14:textId="77777777" w:rsidR="00E47AC5" w:rsidRDefault="00E47AC5" w:rsidP="003E655A">
            <w:r>
              <w:t>TC04</w:t>
            </w:r>
          </w:p>
        </w:tc>
        <w:tc>
          <w:tcPr>
            <w:tcW w:w="1537" w:type="dxa"/>
          </w:tcPr>
          <w:p w14:paraId="2CA6A92E" w14:textId="77777777" w:rsidR="00E47AC5" w:rsidRDefault="00E47AC5" w:rsidP="003E655A">
            <w:r>
              <w:t>Average guest night bar graph</w:t>
            </w:r>
          </w:p>
        </w:tc>
        <w:tc>
          <w:tcPr>
            <w:tcW w:w="1651" w:type="dxa"/>
          </w:tcPr>
          <w:p w14:paraId="10B51FA8" w14:textId="77777777" w:rsidR="00E47AC5" w:rsidRDefault="00E47AC5" w:rsidP="003E655A">
            <w:r>
              <w:t xml:space="preserve">Access to the summary page of the dashboard, </w:t>
            </w:r>
            <w:proofErr w:type="gramStart"/>
            <w:r>
              <w:t>Also</w:t>
            </w:r>
            <w:proofErr w:type="gramEnd"/>
            <w:r>
              <w:t xml:space="preserve"> to the Visualization page of Historical and Predicted guest nights</w:t>
            </w:r>
          </w:p>
        </w:tc>
        <w:tc>
          <w:tcPr>
            <w:tcW w:w="1536" w:type="dxa"/>
          </w:tcPr>
          <w:p w14:paraId="0F8C309F" w14:textId="77777777" w:rsidR="00E47AC5" w:rsidRDefault="00E47AC5" w:rsidP="003E655A">
            <w:r>
              <w:t>Select any quarter of the year and calculate the average for that year, compare it to the average guest night bar graph</w:t>
            </w:r>
          </w:p>
        </w:tc>
        <w:tc>
          <w:tcPr>
            <w:tcW w:w="1406" w:type="dxa"/>
          </w:tcPr>
          <w:p w14:paraId="10320D45" w14:textId="77777777" w:rsidR="00E47AC5" w:rsidRDefault="00E47AC5" w:rsidP="003E655A">
            <w:r>
              <w:t>Calculated value is same</w:t>
            </w:r>
          </w:p>
        </w:tc>
        <w:tc>
          <w:tcPr>
            <w:tcW w:w="1340" w:type="dxa"/>
          </w:tcPr>
          <w:p w14:paraId="6B33CACF" w14:textId="77777777" w:rsidR="00E47AC5" w:rsidRDefault="00E47AC5" w:rsidP="003E655A">
            <w:r>
              <w:t>Calculated value is same</w:t>
            </w:r>
          </w:p>
        </w:tc>
        <w:tc>
          <w:tcPr>
            <w:tcW w:w="1140" w:type="dxa"/>
          </w:tcPr>
          <w:p w14:paraId="3CF850A0" w14:textId="77777777" w:rsidR="00E47AC5" w:rsidRDefault="00E47AC5" w:rsidP="003E655A">
            <w:r>
              <w:t>Pass</w:t>
            </w:r>
          </w:p>
        </w:tc>
      </w:tr>
      <w:tr w:rsidR="00E47AC5" w14:paraId="61D50F3D" w14:textId="77777777" w:rsidTr="003E655A">
        <w:tc>
          <w:tcPr>
            <w:tcW w:w="740" w:type="dxa"/>
          </w:tcPr>
          <w:p w14:paraId="4E72E8DA" w14:textId="77777777" w:rsidR="00E47AC5" w:rsidRDefault="00E47AC5" w:rsidP="003E655A">
            <w:r>
              <w:t>TC05</w:t>
            </w:r>
          </w:p>
        </w:tc>
        <w:tc>
          <w:tcPr>
            <w:tcW w:w="1537" w:type="dxa"/>
          </w:tcPr>
          <w:p w14:paraId="295BE4DD" w14:textId="77777777" w:rsidR="00E47AC5" w:rsidRDefault="00E47AC5" w:rsidP="003E655A">
            <w:r>
              <w:t>Overlap/dup gap</w:t>
            </w:r>
          </w:p>
        </w:tc>
        <w:tc>
          <w:tcPr>
            <w:tcW w:w="1651" w:type="dxa"/>
          </w:tcPr>
          <w:p w14:paraId="4567BAD1" w14:textId="77777777" w:rsidR="00E47AC5" w:rsidRDefault="00E47AC5" w:rsidP="003E655A">
            <w:r>
              <w:t>Access to Visualization page of Visitor arrivals</w:t>
            </w:r>
          </w:p>
        </w:tc>
        <w:tc>
          <w:tcPr>
            <w:tcW w:w="1536" w:type="dxa"/>
          </w:tcPr>
          <w:p w14:paraId="3776B72C" w14:textId="77777777" w:rsidR="00E47AC5" w:rsidRDefault="00E47AC5" w:rsidP="003E655A">
            <w:r>
              <w:t>On the visitor arrival page, hover tooltip for a boundary month. Check that the historical data stops where data ends and predicted starts.</w:t>
            </w:r>
          </w:p>
        </w:tc>
        <w:tc>
          <w:tcPr>
            <w:tcW w:w="1406" w:type="dxa"/>
          </w:tcPr>
          <w:p w14:paraId="605DE541" w14:textId="77777777" w:rsidR="00E47AC5" w:rsidRDefault="00E47AC5" w:rsidP="003E655A">
            <w:r>
              <w:t>Tooltip values match series and no overlapping present.</w:t>
            </w:r>
          </w:p>
        </w:tc>
        <w:tc>
          <w:tcPr>
            <w:tcW w:w="1340" w:type="dxa"/>
          </w:tcPr>
          <w:p w14:paraId="0D30D964" w14:textId="77777777" w:rsidR="00E47AC5" w:rsidRDefault="00E47AC5" w:rsidP="003E655A">
            <w:r>
              <w:t>Tooltip values match series and no overlapping present.</w:t>
            </w:r>
          </w:p>
        </w:tc>
        <w:tc>
          <w:tcPr>
            <w:tcW w:w="1140" w:type="dxa"/>
          </w:tcPr>
          <w:p w14:paraId="26107E96" w14:textId="77777777" w:rsidR="00E47AC5" w:rsidRDefault="00E47AC5" w:rsidP="003E655A">
            <w:r>
              <w:t>Pass</w:t>
            </w:r>
          </w:p>
        </w:tc>
      </w:tr>
      <w:tr w:rsidR="00E47AC5" w14:paraId="202031CE" w14:textId="77777777" w:rsidTr="003E655A">
        <w:tc>
          <w:tcPr>
            <w:tcW w:w="740" w:type="dxa"/>
          </w:tcPr>
          <w:p w14:paraId="45B693B1" w14:textId="77777777" w:rsidR="00E47AC5" w:rsidRDefault="00E47AC5" w:rsidP="003E655A">
            <w:r>
              <w:t>TC06</w:t>
            </w:r>
          </w:p>
        </w:tc>
        <w:tc>
          <w:tcPr>
            <w:tcW w:w="1537" w:type="dxa"/>
          </w:tcPr>
          <w:p w14:paraId="084CC2CC" w14:textId="77777777" w:rsidR="00E47AC5" w:rsidRDefault="00E47AC5" w:rsidP="003E655A">
            <w:r>
              <w:t>Future-only predictions</w:t>
            </w:r>
          </w:p>
        </w:tc>
        <w:tc>
          <w:tcPr>
            <w:tcW w:w="1651" w:type="dxa"/>
          </w:tcPr>
          <w:p w14:paraId="03D9C941" w14:textId="77777777" w:rsidR="00E47AC5" w:rsidRDefault="00E47AC5" w:rsidP="003E655A">
            <w:r>
              <w:t>Access to Visualization page of Visitor arrivals</w:t>
            </w:r>
          </w:p>
        </w:tc>
        <w:tc>
          <w:tcPr>
            <w:tcW w:w="1536" w:type="dxa"/>
          </w:tcPr>
          <w:p w14:paraId="550A7E7B" w14:textId="77777777" w:rsidR="00E47AC5" w:rsidRDefault="00E47AC5" w:rsidP="003E655A">
            <w:r>
              <w:t>On the Visualization page of Visitor arrivals, check that the predicted series is only for future months.</w:t>
            </w:r>
          </w:p>
        </w:tc>
        <w:tc>
          <w:tcPr>
            <w:tcW w:w="1406" w:type="dxa"/>
          </w:tcPr>
          <w:p w14:paraId="0EA3138C" w14:textId="77777777" w:rsidR="00E47AC5" w:rsidRDefault="00E47AC5" w:rsidP="003E655A">
            <w:r>
              <w:t>predicted series is only for future months.</w:t>
            </w:r>
          </w:p>
        </w:tc>
        <w:tc>
          <w:tcPr>
            <w:tcW w:w="1340" w:type="dxa"/>
          </w:tcPr>
          <w:p w14:paraId="213193B0" w14:textId="77777777" w:rsidR="00E47AC5" w:rsidRDefault="00E47AC5" w:rsidP="003E655A">
            <w:r>
              <w:t>predicted series is only for future months.</w:t>
            </w:r>
          </w:p>
        </w:tc>
        <w:tc>
          <w:tcPr>
            <w:tcW w:w="1140" w:type="dxa"/>
          </w:tcPr>
          <w:p w14:paraId="05FB98C3" w14:textId="77777777" w:rsidR="00E47AC5" w:rsidRDefault="00E47AC5" w:rsidP="003E655A">
            <w:r>
              <w:t>Pass</w:t>
            </w:r>
          </w:p>
        </w:tc>
      </w:tr>
      <w:tr w:rsidR="00E47AC5" w14:paraId="547F6927" w14:textId="77777777" w:rsidTr="003E655A">
        <w:tc>
          <w:tcPr>
            <w:tcW w:w="740" w:type="dxa"/>
          </w:tcPr>
          <w:p w14:paraId="0E2371D3" w14:textId="77777777" w:rsidR="00E47AC5" w:rsidRDefault="00E47AC5" w:rsidP="003E655A">
            <w:r>
              <w:t>TC07</w:t>
            </w:r>
          </w:p>
        </w:tc>
        <w:tc>
          <w:tcPr>
            <w:tcW w:w="1537" w:type="dxa"/>
          </w:tcPr>
          <w:p w14:paraId="00D251CC" w14:textId="77777777" w:rsidR="00E47AC5" w:rsidRDefault="00E47AC5" w:rsidP="003E655A">
            <w:r>
              <w:t>Unit Consistency</w:t>
            </w:r>
          </w:p>
        </w:tc>
        <w:tc>
          <w:tcPr>
            <w:tcW w:w="1651" w:type="dxa"/>
          </w:tcPr>
          <w:p w14:paraId="1F989DAF" w14:textId="77777777" w:rsidR="00E47AC5" w:rsidRDefault="00E47AC5" w:rsidP="003E655A">
            <w:r>
              <w:t>Access to dashboard</w:t>
            </w:r>
          </w:p>
        </w:tc>
        <w:tc>
          <w:tcPr>
            <w:tcW w:w="1536" w:type="dxa"/>
          </w:tcPr>
          <w:p w14:paraId="3CE5FA3F" w14:textId="77777777" w:rsidR="00E47AC5" w:rsidRDefault="00E47AC5" w:rsidP="003E655A">
            <w:r>
              <w:t>Compare units like (K) for visitors and (M) for guest nights.</w:t>
            </w:r>
          </w:p>
        </w:tc>
        <w:tc>
          <w:tcPr>
            <w:tcW w:w="1406" w:type="dxa"/>
          </w:tcPr>
          <w:p w14:paraId="5DBE26A7" w14:textId="77777777" w:rsidR="00E47AC5" w:rsidRDefault="00E47AC5" w:rsidP="003E655A">
            <w:r>
              <w:t>Units clearly denoted with correct conversions.</w:t>
            </w:r>
          </w:p>
        </w:tc>
        <w:tc>
          <w:tcPr>
            <w:tcW w:w="1340" w:type="dxa"/>
          </w:tcPr>
          <w:p w14:paraId="62DDBC11" w14:textId="77777777" w:rsidR="00E47AC5" w:rsidRDefault="00E47AC5" w:rsidP="003E655A">
            <w:r>
              <w:t>Units clearly denoted with correct conversions.</w:t>
            </w:r>
          </w:p>
        </w:tc>
        <w:tc>
          <w:tcPr>
            <w:tcW w:w="1140" w:type="dxa"/>
          </w:tcPr>
          <w:p w14:paraId="6F84CB7D" w14:textId="77777777" w:rsidR="00E47AC5" w:rsidRDefault="00E47AC5" w:rsidP="003E655A">
            <w:r>
              <w:t>Pass</w:t>
            </w:r>
          </w:p>
        </w:tc>
      </w:tr>
      <w:tr w:rsidR="00E47AC5" w14:paraId="3573637C" w14:textId="77777777" w:rsidTr="003E655A">
        <w:tc>
          <w:tcPr>
            <w:tcW w:w="740" w:type="dxa"/>
          </w:tcPr>
          <w:p w14:paraId="36F1E8FE" w14:textId="77777777" w:rsidR="00E47AC5" w:rsidRDefault="00E47AC5" w:rsidP="003E655A">
            <w:r>
              <w:t>TC08</w:t>
            </w:r>
          </w:p>
        </w:tc>
        <w:tc>
          <w:tcPr>
            <w:tcW w:w="1537" w:type="dxa"/>
          </w:tcPr>
          <w:p w14:paraId="79841A5B" w14:textId="77777777" w:rsidR="00E47AC5" w:rsidRDefault="00E47AC5" w:rsidP="003E655A">
            <w:r>
              <w:t>Month sequence</w:t>
            </w:r>
          </w:p>
        </w:tc>
        <w:tc>
          <w:tcPr>
            <w:tcW w:w="1651" w:type="dxa"/>
          </w:tcPr>
          <w:p w14:paraId="5BF41D34" w14:textId="77777777" w:rsidR="00E47AC5" w:rsidRDefault="00E47AC5" w:rsidP="003E655A">
            <w:r>
              <w:t>Access to dashboard</w:t>
            </w:r>
          </w:p>
        </w:tc>
        <w:tc>
          <w:tcPr>
            <w:tcW w:w="1536" w:type="dxa"/>
          </w:tcPr>
          <w:p w14:paraId="3F112F61" w14:textId="77777777" w:rsidR="00E47AC5" w:rsidRDefault="00E47AC5" w:rsidP="003E655A">
            <w:r>
              <w:t>Check X-axis for graph</w:t>
            </w:r>
          </w:p>
        </w:tc>
        <w:tc>
          <w:tcPr>
            <w:tcW w:w="1406" w:type="dxa"/>
          </w:tcPr>
          <w:p w14:paraId="11536DC3" w14:textId="77777777" w:rsidR="00E47AC5" w:rsidRDefault="00E47AC5" w:rsidP="003E655A">
            <w:r>
              <w:t>Months sequenced in correct order</w:t>
            </w:r>
          </w:p>
        </w:tc>
        <w:tc>
          <w:tcPr>
            <w:tcW w:w="1340" w:type="dxa"/>
          </w:tcPr>
          <w:p w14:paraId="48A69D4B" w14:textId="77777777" w:rsidR="00E47AC5" w:rsidRDefault="00E47AC5" w:rsidP="003E655A">
            <w:r>
              <w:t>Months sequenced in correct order</w:t>
            </w:r>
          </w:p>
        </w:tc>
        <w:tc>
          <w:tcPr>
            <w:tcW w:w="1140" w:type="dxa"/>
          </w:tcPr>
          <w:p w14:paraId="3AED1CB7" w14:textId="77777777" w:rsidR="00E47AC5" w:rsidRDefault="00E47AC5" w:rsidP="003E655A">
            <w:r>
              <w:t>Pass</w:t>
            </w:r>
          </w:p>
        </w:tc>
      </w:tr>
      <w:tr w:rsidR="00E47AC5" w14:paraId="48C31E06" w14:textId="77777777" w:rsidTr="003E655A">
        <w:tc>
          <w:tcPr>
            <w:tcW w:w="740" w:type="dxa"/>
          </w:tcPr>
          <w:p w14:paraId="26BC5F12" w14:textId="77777777" w:rsidR="00E47AC5" w:rsidRDefault="00E47AC5" w:rsidP="003E655A">
            <w:r>
              <w:t>TC09</w:t>
            </w:r>
          </w:p>
        </w:tc>
        <w:tc>
          <w:tcPr>
            <w:tcW w:w="1537" w:type="dxa"/>
          </w:tcPr>
          <w:p w14:paraId="2397F2E8" w14:textId="77777777" w:rsidR="00E47AC5" w:rsidRDefault="00E47AC5" w:rsidP="003E655A">
            <w:r>
              <w:t xml:space="preserve">Cross highlight behavior </w:t>
            </w:r>
          </w:p>
        </w:tc>
        <w:tc>
          <w:tcPr>
            <w:tcW w:w="1651" w:type="dxa"/>
          </w:tcPr>
          <w:p w14:paraId="174E7F0F" w14:textId="77777777" w:rsidR="00E47AC5" w:rsidRDefault="00E47AC5" w:rsidP="003E655A">
            <w:r>
              <w:t>Access to dashboard</w:t>
            </w:r>
          </w:p>
        </w:tc>
        <w:tc>
          <w:tcPr>
            <w:tcW w:w="1536" w:type="dxa"/>
          </w:tcPr>
          <w:p w14:paraId="396D0E95" w14:textId="77777777" w:rsidR="00E47AC5" w:rsidRDefault="00E47AC5" w:rsidP="003E655A">
            <w:r>
              <w:t>Click on any bar in visual graph</w:t>
            </w:r>
          </w:p>
        </w:tc>
        <w:tc>
          <w:tcPr>
            <w:tcW w:w="1406" w:type="dxa"/>
          </w:tcPr>
          <w:p w14:paraId="27D54372" w14:textId="77777777" w:rsidR="00E47AC5" w:rsidRDefault="00E47AC5" w:rsidP="003E655A">
            <w:r>
              <w:t>Other visuals on the same page get dimmed/downplayed</w:t>
            </w:r>
          </w:p>
        </w:tc>
        <w:tc>
          <w:tcPr>
            <w:tcW w:w="1340" w:type="dxa"/>
          </w:tcPr>
          <w:p w14:paraId="3B8933AC" w14:textId="77777777" w:rsidR="00E47AC5" w:rsidRDefault="00E47AC5" w:rsidP="003E655A">
            <w:r>
              <w:t>Other visuals on the same page get dimmed/downplayed</w:t>
            </w:r>
          </w:p>
        </w:tc>
        <w:tc>
          <w:tcPr>
            <w:tcW w:w="1140" w:type="dxa"/>
          </w:tcPr>
          <w:p w14:paraId="19901D5C" w14:textId="77777777" w:rsidR="00E47AC5" w:rsidRDefault="00E47AC5" w:rsidP="003E655A">
            <w:r>
              <w:t>Pass</w:t>
            </w:r>
          </w:p>
        </w:tc>
      </w:tr>
    </w:tbl>
    <w:p w14:paraId="0063B096" w14:textId="77777777" w:rsidR="00E47AC5" w:rsidRDefault="00E47AC5" w:rsidP="00E47AC5"/>
    <w:p w14:paraId="0B7A2D42" w14:textId="77777777" w:rsidR="00E47AC5" w:rsidRDefault="00E47AC5" w:rsidP="00E47AC5"/>
    <w:p w14:paraId="6926EA62" w14:textId="77777777" w:rsidR="00E47AC5" w:rsidRDefault="00E47AC5" w:rsidP="00E47AC5"/>
    <w:p w14:paraId="14FA9CAB" w14:textId="77777777" w:rsidR="00E47AC5" w:rsidRDefault="00E47AC5" w:rsidP="00E47AC5"/>
    <w:p w14:paraId="6D5905F7" w14:textId="77777777" w:rsidR="00E47AC5" w:rsidRDefault="00E47AC5" w:rsidP="00E47AC5"/>
    <w:p w14:paraId="0B46B744" w14:textId="77777777" w:rsidR="00E47AC5" w:rsidRDefault="00E47AC5" w:rsidP="00E47AC5"/>
    <w:p w14:paraId="32F159C9" w14:textId="77777777" w:rsidR="00E47AC5" w:rsidRDefault="00E47AC5" w:rsidP="00E47AC5"/>
    <w:p w14:paraId="700E42B1" w14:textId="77777777" w:rsidR="00E47AC5" w:rsidRDefault="00E47AC5" w:rsidP="00E47AC5"/>
    <w:p w14:paraId="6E2175DC" w14:textId="77777777" w:rsidR="00E47AC5" w:rsidRDefault="00E47AC5" w:rsidP="00E47AC5"/>
    <w:p w14:paraId="14B378FA" w14:textId="77777777" w:rsidR="00E47AC5" w:rsidRDefault="00E47AC5" w:rsidP="00E47AC5"/>
    <w:p w14:paraId="4434D2A1" w14:textId="77777777" w:rsidR="00E47AC5" w:rsidRDefault="00E47AC5" w:rsidP="00E47AC5"/>
    <w:p w14:paraId="39815317" w14:textId="77777777" w:rsidR="00E47AC5" w:rsidRDefault="00E47AC5" w:rsidP="00E47AC5"/>
    <w:p w14:paraId="315D62B6" w14:textId="77777777" w:rsidR="00E47AC5" w:rsidRDefault="00E47AC5" w:rsidP="00E47AC5"/>
    <w:p w14:paraId="66A0B349" w14:textId="77777777" w:rsidR="00E47AC5" w:rsidRDefault="00E47AC5" w:rsidP="00E47AC5"/>
    <w:p w14:paraId="3E0AE930" w14:textId="77777777" w:rsidR="00E47AC5" w:rsidRDefault="00E47AC5" w:rsidP="00E47AC5"/>
    <w:p w14:paraId="43A09EF8" w14:textId="77777777" w:rsidR="00E47AC5" w:rsidRDefault="00E47AC5" w:rsidP="00E47AC5"/>
    <w:p w14:paraId="03FF6358" w14:textId="77777777" w:rsidR="00E47AC5" w:rsidRDefault="00E47AC5" w:rsidP="00E47AC5"/>
    <w:p w14:paraId="7792D2E0" w14:textId="77777777" w:rsidR="00E47AC5" w:rsidRDefault="00E47AC5" w:rsidP="00E47AC5"/>
    <w:p w14:paraId="56B0C626" w14:textId="77777777" w:rsidR="00E47AC5" w:rsidRDefault="00E47AC5" w:rsidP="00E47AC5"/>
    <w:p w14:paraId="56AE7380" w14:textId="77777777" w:rsidR="00E47AC5" w:rsidRDefault="00E47AC5" w:rsidP="00E47AC5"/>
    <w:p w14:paraId="7D91CB37" w14:textId="77777777" w:rsidR="00E47AC5" w:rsidRDefault="00E47AC5" w:rsidP="00E47AC5"/>
    <w:p w14:paraId="5D2DF564" w14:textId="77777777" w:rsidR="00E47AC5" w:rsidRDefault="00E47AC5" w:rsidP="00E47AC5">
      <w:pPr>
        <w:pStyle w:val="Heading2"/>
      </w:pPr>
      <w:bookmarkStart w:id="974" w:name="_Toc211581216"/>
      <w:bookmarkStart w:id="975" w:name="_Toc211587451"/>
      <w:bookmarkStart w:id="976" w:name="_Toc211595467"/>
      <w:r>
        <w:t>Test Screenshots</w:t>
      </w:r>
      <w:bookmarkEnd w:id="974"/>
      <w:bookmarkEnd w:id="975"/>
      <w:bookmarkEnd w:id="976"/>
    </w:p>
    <w:p w14:paraId="472BD345" w14:textId="77777777" w:rsidR="00E47AC5" w:rsidRPr="00574571" w:rsidRDefault="00E47AC5" w:rsidP="00E47AC5">
      <w:pPr>
        <w:rPr>
          <w:b/>
          <w:bCs/>
        </w:rPr>
      </w:pPr>
      <w:r w:rsidRPr="00574571">
        <w:rPr>
          <w:b/>
          <w:bCs/>
        </w:rPr>
        <w:t>TC01</w:t>
      </w:r>
    </w:p>
    <w:p w14:paraId="7754E504" w14:textId="77777777" w:rsidR="00E47AC5" w:rsidRDefault="00E47AC5" w:rsidP="00E47AC5">
      <w:pPr>
        <w:keepNext/>
      </w:pPr>
      <w:r w:rsidRPr="0024658C">
        <w:rPr>
          <w:noProof/>
        </w:rPr>
        <w:drawing>
          <wp:inline distT="0" distB="0" distL="0" distR="0" wp14:anchorId="20C46D53" wp14:editId="0D1372A4">
            <wp:extent cx="2390775" cy="2500312"/>
            <wp:effectExtent l="0" t="0" r="0" b="0"/>
            <wp:docPr id="1218102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200" name="Picture 1" descr="A screen shot of a computer&#10;&#10;AI-generated content may be incorrect."/>
                    <pic:cNvPicPr/>
                  </pic:nvPicPr>
                  <pic:blipFill>
                    <a:blip r:embed="rId138"/>
                    <a:stretch>
                      <a:fillRect/>
                    </a:stretch>
                  </pic:blipFill>
                  <pic:spPr>
                    <a:xfrm>
                      <a:off x="0" y="0"/>
                      <a:ext cx="2420234" cy="2531121"/>
                    </a:xfrm>
                    <a:prstGeom prst="rect">
                      <a:avLst/>
                    </a:prstGeom>
                  </pic:spPr>
                </pic:pic>
              </a:graphicData>
            </a:graphic>
          </wp:inline>
        </w:drawing>
      </w:r>
    </w:p>
    <w:p w14:paraId="0EE2BA53" w14:textId="77777777" w:rsidR="00E47AC5" w:rsidRDefault="00E47AC5" w:rsidP="00E47AC5">
      <w:pPr>
        <w:pStyle w:val="Caption"/>
      </w:pPr>
      <w:r>
        <w:t xml:space="preserve">Figure </w:t>
      </w:r>
      <w:fldSimple w:instr=" SEQ Figure \* ARABIC ">
        <w:r>
          <w:rPr>
            <w:noProof/>
          </w:rPr>
          <w:t>1</w:t>
        </w:r>
      </w:fldSimple>
      <w:r>
        <w:t>ACCURACY OF VISITOR ARRIVALS</w:t>
      </w:r>
    </w:p>
    <w:p w14:paraId="2B12BCF9" w14:textId="77777777" w:rsidR="00E47AC5" w:rsidRDefault="00E47AC5" w:rsidP="00E47AC5">
      <w:pPr>
        <w:keepNext/>
      </w:pPr>
      <w:r w:rsidRPr="00826506">
        <w:rPr>
          <w:noProof/>
        </w:rPr>
        <w:drawing>
          <wp:inline distT="0" distB="0" distL="0" distR="0" wp14:anchorId="41397201" wp14:editId="53D76601">
            <wp:extent cx="6421788" cy="1985962"/>
            <wp:effectExtent l="0" t="0" r="0" b="0"/>
            <wp:docPr id="153095096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0964" name="Picture 1" descr="A screenshot of a graph&#10;&#10;AI-generated content may be incorrect."/>
                    <pic:cNvPicPr/>
                  </pic:nvPicPr>
                  <pic:blipFill>
                    <a:blip r:embed="rId139"/>
                    <a:stretch>
                      <a:fillRect/>
                    </a:stretch>
                  </pic:blipFill>
                  <pic:spPr>
                    <a:xfrm>
                      <a:off x="0" y="0"/>
                      <a:ext cx="6644773" cy="2054921"/>
                    </a:xfrm>
                    <a:prstGeom prst="rect">
                      <a:avLst/>
                    </a:prstGeom>
                  </pic:spPr>
                </pic:pic>
              </a:graphicData>
            </a:graphic>
          </wp:inline>
        </w:drawing>
      </w:r>
    </w:p>
    <w:p w14:paraId="08E8667D" w14:textId="77777777" w:rsidR="00E47AC5" w:rsidRDefault="00E47AC5" w:rsidP="00E47AC5">
      <w:pPr>
        <w:pStyle w:val="Caption"/>
      </w:pPr>
      <w:r>
        <w:t xml:space="preserve">Figure </w:t>
      </w:r>
      <w:fldSimple w:instr=" SEQ Figure \* ARABIC ">
        <w:r>
          <w:rPr>
            <w:noProof/>
          </w:rPr>
          <w:t>2</w:t>
        </w:r>
      </w:fldSimple>
      <w:r>
        <w:t xml:space="preserve"> ACCURACY OF VISITOR ARRIVALS SHOWN IN DASHBOARD</w:t>
      </w:r>
    </w:p>
    <w:p w14:paraId="56B08E91" w14:textId="77777777" w:rsidR="00E47AC5" w:rsidRPr="009C2754" w:rsidRDefault="00E47AC5" w:rsidP="00E47AC5">
      <w:pPr>
        <w:jc w:val="both"/>
        <w:rPr>
          <w:rFonts w:ascii="Times New Roman" w:hAnsi="Times New Roman" w:cs="Times New Roman"/>
          <w:b/>
          <w:bCs/>
          <w:sz w:val="24"/>
          <w:szCs w:val="24"/>
        </w:rPr>
      </w:pPr>
      <w:r w:rsidRPr="009C2754">
        <w:rPr>
          <w:rFonts w:ascii="Times New Roman" w:hAnsi="Times New Roman" w:cs="Times New Roman"/>
          <w:b/>
          <w:bCs/>
          <w:sz w:val="24"/>
          <w:szCs w:val="24"/>
        </w:rPr>
        <w:t xml:space="preserve">MAPE </w:t>
      </w:r>
    </w:p>
    <w:p w14:paraId="4E5A439D" w14:textId="77777777" w:rsidR="00E47AC5" w:rsidRPr="009C2754" w:rsidRDefault="00E47AC5" w:rsidP="00E47AC5">
      <w:pPr>
        <w:jc w:val="both"/>
        <w:rPr>
          <w:rFonts w:ascii="Times New Roman" w:hAnsi="Times New Roman" w:cs="Times New Roman"/>
          <w:sz w:val="24"/>
          <w:szCs w:val="24"/>
        </w:rPr>
      </w:pPr>
      <w:r w:rsidRPr="009C2754">
        <w:rPr>
          <w:rFonts w:ascii="Times New Roman" w:hAnsi="Times New Roman" w:cs="Times New Roman"/>
          <w:sz w:val="24"/>
          <w:szCs w:val="24"/>
        </w:rPr>
        <w:t>Accuracy percentage=100 – 6.694(error percentage) =93.906%=</w:t>
      </w:r>
      <w:r w:rsidRPr="009C2754">
        <w:rPr>
          <w:rFonts w:ascii="Times New Roman" w:hAnsi="Times New Roman" w:cs="Times New Roman"/>
          <w:b/>
          <w:bCs/>
          <w:sz w:val="24"/>
          <w:szCs w:val="24"/>
        </w:rPr>
        <w:t>93.31%</w:t>
      </w:r>
      <w:r w:rsidRPr="009C2754">
        <w:rPr>
          <w:rFonts w:ascii="Times New Roman" w:hAnsi="Times New Roman" w:cs="Times New Roman"/>
          <w:sz w:val="24"/>
          <w:szCs w:val="24"/>
        </w:rPr>
        <w:t xml:space="preserve"> </w:t>
      </w:r>
    </w:p>
    <w:p w14:paraId="77E0D04C" w14:textId="77777777" w:rsidR="00E47AC5" w:rsidRPr="009C2754" w:rsidRDefault="00E47AC5" w:rsidP="00E47AC5">
      <w:pPr>
        <w:jc w:val="both"/>
        <w:rPr>
          <w:rFonts w:ascii="Times New Roman" w:hAnsi="Times New Roman" w:cs="Times New Roman"/>
          <w:sz w:val="24"/>
          <w:szCs w:val="24"/>
        </w:rPr>
      </w:pPr>
      <w:proofErr w:type="spellStart"/>
      <w:r w:rsidRPr="009C2754">
        <w:rPr>
          <w:rFonts w:ascii="Times New Roman" w:hAnsi="Times New Roman" w:cs="Times New Roman"/>
          <w:b/>
          <w:bCs/>
          <w:sz w:val="24"/>
          <w:szCs w:val="24"/>
        </w:rPr>
        <w:t>sMAPE</w:t>
      </w:r>
      <w:proofErr w:type="spellEnd"/>
      <w:r w:rsidRPr="009C2754">
        <w:rPr>
          <w:rFonts w:ascii="Times New Roman" w:hAnsi="Times New Roman" w:cs="Times New Roman"/>
          <w:sz w:val="24"/>
          <w:szCs w:val="24"/>
        </w:rPr>
        <w:br/>
      </w:r>
      <w:r w:rsidRPr="009C2754">
        <w:rPr>
          <w:rFonts w:ascii="Times New Roman" w:eastAsiaTheme="minorEastAsia" w:hAnsi="Times New Roman" w:cs="Times New Roman"/>
          <w:sz w:val="24"/>
          <w:szCs w:val="24"/>
        </w:rPr>
        <w:t xml:space="preserve">Accuracy percentage = </w:t>
      </w:r>
      <w:r w:rsidRPr="009C2754">
        <w:rPr>
          <w:rFonts w:ascii="Times New Roman" w:hAnsi="Times New Roman" w:cs="Times New Roman"/>
          <w:sz w:val="24"/>
          <w:szCs w:val="24"/>
        </w:rPr>
        <w:t xml:space="preserve">100-6.950 =93.050= </w:t>
      </w:r>
      <w:r w:rsidRPr="009C2754">
        <w:rPr>
          <w:rFonts w:ascii="Times New Roman" w:hAnsi="Times New Roman" w:cs="Times New Roman"/>
          <w:b/>
          <w:bCs/>
          <w:sz w:val="24"/>
          <w:szCs w:val="24"/>
        </w:rPr>
        <w:t>93.05%</w:t>
      </w:r>
    </w:p>
    <w:p w14:paraId="06A3F3E4" w14:textId="77777777" w:rsidR="00E47AC5" w:rsidRDefault="00E47AC5" w:rsidP="00E47AC5"/>
    <w:p w14:paraId="5AD0241B" w14:textId="77777777" w:rsidR="00E47AC5" w:rsidRDefault="00E47AC5" w:rsidP="00E47AC5"/>
    <w:p w14:paraId="7E05F513" w14:textId="77777777" w:rsidR="00E47AC5" w:rsidRDefault="00E47AC5" w:rsidP="00E47AC5"/>
    <w:p w14:paraId="4597CEDE" w14:textId="77777777" w:rsidR="00E47AC5" w:rsidRDefault="00E47AC5" w:rsidP="00E47AC5"/>
    <w:p w14:paraId="6BE7E2F4" w14:textId="77777777" w:rsidR="00E47AC5" w:rsidRDefault="00E47AC5" w:rsidP="00E47AC5"/>
    <w:p w14:paraId="39FA8F58" w14:textId="77777777" w:rsidR="00E47AC5" w:rsidRDefault="00E47AC5" w:rsidP="00E47AC5"/>
    <w:p w14:paraId="5C5A019A" w14:textId="77777777" w:rsidR="00E47AC5" w:rsidRDefault="00E47AC5" w:rsidP="00E47AC5"/>
    <w:p w14:paraId="03FC5A99" w14:textId="77777777" w:rsidR="00E47AC5" w:rsidRDefault="00E47AC5" w:rsidP="00E47AC5"/>
    <w:p w14:paraId="032C5768" w14:textId="77777777" w:rsidR="00E47AC5" w:rsidRDefault="00E47AC5" w:rsidP="00E47AC5"/>
    <w:p w14:paraId="5721F09E" w14:textId="77777777" w:rsidR="00E47AC5" w:rsidRDefault="00E47AC5" w:rsidP="00E47AC5"/>
    <w:p w14:paraId="4C18D450" w14:textId="77777777" w:rsidR="00E47AC5" w:rsidRDefault="00E47AC5" w:rsidP="00E47AC5"/>
    <w:p w14:paraId="6F95D5A7" w14:textId="77777777" w:rsidR="00E47AC5" w:rsidRDefault="00E47AC5" w:rsidP="00E47AC5"/>
    <w:p w14:paraId="62326AA4" w14:textId="77777777" w:rsidR="00E47AC5" w:rsidRDefault="00E47AC5" w:rsidP="00E47AC5"/>
    <w:p w14:paraId="433202E6" w14:textId="77777777" w:rsidR="00E47AC5" w:rsidRPr="00126746" w:rsidRDefault="00E47AC5" w:rsidP="00E47AC5">
      <w:pPr>
        <w:rPr>
          <w:b/>
          <w:bCs/>
        </w:rPr>
      </w:pPr>
      <w:r w:rsidRPr="00126746">
        <w:rPr>
          <w:b/>
          <w:bCs/>
        </w:rPr>
        <w:t>TC02</w:t>
      </w:r>
    </w:p>
    <w:p w14:paraId="70A60BEA" w14:textId="77777777" w:rsidR="00E47AC5" w:rsidRDefault="00E47AC5" w:rsidP="00E47AC5">
      <w:pPr>
        <w:keepNext/>
      </w:pPr>
      <w:r w:rsidRPr="00031691">
        <w:rPr>
          <w:noProof/>
        </w:rPr>
        <w:drawing>
          <wp:inline distT="0" distB="0" distL="0" distR="0" wp14:anchorId="097125CF" wp14:editId="54C429D3">
            <wp:extent cx="1633538" cy="1442720"/>
            <wp:effectExtent l="57150" t="0" r="62230" b="119380"/>
            <wp:docPr id="187758039" name="Picture 1"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8039" name="Picture 1" descr="A number of numbers on a white background&#10;&#10;AI-generated content may be incorrect."/>
                    <pic:cNvPicPr/>
                  </pic:nvPicPr>
                  <pic:blipFill>
                    <a:blip r:embed="rId140"/>
                    <a:stretch>
                      <a:fillRect/>
                    </a:stretch>
                  </pic:blipFill>
                  <pic:spPr>
                    <a:xfrm>
                      <a:off x="0" y="0"/>
                      <a:ext cx="1639578" cy="1448055"/>
                    </a:xfrm>
                    <a:prstGeom prst="rect">
                      <a:avLst/>
                    </a:prstGeom>
                    <a:effectLst>
                      <a:outerShdw blurRad="50800" dist="50800" dir="5400000" algn="ctr" rotWithShape="0">
                        <a:schemeClr val="tx1"/>
                      </a:outerShdw>
                    </a:effectLst>
                  </pic:spPr>
                </pic:pic>
              </a:graphicData>
            </a:graphic>
          </wp:inline>
        </w:drawing>
      </w:r>
    </w:p>
    <w:p w14:paraId="2D241276" w14:textId="77777777" w:rsidR="00E47AC5" w:rsidRDefault="00E47AC5" w:rsidP="00E47AC5">
      <w:pPr>
        <w:pStyle w:val="Caption"/>
      </w:pPr>
      <w:r>
        <w:t xml:space="preserve">Figure </w:t>
      </w:r>
      <w:fldSimple w:instr=" SEQ Figure \* ARABIC ">
        <w:r>
          <w:rPr>
            <w:noProof/>
          </w:rPr>
          <w:t>3</w:t>
        </w:r>
      </w:fldSimple>
      <w:r>
        <w:t xml:space="preserve"> KPI CARD SHOWING PREDICTED AVERAGE MONTHLY VISITORS</w:t>
      </w:r>
    </w:p>
    <w:p w14:paraId="5BE4F57C" w14:textId="77777777" w:rsidR="00E47AC5" w:rsidRDefault="00E47AC5" w:rsidP="00E47AC5">
      <w:pPr>
        <w:rPr>
          <w:noProof/>
        </w:rPr>
      </w:pPr>
      <w:r w:rsidRPr="00421416">
        <w:rPr>
          <w:noProof/>
        </w:rPr>
        <w:t xml:space="preserve"> </w:t>
      </w:r>
    </w:p>
    <w:p w14:paraId="79AA6DDC" w14:textId="77777777" w:rsidR="00E47AC5" w:rsidRDefault="00E47AC5" w:rsidP="00E47AC5">
      <w:pPr>
        <w:rPr>
          <w:noProof/>
        </w:rPr>
      </w:pPr>
      <w:r w:rsidRPr="00421416">
        <w:rPr>
          <w:noProof/>
        </w:rPr>
        <w:drawing>
          <wp:inline distT="0" distB="0" distL="0" distR="0" wp14:anchorId="04856344" wp14:editId="0C3DD27E">
            <wp:extent cx="3033713" cy="761365"/>
            <wp:effectExtent l="0" t="0" r="52705" b="114935"/>
            <wp:docPr id="1174811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670" name="Picture 1" descr="A screenshot of a computer&#10;&#10;AI-generated content may be incorrect."/>
                    <pic:cNvPicPr/>
                  </pic:nvPicPr>
                  <pic:blipFill rotWithShape="1">
                    <a:blip r:embed="rId141"/>
                    <a:srcRect l="-2326" t="1180" r="32535" b="46008"/>
                    <a:stretch>
                      <a:fillRect/>
                    </a:stretch>
                  </pic:blipFill>
                  <pic:spPr bwMode="auto">
                    <a:xfrm>
                      <a:off x="0" y="0"/>
                      <a:ext cx="3053984" cy="766452"/>
                    </a:xfrm>
                    <a:prstGeom prst="rect">
                      <a:avLst/>
                    </a:prstGeom>
                    <a:noFill/>
                    <a:ln>
                      <a:noFill/>
                    </a:ln>
                    <a:effectLst>
                      <a:outerShdw blurRad="50800" dist="50800" dir="5400000" algn="ctr" rotWithShape="0">
                        <a:schemeClr val="tx1"/>
                      </a:outerShdw>
                    </a:effectLst>
                    <a:extLst>
                      <a:ext uri="{53640926-AAD7-44D8-BBD7-CCE9431645EC}">
                        <a14:shadowObscured xmlns:a14="http://schemas.microsoft.com/office/drawing/2010/main"/>
                      </a:ext>
                    </a:extLst>
                  </pic:spPr>
                </pic:pic>
              </a:graphicData>
            </a:graphic>
          </wp:inline>
        </w:drawing>
      </w:r>
      <w:r w:rsidRPr="00361E8D">
        <w:rPr>
          <w:noProof/>
        </w:rPr>
        <w:drawing>
          <wp:inline distT="0" distB="0" distL="0" distR="0" wp14:anchorId="3AC0D463" wp14:editId="12A09EAD">
            <wp:extent cx="2743200" cy="765688"/>
            <wp:effectExtent l="57150" t="0" r="57150" b="111125"/>
            <wp:docPr id="1806862223"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62223" name="Picture 1" descr="A close up of a sign&#10;&#10;AI-generated content may be incorrect."/>
                    <pic:cNvPicPr/>
                  </pic:nvPicPr>
                  <pic:blipFill rotWithShape="1">
                    <a:blip r:embed="rId142"/>
                    <a:srcRect t="6312" r="9869" b="20905"/>
                    <a:stretch>
                      <a:fillRect/>
                    </a:stretch>
                  </pic:blipFill>
                  <pic:spPr bwMode="auto">
                    <a:xfrm>
                      <a:off x="0" y="0"/>
                      <a:ext cx="2832307" cy="790560"/>
                    </a:xfrm>
                    <a:prstGeom prst="rect">
                      <a:avLst/>
                    </a:prstGeom>
                    <a:ln>
                      <a:noFill/>
                    </a:ln>
                    <a:effectLst>
                      <a:outerShdw blurRad="50800" dist="50800" dir="5400000" algn="ctr" rotWithShape="0">
                        <a:schemeClr val="tx1"/>
                      </a:outerShdw>
                    </a:effectLst>
                    <a:extLst>
                      <a:ext uri="{53640926-AAD7-44D8-BBD7-CCE9431645EC}">
                        <a14:shadowObscured xmlns:a14="http://schemas.microsoft.com/office/drawing/2010/main"/>
                      </a:ext>
                    </a:extLst>
                  </pic:spPr>
                </pic:pic>
              </a:graphicData>
            </a:graphic>
          </wp:inline>
        </w:drawing>
      </w:r>
    </w:p>
    <w:p w14:paraId="1A458CA2" w14:textId="77777777" w:rsidR="00E47AC5" w:rsidRDefault="00E47AC5" w:rsidP="00E47AC5">
      <w:r w:rsidRPr="00361E8D">
        <w:rPr>
          <w:noProof/>
        </w:rPr>
        <w:drawing>
          <wp:inline distT="0" distB="0" distL="0" distR="0" wp14:anchorId="36F41BFB" wp14:editId="4DE22A73">
            <wp:extent cx="2828607" cy="646994"/>
            <wp:effectExtent l="57150" t="0" r="48260" b="115570"/>
            <wp:docPr id="314019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19314" name="Picture 1" descr="A screenshot of a computer&#10;&#10;AI-generated content may be incorrect."/>
                    <pic:cNvPicPr/>
                  </pic:nvPicPr>
                  <pic:blipFill rotWithShape="1">
                    <a:blip r:embed="rId143"/>
                    <a:srcRect l="1121" t="20546" r="11298" b="22970"/>
                    <a:stretch>
                      <a:fillRect/>
                    </a:stretch>
                  </pic:blipFill>
                  <pic:spPr bwMode="auto">
                    <a:xfrm>
                      <a:off x="0" y="0"/>
                      <a:ext cx="2917649" cy="667361"/>
                    </a:xfrm>
                    <a:prstGeom prst="rect">
                      <a:avLst/>
                    </a:prstGeom>
                    <a:ln>
                      <a:noFill/>
                    </a:ln>
                    <a:effectLst>
                      <a:outerShdw blurRad="50800" dist="50800" dir="5400000" algn="ctr" rotWithShape="0">
                        <a:schemeClr val="tx1"/>
                      </a:outerShdw>
                    </a:effectLst>
                    <a:extLst>
                      <a:ext uri="{53640926-AAD7-44D8-BBD7-CCE9431645EC}">
                        <a14:shadowObscured xmlns:a14="http://schemas.microsoft.com/office/drawing/2010/main"/>
                      </a:ext>
                    </a:extLst>
                  </pic:spPr>
                </pic:pic>
              </a:graphicData>
            </a:graphic>
          </wp:inline>
        </w:drawing>
      </w:r>
      <w:r w:rsidRPr="000839A1">
        <w:rPr>
          <w:noProof/>
        </w:rPr>
        <w:drawing>
          <wp:inline distT="0" distB="0" distL="0" distR="0" wp14:anchorId="78835571" wp14:editId="6171BDD2">
            <wp:extent cx="2838450" cy="619125"/>
            <wp:effectExtent l="57150" t="0" r="57150" b="123825"/>
            <wp:docPr id="1938695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5170" name="Picture 1" descr="A screenshot of a computer&#10;&#10;AI-generated content may be incorrect."/>
                    <pic:cNvPicPr/>
                  </pic:nvPicPr>
                  <pic:blipFill rotWithShape="1">
                    <a:blip r:embed="rId144"/>
                    <a:srcRect l="1774" t="28354" r="9838" b="10366"/>
                    <a:stretch>
                      <a:fillRect/>
                    </a:stretch>
                  </pic:blipFill>
                  <pic:spPr bwMode="auto">
                    <a:xfrm>
                      <a:off x="0" y="0"/>
                      <a:ext cx="2852879" cy="622272"/>
                    </a:xfrm>
                    <a:prstGeom prst="rect">
                      <a:avLst/>
                    </a:prstGeom>
                    <a:ln>
                      <a:noFill/>
                    </a:ln>
                    <a:effectLst>
                      <a:outerShdw blurRad="50800" dist="50800" dir="5400000" algn="ctr" rotWithShape="0">
                        <a:schemeClr val="tx1"/>
                      </a:outerShdw>
                    </a:effectLst>
                    <a:extLst>
                      <a:ext uri="{53640926-AAD7-44D8-BBD7-CCE9431645EC}">
                        <a14:shadowObscured xmlns:a14="http://schemas.microsoft.com/office/drawing/2010/main"/>
                      </a:ext>
                    </a:extLst>
                  </pic:spPr>
                </pic:pic>
              </a:graphicData>
            </a:graphic>
          </wp:inline>
        </w:drawing>
      </w:r>
    </w:p>
    <w:p w14:paraId="7930D221" w14:textId="77777777" w:rsidR="00E47AC5" w:rsidRDefault="00E47AC5" w:rsidP="00E47AC5">
      <w:r w:rsidRPr="000839A1">
        <w:rPr>
          <w:noProof/>
        </w:rPr>
        <w:drawing>
          <wp:inline distT="0" distB="0" distL="0" distR="0" wp14:anchorId="638BFF2C" wp14:editId="0CC92BAE">
            <wp:extent cx="2833688" cy="652145"/>
            <wp:effectExtent l="57150" t="0" r="62230" b="109855"/>
            <wp:docPr id="112970243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02430" name="Picture 1" descr="A white background with black text&#10;&#10;AI-generated content may be incorrect."/>
                    <pic:cNvPicPr/>
                  </pic:nvPicPr>
                  <pic:blipFill rotWithShape="1">
                    <a:blip r:embed="rId145"/>
                    <a:srcRect l="3687" t="10634" r="7292" b="20831"/>
                    <a:stretch>
                      <a:fillRect/>
                    </a:stretch>
                  </pic:blipFill>
                  <pic:spPr bwMode="auto">
                    <a:xfrm>
                      <a:off x="0" y="0"/>
                      <a:ext cx="2843910" cy="654498"/>
                    </a:xfrm>
                    <a:prstGeom prst="rect">
                      <a:avLst/>
                    </a:prstGeom>
                    <a:ln>
                      <a:noFill/>
                    </a:ln>
                    <a:effectLst>
                      <a:outerShdw blurRad="50800" dist="50800" dir="5400000" algn="ctr" rotWithShape="0">
                        <a:schemeClr val="tx1"/>
                      </a:outerShdw>
                    </a:effectLst>
                    <a:extLst>
                      <a:ext uri="{53640926-AAD7-44D8-BBD7-CCE9431645EC}">
                        <a14:shadowObscured xmlns:a14="http://schemas.microsoft.com/office/drawing/2010/main"/>
                      </a:ext>
                    </a:extLst>
                  </pic:spPr>
                </pic:pic>
              </a:graphicData>
            </a:graphic>
          </wp:inline>
        </w:drawing>
      </w:r>
      <w:r w:rsidRPr="002A0C04">
        <w:rPr>
          <w:noProof/>
        </w:rPr>
        <w:drawing>
          <wp:inline distT="0" distB="0" distL="0" distR="0" wp14:anchorId="1C9D6CE2" wp14:editId="5E66D631">
            <wp:extent cx="2838450" cy="690245"/>
            <wp:effectExtent l="57150" t="0" r="57150" b="109855"/>
            <wp:docPr id="50243389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3895" name="Picture 1" descr="A white background with black text&#10;&#10;AI-generated content may be incorrect."/>
                    <pic:cNvPicPr/>
                  </pic:nvPicPr>
                  <pic:blipFill rotWithShape="1">
                    <a:blip r:embed="rId146"/>
                    <a:srcRect l="5130" t="16546" r="10096" b="16043"/>
                    <a:stretch>
                      <a:fillRect/>
                    </a:stretch>
                  </pic:blipFill>
                  <pic:spPr bwMode="auto">
                    <a:xfrm>
                      <a:off x="0" y="0"/>
                      <a:ext cx="2840136" cy="690655"/>
                    </a:xfrm>
                    <a:prstGeom prst="rect">
                      <a:avLst/>
                    </a:prstGeom>
                    <a:ln>
                      <a:noFill/>
                    </a:ln>
                    <a:effectLst>
                      <a:outerShdw blurRad="50800" dist="50800" dir="5400000" algn="ctr" rotWithShape="0">
                        <a:schemeClr val="tx1"/>
                      </a:outerShdw>
                    </a:effectLst>
                    <a:extLst>
                      <a:ext uri="{53640926-AAD7-44D8-BBD7-CCE9431645EC}">
                        <a14:shadowObscured xmlns:a14="http://schemas.microsoft.com/office/drawing/2010/main"/>
                      </a:ext>
                    </a:extLst>
                  </pic:spPr>
                </pic:pic>
              </a:graphicData>
            </a:graphic>
          </wp:inline>
        </w:drawing>
      </w:r>
    </w:p>
    <w:p w14:paraId="60FA2D6E" w14:textId="77777777" w:rsidR="00E47AC5" w:rsidRPr="00FC7974" w:rsidRDefault="00E47AC5" w:rsidP="00E47AC5">
      <w:r w:rsidRPr="00660B02">
        <w:rPr>
          <w:noProof/>
        </w:rPr>
        <w:drawing>
          <wp:inline distT="0" distB="0" distL="0" distR="0" wp14:anchorId="2A340991" wp14:editId="295FCB81">
            <wp:extent cx="2876550" cy="699770"/>
            <wp:effectExtent l="57150" t="0" r="57150" b="119380"/>
            <wp:docPr id="1829764891" name="Picture 1" descr="A close 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64891" name="Picture 1" descr="A close up of a white background&#10;&#10;AI-generated content may be incorrect."/>
                    <pic:cNvPicPr/>
                  </pic:nvPicPr>
                  <pic:blipFill rotWithShape="1">
                    <a:blip r:embed="rId147"/>
                    <a:srcRect l="3735" t="18093" r="3481" b="9520"/>
                    <a:stretch>
                      <a:fillRect/>
                    </a:stretch>
                  </pic:blipFill>
                  <pic:spPr bwMode="auto">
                    <a:xfrm>
                      <a:off x="0" y="0"/>
                      <a:ext cx="2902439" cy="706068"/>
                    </a:xfrm>
                    <a:prstGeom prst="rect">
                      <a:avLst/>
                    </a:prstGeom>
                    <a:ln>
                      <a:noFill/>
                    </a:ln>
                    <a:effectLst>
                      <a:outerShdw blurRad="50800" dist="50800" dir="5400000" algn="ctr" rotWithShape="0">
                        <a:schemeClr val="tx1"/>
                      </a:outerShdw>
                    </a:effectLst>
                    <a:extLst>
                      <a:ext uri="{53640926-AAD7-44D8-BBD7-CCE9431645EC}">
                        <a14:shadowObscured xmlns:a14="http://schemas.microsoft.com/office/drawing/2010/main"/>
                      </a:ext>
                    </a:extLst>
                  </pic:spPr>
                </pic:pic>
              </a:graphicData>
            </a:graphic>
          </wp:inline>
        </w:drawing>
      </w:r>
    </w:p>
    <w:p w14:paraId="78ADAF19" w14:textId="77777777" w:rsidR="00E47AC5" w:rsidRPr="009C2754" w:rsidRDefault="00E47AC5" w:rsidP="00E47AC5">
      <w:pPr>
        <w:rPr>
          <w:rFonts w:ascii="Times New Roman" w:hAnsi="Times New Roman" w:cs="Times New Roman"/>
          <w:sz w:val="24"/>
          <w:szCs w:val="24"/>
        </w:rPr>
      </w:pPr>
      <w:r w:rsidRPr="009C2754">
        <w:rPr>
          <w:rFonts w:ascii="Times New Roman" w:hAnsi="Times New Roman" w:cs="Times New Roman"/>
          <w:b/>
          <w:bCs/>
          <w:sz w:val="24"/>
          <w:szCs w:val="24"/>
        </w:rPr>
        <w:t>Sum (7 months):</w:t>
      </w:r>
      <w:r w:rsidRPr="009C2754">
        <w:rPr>
          <w:rFonts w:ascii="Times New Roman" w:hAnsi="Times New Roman" w:cs="Times New Roman"/>
          <w:sz w:val="24"/>
          <w:szCs w:val="24"/>
        </w:rPr>
        <w:t xml:space="preserve"> 2,277,496</w:t>
      </w:r>
      <w:r w:rsidRPr="009C2754">
        <w:rPr>
          <w:rFonts w:ascii="Times New Roman" w:hAnsi="Times New Roman" w:cs="Times New Roman"/>
          <w:sz w:val="24"/>
          <w:szCs w:val="24"/>
        </w:rPr>
        <w:br/>
      </w:r>
      <w:r w:rsidRPr="009C2754">
        <w:rPr>
          <w:rFonts w:ascii="Times New Roman" w:hAnsi="Times New Roman" w:cs="Times New Roman"/>
          <w:b/>
          <w:bCs/>
          <w:sz w:val="24"/>
          <w:szCs w:val="24"/>
        </w:rPr>
        <w:t>Average:</w:t>
      </w:r>
      <w:r w:rsidRPr="009C2754">
        <w:rPr>
          <w:rFonts w:ascii="Times New Roman" w:hAnsi="Times New Roman" w:cs="Times New Roman"/>
          <w:sz w:val="24"/>
          <w:szCs w:val="24"/>
        </w:rPr>
        <w:t xml:space="preserve"> 2,277,496 ÷ 7 = </w:t>
      </w:r>
      <w:r w:rsidRPr="009C2754">
        <w:rPr>
          <w:rFonts w:ascii="Times New Roman" w:hAnsi="Times New Roman" w:cs="Times New Roman"/>
          <w:b/>
          <w:bCs/>
          <w:sz w:val="24"/>
          <w:szCs w:val="24"/>
        </w:rPr>
        <w:t>325,356.57</w:t>
      </w:r>
    </w:p>
    <w:p w14:paraId="3A233FA1" w14:textId="77777777" w:rsidR="00E47AC5" w:rsidRPr="009C2754" w:rsidRDefault="00E47AC5" w:rsidP="00E47AC5">
      <w:pPr>
        <w:rPr>
          <w:rFonts w:ascii="Times New Roman" w:hAnsi="Times New Roman" w:cs="Times New Roman"/>
          <w:sz w:val="24"/>
          <w:szCs w:val="24"/>
        </w:rPr>
      </w:pPr>
      <w:r w:rsidRPr="009C2754">
        <w:rPr>
          <w:rFonts w:ascii="Times New Roman" w:hAnsi="Times New Roman" w:cs="Times New Roman"/>
          <w:sz w:val="24"/>
          <w:szCs w:val="24"/>
        </w:rPr>
        <w:t>Rounded:</w:t>
      </w:r>
    </w:p>
    <w:p w14:paraId="754CCC8A" w14:textId="77777777" w:rsidR="00E47AC5" w:rsidRPr="009C2754" w:rsidRDefault="00E47AC5" w:rsidP="00414796">
      <w:pPr>
        <w:numPr>
          <w:ilvl w:val="0"/>
          <w:numId w:val="94"/>
        </w:numPr>
        <w:spacing w:after="160" w:line="278" w:lineRule="auto"/>
        <w:rPr>
          <w:rFonts w:ascii="Times New Roman" w:hAnsi="Times New Roman" w:cs="Times New Roman"/>
          <w:sz w:val="24"/>
          <w:szCs w:val="24"/>
        </w:rPr>
      </w:pPr>
      <w:r w:rsidRPr="009C2754">
        <w:rPr>
          <w:rFonts w:ascii="Times New Roman" w:hAnsi="Times New Roman" w:cs="Times New Roman"/>
          <w:b/>
          <w:bCs/>
          <w:sz w:val="24"/>
          <w:szCs w:val="24"/>
        </w:rPr>
        <w:t>Nearest whole:</w:t>
      </w:r>
      <w:r w:rsidRPr="009C2754">
        <w:rPr>
          <w:rFonts w:ascii="Times New Roman" w:hAnsi="Times New Roman" w:cs="Times New Roman"/>
          <w:sz w:val="24"/>
          <w:szCs w:val="24"/>
        </w:rPr>
        <w:t xml:space="preserve"> </w:t>
      </w:r>
      <w:r w:rsidRPr="009C2754">
        <w:rPr>
          <w:rFonts w:ascii="Times New Roman" w:hAnsi="Times New Roman" w:cs="Times New Roman"/>
          <w:b/>
          <w:bCs/>
          <w:sz w:val="24"/>
          <w:szCs w:val="24"/>
        </w:rPr>
        <w:t>325,357</w:t>
      </w:r>
    </w:p>
    <w:p w14:paraId="1E4FCE29" w14:textId="77777777" w:rsidR="00E47AC5" w:rsidRPr="009C2754" w:rsidRDefault="00E47AC5" w:rsidP="00414796">
      <w:pPr>
        <w:numPr>
          <w:ilvl w:val="0"/>
          <w:numId w:val="94"/>
        </w:numPr>
        <w:spacing w:after="160" w:line="278" w:lineRule="auto"/>
        <w:rPr>
          <w:rFonts w:ascii="Times New Roman" w:hAnsi="Times New Roman" w:cs="Times New Roman"/>
          <w:sz w:val="24"/>
          <w:szCs w:val="24"/>
        </w:rPr>
      </w:pPr>
      <w:r w:rsidRPr="009C2754">
        <w:rPr>
          <w:rFonts w:ascii="Times New Roman" w:hAnsi="Times New Roman" w:cs="Times New Roman"/>
          <w:b/>
          <w:bCs/>
          <w:sz w:val="24"/>
          <w:szCs w:val="24"/>
        </w:rPr>
        <w:t>1 decimal in K:</w:t>
      </w:r>
      <w:r w:rsidRPr="009C2754">
        <w:rPr>
          <w:rFonts w:ascii="Times New Roman" w:hAnsi="Times New Roman" w:cs="Times New Roman"/>
          <w:sz w:val="24"/>
          <w:szCs w:val="24"/>
        </w:rPr>
        <w:t xml:space="preserve"> </w:t>
      </w:r>
      <w:r w:rsidRPr="009C2754">
        <w:rPr>
          <w:rFonts w:ascii="Times New Roman" w:hAnsi="Times New Roman" w:cs="Times New Roman"/>
          <w:b/>
          <w:bCs/>
          <w:sz w:val="24"/>
          <w:szCs w:val="24"/>
        </w:rPr>
        <w:t>325.36K</w:t>
      </w:r>
    </w:p>
    <w:p w14:paraId="76A4B077" w14:textId="77777777" w:rsidR="00E47AC5" w:rsidRPr="009C2754" w:rsidRDefault="00E47AC5" w:rsidP="00E47AC5">
      <w:pPr>
        <w:rPr>
          <w:rFonts w:ascii="Times New Roman" w:hAnsi="Times New Roman" w:cs="Times New Roman"/>
          <w:sz w:val="24"/>
          <w:szCs w:val="24"/>
        </w:rPr>
      </w:pPr>
    </w:p>
    <w:p w14:paraId="2712C090" w14:textId="77777777" w:rsidR="00E47AC5" w:rsidRPr="009C2754" w:rsidRDefault="00E47AC5" w:rsidP="00E47AC5">
      <w:pPr>
        <w:rPr>
          <w:rFonts w:ascii="Times New Roman" w:hAnsi="Times New Roman" w:cs="Times New Roman"/>
          <w:b/>
          <w:bCs/>
          <w:sz w:val="24"/>
          <w:szCs w:val="24"/>
        </w:rPr>
      </w:pPr>
      <w:r w:rsidRPr="009C2754">
        <w:rPr>
          <w:rFonts w:ascii="Times New Roman" w:hAnsi="Times New Roman" w:cs="Times New Roman"/>
          <w:b/>
          <w:bCs/>
          <w:sz w:val="24"/>
          <w:szCs w:val="24"/>
        </w:rPr>
        <w:t>TC03</w:t>
      </w:r>
    </w:p>
    <w:p w14:paraId="15722D8E" w14:textId="77777777" w:rsidR="00E47AC5" w:rsidRDefault="00E47AC5" w:rsidP="00E47AC5">
      <w:pPr>
        <w:keepNext/>
      </w:pPr>
      <w:r w:rsidRPr="00A946D4">
        <w:rPr>
          <w:noProof/>
        </w:rPr>
        <w:drawing>
          <wp:inline distT="0" distB="0" distL="0" distR="0" wp14:anchorId="5B0EE6CF" wp14:editId="65B96FF5">
            <wp:extent cx="3819525" cy="1771650"/>
            <wp:effectExtent l="57150" t="0" r="66675" b="114300"/>
            <wp:docPr id="12644376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7623" name="Picture 1" descr="A screenshot of a graph&#10;&#10;AI-generated content may be incorrect."/>
                    <pic:cNvPicPr/>
                  </pic:nvPicPr>
                  <pic:blipFill>
                    <a:blip r:embed="rId148"/>
                    <a:stretch>
                      <a:fillRect/>
                    </a:stretch>
                  </pic:blipFill>
                  <pic:spPr>
                    <a:xfrm>
                      <a:off x="0" y="0"/>
                      <a:ext cx="3824807" cy="1774100"/>
                    </a:xfrm>
                    <a:prstGeom prst="rect">
                      <a:avLst/>
                    </a:prstGeom>
                    <a:effectLst>
                      <a:outerShdw blurRad="50800" dist="50800" dir="5400000" algn="ctr" rotWithShape="0">
                        <a:schemeClr val="tx1"/>
                      </a:outerShdw>
                    </a:effectLst>
                  </pic:spPr>
                </pic:pic>
              </a:graphicData>
            </a:graphic>
          </wp:inline>
        </w:drawing>
      </w:r>
    </w:p>
    <w:p w14:paraId="584A60E0" w14:textId="77777777" w:rsidR="00E47AC5" w:rsidRDefault="00E47AC5" w:rsidP="00E47AC5">
      <w:pPr>
        <w:pStyle w:val="Caption"/>
      </w:pPr>
      <w:r>
        <w:t xml:space="preserve">Figure </w:t>
      </w:r>
      <w:fldSimple w:instr=" SEQ Figure \* ARABIC ">
        <w:r>
          <w:rPr>
            <w:noProof/>
          </w:rPr>
          <w:t>4</w:t>
        </w:r>
      </w:fldSimple>
      <w:r>
        <w:t xml:space="preserve"> DONUT PREDICTED DOMESTIC SPEND</w:t>
      </w:r>
    </w:p>
    <w:p w14:paraId="3873455F" w14:textId="77777777" w:rsidR="00E47AC5" w:rsidRPr="009C2754" w:rsidRDefault="00E47AC5" w:rsidP="00E47AC5">
      <w:pPr>
        <w:jc w:val="both"/>
        <w:rPr>
          <w:rFonts w:ascii="Times New Roman" w:hAnsi="Times New Roman" w:cs="Times New Roman"/>
          <w:sz w:val="24"/>
          <w:szCs w:val="24"/>
        </w:rPr>
      </w:pPr>
      <w:r w:rsidRPr="009C2754">
        <w:rPr>
          <w:rFonts w:ascii="Times New Roman" w:hAnsi="Times New Roman" w:cs="Times New Roman"/>
          <w:b/>
          <w:bCs/>
          <w:sz w:val="24"/>
          <w:szCs w:val="24"/>
        </w:rPr>
        <w:t>11,448</w:t>
      </w:r>
      <w:r w:rsidRPr="009C2754">
        <w:rPr>
          <w:rFonts w:ascii="Times New Roman" w:hAnsi="Times New Roman" w:cs="Times New Roman"/>
          <w:sz w:val="24"/>
          <w:szCs w:val="24"/>
        </w:rPr>
        <w:t xml:space="preserve"> (July 2024)+</w:t>
      </w:r>
      <w:r w:rsidRPr="009C2754">
        <w:rPr>
          <w:rFonts w:ascii="Times New Roman" w:hAnsi="Times New Roman" w:cs="Times New Roman"/>
          <w:b/>
          <w:bCs/>
          <w:sz w:val="24"/>
          <w:szCs w:val="24"/>
        </w:rPr>
        <w:t>11,430</w:t>
      </w:r>
      <w:r w:rsidRPr="009C2754">
        <w:rPr>
          <w:rFonts w:ascii="Times New Roman" w:hAnsi="Times New Roman" w:cs="Times New Roman"/>
          <w:sz w:val="24"/>
          <w:szCs w:val="24"/>
        </w:rPr>
        <w:t xml:space="preserve"> (August 2024)+ </w:t>
      </w:r>
      <w:r w:rsidRPr="009C2754">
        <w:rPr>
          <w:rFonts w:ascii="Times New Roman" w:hAnsi="Times New Roman" w:cs="Times New Roman"/>
          <w:b/>
          <w:bCs/>
          <w:sz w:val="24"/>
          <w:szCs w:val="24"/>
        </w:rPr>
        <w:t>11,415</w:t>
      </w:r>
      <w:r w:rsidRPr="009C2754">
        <w:rPr>
          <w:rFonts w:ascii="Times New Roman" w:hAnsi="Times New Roman" w:cs="Times New Roman"/>
          <w:sz w:val="24"/>
          <w:szCs w:val="24"/>
        </w:rPr>
        <w:t xml:space="preserve"> (September 2024) +  </w:t>
      </w:r>
      <w:r w:rsidRPr="009C2754">
        <w:rPr>
          <w:rFonts w:ascii="Times New Roman" w:hAnsi="Times New Roman" w:cs="Times New Roman"/>
          <w:b/>
          <w:bCs/>
          <w:sz w:val="24"/>
          <w:szCs w:val="24"/>
        </w:rPr>
        <w:t>11,402</w:t>
      </w:r>
      <w:r w:rsidRPr="009C2754">
        <w:rPr>
          <w:rFonts w:ascii="Times New Roman" w:hAnsi="Times New Roman" w:cs="Times New Roman"/>
          <w:sz w:val="24"/>
          <w:szCs w:val="24"/>
        </w:rPr>
        <w:t xml:space="preserve"> (October 2024) + </w:t>
      </w:r>
      <w:r w:rsidRPr="009C2754">
        <w:rPr>
          <w:rFonts w:ascii="Times New Roman" w:hAnsi="Times New Roman" w:cs="Times New Roman"/>
          <w:b/>
          <w:bCs/>
          <w:sz w:val="24"/>
          <w:szCs w:val="24"/>
        </w:rPr>
        <w:t>11,392</w:t>
      </w:r>
      <w:r w:rsidRPr="009C2754">
        <w:rPr>
          <w:rFonts w:ascii="Times New Roman" w:hAnsi="Times New Roman" w:cs="Times New Roman"/>
          <w:sz w:val="24"/>
          <w:szCs w:val="24"/>
        </w:rPr>
        <w:t xml:space="preserve"> (November 2024) + </w:t>
      </w:r>
      <w:r w:rsidRPr="009C2754">
        <w:rPr>
          <w:rFonts w:ascii="Times New Roman" w:hAnsi="Times New Roman" w:cs="Times New Roman"/>
          <w:b/>
          <w:bCs/>
          <w:sz w:val="24"/>
          <w:szCs w:val="24"/>
        </w:rPr>
        <w:t>11,384</w:t>
      </w:r>
      <w:r w:rsidRPr="009C2754">
        <w:rPr>
          <w:rFonts w:ascii="Times New Roman" w:hAnsi="Times New Roman" w:cs="Times New Roman"/>
          <w:sz w:val="24"/>
          <w:szCs w:val="24"/>
        </w:rPr>
        <w:t xml:space="preserve"> (December 2024) + </w:t>
      </w:r>
      <w:r w:rsidRPr="009C2754">
        <w:rPr>
          <w:rFonts w:ascii="Times New Roman" w:hAnsi="Times New Roman" w:cs="Times New Roman"/>
          <w:b/>
          <w:bCs/>
          <w:sz w:val="24"/>
          <w:szCs w:val="24"/>
        </w:rPr>
        <w:t>11,378</w:t>
      </w:r>
      <w:r w:rsidRPr="009C2754">
        <w:rPr>
          <w:rFonts w:ascii="Times New Roman" w:hAnsi="Times New Roman" w:cs="Times New Roman"/>
          <w:sz w:val="24"/>
          <w:szCs w:val="24"/>
        </w:rPr>
        <w:t xml:space="preserve"> (January 2025)+</w:t>
      </w:r>
      <w:r w:rsidRPr="009C2754">
        <w:rPr>
          <w:rFonts w:ascii="Times New Roman" w:hAnsi="Times New Roman" w:cs="Times New Roman"/>
          <w:b/>
          <w:bCs/>
          <w:sz w:val="24"/>
          <w:szCs w:val="24"/>
        </w:rPr>
        <w:t>11,372</w:t>
      </w:r>
      <w:r w:rsidRPr="009C2754">
        <w:rPr>
          <w:rFonts w:ascii="Times New Roman" w:hAnsi="Times New Roman" w:cs="Times New Roman"/>
          <w:sz w:val="24"/>
          <w:szCs w:val="24"/>
        </w:rPr>
        <w:t xml:space="preserve"> (February 2025)+</w:t>
      </w:r>
      <w:r w:rsidRPr="009C2754">
        <w:rPr>
          <w:rFonts w:ascii="Times New Roman" w:hAnsi="Times New Roman" w:cs="Times New Roman"/>
          <w:b/>
          <w:bCs/>
          <w:sz w:val="24"/>
          <w:szCs w:val="24"/>
        </w:rPr>
        <w:t>11,368</w:t>
      </w:r>
      <w:r w:rsidRPr="009C2754">
        <w:rPr>
          <w:rFonts w:ascii="Times New Roman" w:hAnsi="Times New Roman" w:cs="Times New Roman"/>
          <w:sz w:val="24"/>
          <w:szCs w:val="24"/>
        </w:rPr>
        <w:t xml:space="preserve"> (March 2025)+</w:t>
      </w:r>
      <w:r w:rsidRPr="009C2754">
        <w:rPr>
          <w:rFonts w:ascii="Times New Roman" w:hAnsi="Times New Roman" w:cs="Times New Roman"/>
          <w:b/>
          <w:bCs/>
          <w:sz w:val="24"/>
          <w:szCs w:val="24"/>
        </w:rPr>
        <w:t>11,364</w:t>
      </w:r>
      <w:r w:rsidRPr="009C2754">
        <w:rPr>
          <w:rFonts w:ascii="Times New Roman" w:hAnsi="Times New Roman" w:cs="Times New Roman"/>
          <w:sz w:val="24"/>
          <w:szCs w:val="24"/>
        </w:rPr>
        <w:t xml:space="preserve"> (April 2025)+</w:t>
      </w:r>
      <w:r w:rsidRPr="009C2754">
        <w:rPr>
          <w:rFonts w:ascii="Times New Roman" w:hAnsi="Times New Roman" w:cs="Times New Roman"/>
          <w:b/>
          <w:bCs/>
          <w:sz w:val="24"/>
          <w:szCs w:val="24"/>
        </w:rPr>
        <w:t>11,361</w:t>
      </w:r>
      <w:r w:rsidRPr="009C2754">
        <w:rPr>
          <w:rFonts w:ascii="Times New Roman" w:hAnsi="Times New Roman" w:cs="Times New Roman"/>
          <w:sz w:val="24"/>
          <w:szCs w:val="24"/>
        </w:rPr>
        <w:t xml:space="preserve"> (May 2025)+</w:t>
      </w:r>
      <w:r w:rsidRPr="009C2754">
        <w:rPr>
          <w:rFonts w:ascii="Times New Roman" w:hAnsi="Times New Roman" w:cs="Times New Roman"/>
          <w:b/>
          <w:bCs/>
          <w:sz w:val="24"/>
          <w:szCs w:val="24"/>
        </w:rPr>
        <w:t>11,359</w:t>
      </w:r>
      <w:r w:rsidRPr="009C2754">
        <w:rPr>
          <w:rFonts w:ascii="Times New Roman" w:hAnsi="Times New Roman" w:cs="Times New Roman"/>
          <w:sz w:val="24"/>
          <w:szCs w:val="24"/>
        </w:rPr>
        <w:t xml:space="preserve"> (June 2025)+</w:t>
      </w:r>
      <w:r w:rsidRPr="009C2754">
        <w:rPr>
          <w:rFonts w:ascii="Times New Roman" w:hAnsi="Times New Roman" w:cs="Times New Roman"/>
          <w:b/>
          <w:bCs/>
          <w:sz w:val="24"/>
          <w:szCs w:val="24"/>
        </w:rPr>
        <w:t>11,357</w:t>
      </w:r>
      <w:r w:rsidRPr="009C2754">
        <w:rPr>
          <w:rFonts w:ascii="Times New Roman" w:hAnsi="Times New Roman" w:cs="Times New Roman"/>
          <w:sz w:val="24"/>
          <w:szCs w:val="24"/>
        </w:rPr>
        <w:t xml:space="preserve"> (July 2025)+</w:t>
      </w:r>
      <w:r w:rsidRPr="009C2754">
        <w:rPr>
          <w:rFonts w:ascii="Times New Roman" w:hAnsi="Times New Roman" w:cs="Times New Roman"/>
          <w:b/>
          <w:bCs/>
          <w:sz w:val="24"/>
          <w:szCs w:val="24"/>
        </w:rPr>
        <w:t>11,355</w:t>
      </w:r>
      <w:r w:rsidRPr="009C2754">
        <w:rPr>
          <w:rFonts w:ascii="Times New Roman" w:hAnsi="Times New Roman" w:cs="Times New Roman"/>
          <w:sz w:val="24"/>
          <w:szCs w:val="24"/>
        </w:rPr>
        <w:t xml:space="preserve"> (August 2025)+</w:t>
      </w:r>
      <w:r w:rsidRPr="009C2754">
        <w:rPr>
          <w:rFonts w:ascii="Times New Roman" w:hAnsi="Times New Roman" w:cs="Times New Roman"/>
          <w:b/>
          <w:bCs/>
          <w:sz w:val="24"/>
          <w:szCs w:val="24"/>
        </w:rPr>
        <w:t>11,354</w:t>
      </w:r>
      <w:r w:rsidRPr="009C2754">
        <w:rPr>
          <w:rFonts w:ascii="Times New Roman" w:hAnsi="Times New Roman" w:cs="Times New Roman"/>
          <w:sz w:val="24"/>
          <w:szCs w:val="24"/>
        </w:rPr>
        <w:t xml:space="preserve"> (September 2025)+</w:t>
      </w:r>
      <w:r w:rsidRPr="009C2754">
        <w:rPr>
          <w:rFonts w:ascii="Times New Roman" w:hAnsi="Times New Roman" w:cs="Times New Roman"/>
          <w:b/>
          <w:bCs/>
          <w:sz w:val="24"/>
          <w:szCs w:val="24"/>
        </w:rPr>
        <w:t>11,353</w:t>
      </w:r>
      <w:r w:rsidRPr="009C2754">
        <w:rPr>
          <w:rFonts w:ascii="Times New Roman" w:hAnsi="Times New Roman" w:cs="Times New Roman"/>
          <w:sz w:val="24"/>
          <w:szCs w:val="24"/>
        </w:rPr>
        <w:t xml:space="preserve"> (October 2025)+</w:t>
      </w:r>
      <w:r w:rsidRPr="009C2754">
        <w:rPr>
          <w:rFonts w:ascii="Times New Roman" w:hAnsi="Times New Roman" w:cs="Times New Roman"/>
          <w:b/>
          <w:bCs/>
          <w:sz w:val="24"/>
          <w:szCs w:val="24"/>
        </w:rPr>
        <w:t>11,352</w:t>
      </w:r>
      <w:r w:rsidRPr="009C2754">
        <w:rPr>
          <w:rFonts w:ascii="Times New Roman" w:hAnsi="Times New Roman" w:cs="Times New Roman"/>
          <w:sz w:val="24"/>
          <w:szCs w:val="24"/>
        </w:rPr>
        <w:t xml:space="preserve"> (November 2025)+</w:t>
      </w:r>
      <w:r w:rsidRPr="009C2754">
        <w:rPr>
          <w:rFonts w:ascii="Times New Roman" w:hAnsi="Times New Roman" w:cs="Times New Roman"/>
          <w:b/>
          <w:bCs/>
          <w:sz w:val="24"/>
          <w:szCs w:val="24"/>
        </w:rPr>
        <w:t>11,351</w:t>
      </w:r>
      <w:r w:rsidRPr="009C2754">
        <w:rPr>
          <w:rFonts w:ascii="Times New Roman" w:hAnsi="Times New Roman" w:cs="Times New Roman"/>
          <w:sz w:val="24"/>
          <w:szCs w:val="24"/>
        </w:rPr>
        <w:t xml:space="preserve"> (December 2025)+</w:t>
      </w:r>
      <w:r w:rsidRPr="009C2754">
        <w:rPr>
          <w:rFonts w:ascii="Times New Roman" w:hAnsi="Times New Roman" w:cs="Times New Roman"/>
          <w:b/>
          <w:bCs/>
          <w:sz w:val="24"/>
          <w:szCs w:val="24"/>
        </w:rPr>
        <w:t>11,351</w:t>
      </w:r>
      <w:r w:rsidRPr="009C2754">
        <w:rPr>
          <w:rFonts w:ascii="Times New Roman" w:hAnsi="Times New Roman" w:cs="Times New Roman"/>
          <w:sz w:val="24"/>
          <w:szCs w:val="24"/>
        </w:rPr>
        <w:t xml:space="preserve"> (January 2026)+</w:t>
      </w:r>
      <w:r w:rsidRPr="009C2754">
        <w:rPr>
          <w:rFonts w:ascii="Times New Roman" w:hAnsi="Times New Roman" w:cs="Times New Roman"/>
          <w:b/>
          <w:bCs/>
          <w:sz w:val="24"/>
          <w:szCs w:val="24"/>
        </w:rPr>
        <w:t>11,350</w:t>
      </w:r>
      <w:r w:rsidRPr="009C2754">
        <w:rPr>
          <w:rFonts w:ascii="Times New Roman" w:hAnsi="Times New Roman" w:cs="Times New Roman"/>
          <w:sz w:val="24"/>
          <w:szCs w:val="24"/>
        </w:rPr>
        <w:t xml:space="preserve"> (February 2026) </w:t>
      </w:r>
      <w:r w:rsidRPr="009C2754">
        <w:rPr>
          <w:rFonts w:ascii="Times New Roman" w:hAnsi="Times New Roman" w:cs="Times New Roman"/>
          <w:b/>
          <w:bCs/>
          <w:sz w:val="24"/>
          <w:szCs w:val="24"/>
        </w:rPr>
        <w:t>= 227,496</w:t>
      </w:r>
      <w:r w:rsidRPr="009C2754">
        <w:rPr>
          <w:rFonts w:ascii="Times New Roman" w:hAnsi="Times New Roman" w:cs="Times New Roman"/>
          <w:sz w:val="24"/>
          <w:szCs w:val="24"/>
        </w:rPr>
        <w:t>.</w:t>
      </w:r>
    </w:p>
    <w:p w14:paraId="393918BE" w14:textId="77777777" w:rsidR="00E47AC5" w:rsidRDefault="00E47AC5" w:rsidP="00E47AC5"/>
    <w:p w14:paraId="5E76F296" w14:textId="77777777" w:rsidR="00E47AC5" w:rsidRDefault="00E47AC5" w:rsidP="00E47AC5"/>
    <w:p w14:paraId="14453BDD" w14:textId="77777777" w:rsidR="00E47AC5" w:rsidRDefault="00E47AC5" w:rsidP="00E47AC5">
      <w:pPr>
        <w:keepNext/>
      </w:pPr>
      <w:r w:rsidRPr="00525B5C">
        <w:rPr>
          <w:noProof/>
        </w:rPr>
        <w:drawing>
          <wp:inline distT="0" distB="0" distL="0" distR="0" wp14:anchorId="16090544" wp14:editId="731BAD75">
            <wp:extent cx="5943600" cy="1694815"/>
            <wp:effectExtent l="57150" t="0" r="57150" b="114935"/>
            <wp:docPr id="1746149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988" name="Picture 1" descr="A screenshot of a graph&#10;&#10;AI-generated content may be incorrect."/>
                    <pic:cNvPicPr/>
                  </pic:nvPicPr>
                  <pic:blipFill>
                    <a:blip r:embed="rId149"/>
                    <a:stretch>
                      <a:fillRect/>
                    </a:stretch>
                  </pic:blipFill>
                  <pic:spPr>
                    <a:xfrm>
                      <a:off x="0" y="0"/>
                      <a:ext cx="5943600" cy="1694815"/>
                    </a:xfrm>
                    <a:prstGeom prst="rect">
                      <a:avLst/>
                    </a:prstGeom>
                    <a:effectLst>
                      <a:outerShdw blurRad="50800" dist="50800" dir="5400000" algn="ctr" rotWithShape="0">
                        <a:schemeClr val="tx1"/>
                      </a:outerShdw>
                    </a:effectLst>
                  </pic:spPr>
                </pic:pic>
              </a:graphicData>
            </a:graphic>
          </wp:inline>
        </w:drawing>
      </w:r>
    </w:p>
    <w:p w14:paraId="3F1638D2" w14:textId="77777777" w:rsidR="00E47AC5" w:rsidRDefault="00E47AC5" w:rsidP="00E47AC5">
      <w:pPr>
        <w:pStyle w:val="Caption"/>
      </w:pPr>
      <w:r>
        <w:t xml:space="preserve">Figure </w:t>
      </w:r>
      <w:fldSimple w:instr=" SEQ Figure \* ARABIC ">
        <w:r>
          <w:rPr>
            <w:noProof/>
          </w:rPr>
          <w:t>5</w:t>
        </w:r>
      </w:fldSimple>
      <w:r>
        <w:t xml:space="preserve"> Donut chart for predicted international spending</w:t>
      </w:r>
    </w:p>
    <w:p w14:paraId="528E9838" w14:textId="77777777" w:rsidR="00E47AC5" w:rsidRDefault="00E47AC5" w:rsidP="00E47AC5">
      <w:pPr>
        <w:rPr>
          <w:noProof/>
        </w:rPr>
      </w:pPr>
    </w:p>
    <w:p w14:paraId="43728492" w14:textId="77777777" w:rsidR="00E47AC5" w:rsidRPr="009C2754" w:rsidRDefault="00E47AC5" w:rsidP="00E47AC5">
      <w:pPr>
        <w:jc w:val="both"/>
        <w:rPr>
          <w:rFonts w:ascii="Times New Roman" w:hAnsi="Times New Roman" w:cs="Times New Roman"/>
          <w:noProof/>
          <w:sz w:val="24"/>
          <w:szCs w:val="24"/>
        </w:rPr>
      </w:pPr>
      <w:r w:rsidRPr="009C2754">
        <w:rPr>
          <w:rFonts w:ascii="Times New Roman" w:hAnsi="Times New Roman" w:cs="Times New Roman"/>
          <w:noProof/>
          <w:sz w:val="24"/>
          <w:szCs w:val="24"/>
        </w:rPr>
        <w:t>3793.30, 3781.00, 3796.00, 3809.00, 3819.00, 3827.00, 3834.00, 3840.00, 3846.00, 3848.00, 3851.00, 3854.00, 3856.00, 3858.00, 3859.00, 3860.00, 3861.00, 3862.00, 3863.00, 3863.30</w:t>
      </w:r>
    </w:p>
    <w:p w14:paraId="1B54A1EB" w14:textId="77777777" w:rsidR="00E47AC5" w:rsidRPr="009C2754" w:rsidRDefault="00E47AC5" w:rsidP="00E47AC5">
      <w:pPr>
        <w:jc w:val="both"/>
        <w:rPr>
          <w:rFonts w:ascii="Times New Roman" w:hAnsi="Times New Roman" w:cs="Times New Roman"/>
          <w:noProof/>
          <w:sz w:val="24"/>
          <w:szCs w:val="24"/>
        </w:rPr>
      </w:pPr>
      <w:r w:rsidRPr="009C2754">
        <w:rPr>
          <w:rFonts w:ascii="Times New Roman" w:hAnsi="Times New Roman" w:cs="Times New Roman"/>
          <w:noProof/>
          <w:sz w:val="24"/>
          <w:szCs w:val="24"/>
        </w:rPr>
        <w:t xml:space="preserve">If your visual is in </w:t>
      </w:r>
      <w:r w:rsidRPr="009C2754">
        <w:rPr>
          <w:rFonts w:ascii="Times New Roman" w:hAnsi="Times New Roman" w:cs="Times New Roman"/>
          <w:b/>
          <w:bCs/>
          <w:noProof/>
          <w:sz w:val="24"/>
          <w:szCs w:val="24"/>
        </w:rPr>
        <w:t>K</w:t>
      </w:r>
      <w:r w:rsidRPr="009C2754">
        <w:rPr>
          <w:rFonts w:ascii="Times New Roman" w:hAnsi="Times New Roman" w:cs="Times New Roman"/>
          <w:noProof/>
          <w:sz w:val="24"/>
          <w:szCs w:val="24"/>
        </w:rPr>
        <w:t xml:space="preserve">, that’s </w:t>
      </w:r>
      <w:r w:rsidRPr="009C2754">
        <w:rPr>
          <w:rFonts w:ascii="Times New Roman" w:hAnsi="Times New Roman" w:cs="Times New Roman"/>
          <w:b/>
          <w:bCs/>
          <w:noProof/>
          <w:sz w:val="24"/>
          <w:szCs w:val="24"/>
        </w:rPr>
        <w:t>76,780.6K</w:t>
      </w:r>
      <w:r w:rsidRPr="009C2754">
        <w:rPr>
          <w:rFonts w:ascii="Times New Roman" w:hAnsi="Times New Roman" w:cs="Times New Roman"/>
          <w:noProof/>
          <w:sz w:val="24"/>
          <w:szCs w:val="24"/>
        </w:rPr>
        <w:t xml:space="preserve"> (= </w:t>
      </w:r>
      <w:r w:rsidRPr="009C2754">
        <w:rPr>
          <w:rFonts w:ascii="Times New Roman" w:hAnsi="Times New Roman" w:cs="Times New Roman"/>
          <w:b/>
          <w:bCs/>
          <w:noProof/>
          <w:sz w:val="24"/>
          <w:szCs w:val="24"/>
        </w:rPr>
        <w:t>76.781M</w:t>
      </w:r>
      <w:r w:rsidRPr="009C2754">
        <w:rPr>
          <w:rFonts w:ascii="Times New Roman" w:hAnsi="Times New Roman" w:cs="Times New Roman"/>
          <w:noProof/>
          <w:sz w:val="24"/>
          <w:szCs w:val="24"/>
        </w:rPr>
        <w:t>) total.</w:t>
      </w:r>
    </w:p>
    <w:p w14:paraId="18D475C9" w14:textId="77777777" w:rsidR="00E47AC5" w:rsidRPr="009C2754" w:rsidRDefault="00E47AC5" w:rsidP="00E47AC5">
      <w:pPr>
        <w:jc w:val="both"/>
        <w:rPr>
          <w:rFonts w:ascii="Times New Roman" w:hAnsi="Times New Roman" w:cs="Times New Roman"/>
          <w:noProof/>
          <w:sz w:val="24"/>
          <w:szCs w:val="24"/>
        </w:rPr>
      </w:pPr>
    </w:p>
    <w:p w14:paraId="29B76973" w14:textId="77777777" w:rsidR="00E47AC5" w:rsidRPr="009C2754" w:rsidRDefault="00E47AC5" w:rsidP="00E47AC5">
      <w:pPr>
        <w:jc w:val="both"/>
        <w:rPr>
          <w:rFonts w:ascii="Times New Roman" w:hAnsi="Times New Roman" w:cs="Times New Roman"/>
          <w:b/>
          <w:bCs/>
          <w:noProof/>
          <w:sz w:val="24"/>
          <w:szCs w:val="24"/>
        </w:rPr>
      </w:pPr>
      <w:r w:rsidRPr="009C2754">
        <w:rPr>
          <w:rFonts w:ascii="Times New Roman" w:hAnsi="Times New Roman" w:cs="Times New Roman"/>
          <w:b/>
          <w:bCs/>
          <w:noProof/>
          <w:sz w:val="24"/>
          <w:szCs w:val="24"/>
        </w:rPr>
        <w:t>TC04</w:t>
      </w:r>
    </w:p>
    <w:p w14:paraId="7C553AEA" w14:textId="77777777" w:rsidR="00E47AC5" w:rsidRDefault="00E47AC5" w:rsidP="00E47AC5">
      <w:pPr>
        <w:keepNext/>
      </w:pPr>
      <w:r w:rsidRPr="00AB5676">
        <w:rPr>
          <w:noProof/>
        </w:rPr>
        <w:drawing>
          <wp:inline distT="0" distB="0" distL="0" distR="0" wp14:anchorId="07DA64B5" wp14:editId="60562953">
            <wp:extent cx="5943600" cy="2612004"/>
            <wp:effectExtent l="57150" t="0" r="57150" b="112395"/>
            <wp:docPr id="160062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869" name="Picture 1" descr="A screenshot of a computer&#10;&#10;AI-generated content may be incorrect."/>
                    <pic:cNvPicPr/>
                  </pic:nvPicPr>
                  <pic:blipFill>
                    <a:blip r:embed="rId150"/>
                    <a:stretch>
                      <a:fillRect/>
                    </a:stretch>
                  </pic:blipFill>
                  <pic:spPr>
                    <a:xfrm>
                      <a:off x="0" y="0"/>
                      <a:ext cx="5952899" cy="2616090"/>
                    </a:xfrm>
                    <a:prstGeom prst="rect">
                      <a:avLst/>
                    </a:prstGeom>
                    <a:effectLst>
                      <a:outerShdw blurRad="50800" dist="50800" dir="5400000" algn="ctr" rotWithShape="0">
                        <a:schemeClr val="tx1"/>
                      </a:outerShdw>
                    </a:effectLst>
                  </pic:spPr>
                </pic:pic>
              </a:graphicData>
            </a:graphic>
          </wp:inline>
        </w:drawing>
      </w:r>
    </w:p>
    <w:p w14:paraId="6CC2108D" w14:textId="77777777" w:rsidR="00E47AC5" w:rsidRDefault="00E47AC5" w:rsidP="00E47AC5">
      <w:pPr>
        <w:pStyle w:val="Caption"/>
        <w:rPr>
          <w:noProof/>
        </w:rPr>
      </w:pPr>
      <w:r>
        <w:t xml:space="preserve">Figure </w:t>
      </w:r>
      <w:fldSimple w:instr=" SEQ Figure \* ARABIC ">
        <w:r>
          <w:rPr>
            <w:noProof/>
          </w:rPr>
          <w:t>6</w:t>
        </w:r>
      </w:fldSimple>
      <w:r>
        <w:t xml:space="preserve"> </w:t>
      </w:r>
      <w:proofErr w:type="spellStart"/>
      <w:r>
        <w:t>avg</w:t>
      </w:r>
      <w:proofErr w:type="spellEnd"/>
      <w:r>
        <w:t xml:space="preserve"> historical and predicted guest night</w:t>
      </w:r>
    </w:p>
    <w:p w14:paraId="6C01E0A3" w14:textId="77777777" w:rsidR="00E47AC5" w:rsidRDefault="00E47AC5" w:rsidP="00E47AC5">
      <w:pPr>
        <w:rPr>
          <w:noProof/>
        </w:rPr>
      </w:pPr>
    </w:p>
    <w:p w14:paraId="1F13D151" w14:textId="77777777" w:rsidR="00E47AC5" w:rsidRDefault="00E47AC5" w:rsidP="00E47AC5">
      <w:pPr>
        <w:rPr>
          <w:noProof/>
        </w:rPr>
      </w:pPr>
      <w:r w:rsidRPr="00930AE3">
        <w:rPr>
          <w:noProof/>
        </w:rPr>
        <w:drawing>
          <wp:anchor distT="0" distB="0" distL="114300" distR="114300" simplePos="0" relativeHeight="251667968" behindDoc="0" locked="0" layoutInCell="1" allowOverlap="1" wp14:anchorId="647C507B" wp14:editId="10287E24">
            <wp:simplePos x="0" y="0"/>
            <wp:positionH relativeFrom="margin">
              <wp:align>right</wp:align>
            </wp:positionH>
            <wp:positionV relativeFrom="paragraph">
              <wp:posOffset>-1518</wp:posOffset>
            </wp:positionV>
            <wp:extent cx="2838321" cy="1296062"/>
            <wp:effectExtent l="57150" t="0" r="57785" b="113665"/>
            <wp:wrapNone/>
            <wp:docPr id="679543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43585" name="Picture 1" descr="A screenshot of a computer&#10;&#10;AI-generated content may be incorrect."/>
                    <pic:cNvPicPr/>
                  </pic:nvPicPr>
                  <pic:blipFill>
                    <a:blip r:embed="rId151">
                      <a:extLst>
                        <a:ext uri="{28A0092B-C50C-407E-A947-70E740481C1C}">
                          <a14:useLocalDpi xmlns:a14="http://schemas.microsoft.com/office/drawing/2010/main" val="0"/>
                        </a:ext>
                      </a:extLst>
                    </a:blip>
                    <a:stretch>
                      <a:fillRect/>
                    </a:stretch>
                  </pic:blipFill>
                  <pic:spPr>
                    <a:xfrm>
                      <a:off x="0" y="0"/>
                      <a:ext cx="2840124" cy="1296885"/>
                    </a:xfrm>
                    <a:prstGeom prst="rect">
                      <a:avLst/>
                    </a:prstGeom>
                    <a:effectLst>
                      <a:outerShdw blurRad="50800" dist="50800" dir="5400000" algn="ctr" rotWithShape="0">
                        <a:schemeClr val="tx1"/>
                      </a:outerShdw>
                    </a:effectLst>
                  </pic:spPr>
                </pic:pic>
              </a:graphicData>
            </a:graphic>
            <wp14:sizeRelH relativeFrom="margin">
              <wp14:pctWidth>0</wp14:pctWidth>
            </wp14:sizeRelH>
            <wp14:sizeRelV relativeFrom="margin">
              <wp14:pctHeight>0</wp14:pctHeight>
            </wp14:sizeRelV>
          </wp:anchor>
        </w:drawing>
      </w:r>
      <w:r w:rsidRPr="008D539F">
        <w:rPr>
          <w:noProof/>
        </w:rPr>
        <w:drawing>
          <wp:inline distT="0" distB="0" distL="0" distR="0" wp14:anchorId="7C7BDD6D" wp14:editId="36EAA133">
            <wp:extent cx="2818737" cy="1303655"/>
            <wp:effectExtent l="57150" t="0" r="58420" b="106045"/>
            <wp:docPr id="475709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09227" name="Picture 1" descr="A screenshot of a computer&#10;&#10;AI-generated content may be incorrect."/>
                    <pic:cNvPicPr/>
                  </pic:nvPicPr>
                  <pic:blipFill>
                    <a:blip r:embed="rId152"/>
                    <a:stretch>
                      <a:fillRect/>
                    </a:stretch>
                  </pic:blipFill>
                  <pic:spPr>
                    <a:xfrm>
                      <a:off x="0" y="0"/>
                      <a:ext cx="2835612" cy="1311459"/>
                    </a:xfrm>
                    <a:prstGeom prst="rect">
                      <a:avLst/>
                    </a:prstGeom>
                    <a:effectLst>
                      <a:outerShdw blurRad="50800" dist="50800" dir="5400000" algn="ctr" rotWithShape="0">
                        <a:schemeClr val="tx1"/>
                      </a:outerShdw>
                    </a:effectLst>
                  </pic:spPr>
                </pic:pic>
              </a:graphicData>
            </a:graphic>
          </wp:inline>
        </w:drawing>
      </w:r>
    </w:p>
    <w:p w14:paraId="5651CCE4" w14:textId="77777777" w:rsidR="00E47AC5" w:rsidRDefault="00E47AC5" w:rsidP="00E47AC5">
      <w:pPr>
        <w:rPr>
          <w:noProof/>
        </w:rPr>
      </w:pPr>
      <w:r w:rsidRPr="00930AE3">
        <w:rPr>
          <w:noProof/>
        </w:rPr>
        <w:drawing>
          <wp:inline distT="0" distB="0" distL="0" distR="0" wp14:anchorId="6236EC14" wp14:editId="700BB133">
            <wp:extent cx="2743200" cy="1371600"/>
            <wp:effectExtent l="57150" t="0" r="57150" b="114300"/>
            <wp:docPr id="1506551693"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1693" name="Picture 1" descr="A screenshot of a calendar&#10;&#10;AI-generated content may be incorrect."/>
                    <pic:cNvPicPr/>
                  </pic:nvPicPr>
                  <pic:blipFill>
                    <a:blip r:embed="rId153"/>
                    <a:stretch>
                      <a:fillRect/>
                    </a:stretch>
                  </pic:blipFill>
                  <pic:spPr>
                    <a:xfrm>
                      <a:off x="0" y="0"/>
                      <a:ext cx="2750810" cy="1375405"/>
                    </a:xfrm>
                    <a:prstGeom prst="rect">
                      <a:avLst/>
                    </a:prstGeom>
                    <a:effectLst>
                      <a:outerShdw blurRad="50800" dist="50800" dir="5400000" algn="ctr" rotWithShape="0">
                        <a:schemeClr val="tx1"/>
                      </a:outerShdw>
                    </a:effectLst>
                  </pic:spPr>
                </pic:pic>
              </a:graphicData>
            </a:graphic>
          </wp:inline>
        </w:drawing>
      </w:r>
    </w:p>
    <w:p w14:paraId="1B2E3713" w14:textId="77777777" w:rsidR="00E47AC5" w:rsidRPr="009C2754" w:rsidRDefault="00E47AC5" w:rsidP="00E47AC5">
      <w:pPr>
        <w:jc w:val="both"/>
        <w:rPr>
          <w:rFonts w:ascii="Times New Roman" w:hAnsi="Times New Roman" w:cs="Times New Roman"/>
          <w:noProof/>
          <w:sz w:val="24"/>
          <w:szCs w:val="24"/>
        </w:rPr>
      </w:pPr>
      <w:r w:rsidRPr="009C2754">
        <w:rPr>
          <w:rFonts w:ascii="Times New Roman" w:hAnsi="Times New Roman" w:cs="Times New Roman"/>
          <w:b/>
          <w:bCs/>
          <w:noProof/>
          <w:sz w:val="24"/>
          <w:szCs w:val="24"/>
        </w:rPr>
        <w:t>Total (Jul–Sep 2025, Predicted Guest Nights): 29,626,972</w:t>
      </w:r>
      <w:r w:rsidRPr="009C2754">
        <w:rPr>
          <w:rFonts w:ascii="Times New Roman" w:hAnsi="Times New Roman" w:cs="Times New Roman"/>
          <w:noProof/>
          <w:sz w:val="24"/>
          <w:szCs w:val="24"/>
        </w:rPr>
        <w:br/>
        <w:t xml:space="preserve">Average per month: </w:t>
      </w:r>
      <w:r w:rsidRPr="009C2754">
        <w:rPr>
          <w:rFonts w:ascii="Times New Roman" w:hAnsi="Times New Roman" w:cs="Times New Roman"/>
          <w:b/>
          <w:bCs/>
          <w:noProof/>
          <w:sz w:val="24"/>
          <w:szCs w:val="24"/>
        </w:rPr>
        <w:t>9,875,657.33</w:t>
      </w:r>
      <w:r w:rsidRPr="009C2754">
        <w:rPr>
          <w:rFonts w:ascii="Times New Roman" w:hAnsi="Times New Roman" w:cs="Times New Roman"/>
          <w:noProof/>
          <w:sz w:val="24"/>
          <w:szCs w:val="24"/>
        </w:rPr>
        <w:t xml:space="preserve"> = </w:t>
      </w:r>
      <w:r w:rsidRPr="009C2754">
        <w:rPr>
          <w:rFonts w:ascii="Times New Roman" w:hAnsi="Times New Roman" w:cs="Times New Roman"/>
          <w:b/>
          <w:bCs/>
          <w:noProof/>
          <w:sz w:val="24"/>
          <w:szCs w:val="24"/>
        </w:rPr>
        <w:t>9.876M</w:t>
      </w:r>
      <w:r w:rsidRPr="009C2754">
        <w:rPr>
          <w:rFonts w:ascii="Times New Roman" w:hAnsi="Times New Roman" w:cs="Times New Roman"/>
          <w:noProof/>
          <w:sz w:val="24"/>
          <w:szCs w:val="24"/>
        </w:rPr>
        <w:t>.</w:t>
      </w:r>
    </w:p>
    <w:p w14:paraId="57038B20" w14:textId="77777777" w:rsidR="00E47AC5" w:rsidRDefault="00E47AC5" w:rsidP="00E47AC5">
      <w:pPr>
        <w:rPr>
          <w:noProof/>
        </w:rPr>
      </w:pPr>
    </w:p>
    <w:p w14:paraId="3DFD1F72" w14:textId="77777777" w:rsidR="00E47AC5" w:rsidRDefault="00E47AC5" w:rsidP="00E47AC5"/>
    <w:p w14:paraId="32AC2391" w14:textId="77777777" w:rsidR="00E47AC5" w:rsidRPr="009B08F1" w:rsidRDefault="00E47AC5" w:rsidP="00E47AC5">
      <w:pPr>
        <w:rPr>
          <w:b/>
          <w:bCs/>
        </w:rPr>
      </w:pPr>
      <w:r w:rsidRPr="009B08F1">
        <w:rPr>
          <w:b/>
          <w:bCs/>
        </w:rPr>
        <w:t>TC05 AND TC0</w:t>
      </w:r>
      <w:r>
        <w:rPr>
          <w:b/>
          <w:bCs/>
        </w:rPr>
        <w:t>6</w:t>
      </w:r>
    </w:p>
    <w:p w14:paraId="10DD52A3" w14:textId="77777777" w:rsidR="00E47AC5" w:rsidRDefault="00E47AC5" w:rsidP="00E47AC5">
      <w:r w:rsidRPr="00EB3337">
        <w:rPr>
          <w:noProof/>
        </w:rPr>
        <w:drawing>
          <wp:inline distT="0" distB="0" distL="0" distR="0" wp14:anchorId="0B99EDFD" wp14:editId="2B4BAB26">
            <wp:extent cx="5943600" cy="2906660"/>
            <wp:effectExtent l="57150" t="0" r="57150" b="122555"/>
            <wp:docPr id="7515955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5517" name="Picture 1" descr="A screenshot of a graph&#10;&#10;AI-generated content may be incorrect."/>
                    <pic:cNvPicPr/>
                  </pic:nvPicPr>
                  <pic:blipFill>
                    <a:blip r:embed="rId154"/>
                    <a:stretch>
                      <a:fillRect/>
                    </a:stretch>
                  </pic:blipFill>
                  <pic:spPr>
                    <a:xfrm>
                      <a:off x="0" y="0"/>
                      <a:ext cx="5943600" cy="2906660"/>
                    </a:xfrm>
                    <a:prstGeom prst="rect">
                      <a:avLst/>
                    </a:prstGeom>
                    <a:effectLst>
                      <a:outerShdw blurRad="50800" dist="50800" dir="5400000" algn="ctr" rotWithShape="0">
                        <a:schemeClr val="tx1"/>
                      </a:outerShdw>
                    </a:effectLst>
                  </pic:spPr>
                </pic:pic>
              </a:graphicData>
            </a:graphic>
          </wp:inline>
        </w:drawing>
      </w:r>
      <w:r w:rsidRPr="00EB3337">
        <w:rPr>
          <w:noProof/>
        </w:rPr>
        <w:drawing>
          <wp:inline distT="0" distB="0" distL="0" distR="0" wp14:anchorId="10F1990A" wp14:editId="1F88CC02">
            <wp:extent cx="5954036" cy="3750585"/>
            <wp:effectExtent l="57150" t="0" r="66040" b="116840"/>
            <wp:docPr id="210823211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32114" name="Picture 1" descr="A screenshot of a graph&#10;&#10;AI-generated content may be incorrect."/>
                    <pic:cNvPicPr/>
                  </pic:nvPicPr>
                  <pic:blipFill>
                    <a:blip r:embed="rId155"/>
                    <a:stretch>
                      <a:fillRect/>
                    </a:stretch>
                  </pic:blipFill>
                  <pic:spPr>
                    <a:xfrm>
                      <a:off x="0" y="0"/>
                      <a:ext cx="5973049" cy="3762562"/>
                    </a:xfrm>
                    <a:prstGeom prst="rect">
                      <a:avLst/>
                    </a:prstGeom>
                    <a:effectLst>
                      <a:outerShdw blurRad="50800" dist="50800" dir="5400000" algn="ctr" rotWithShape="0">
                        <a:schemeClr val="tx1"/>
                      </a:outerShdw>
                    </a:effectLst>
                  </pic:spPr>
                </pic:pic>
              </a:graphicData>
            </a:graphic>
          </wp:inline>
        </w:drawing>
      </w:r>
    </w:p>
    <w:p w14:paraId="15B7EC58" w14:textId="77777777" w:rsidR="00E47AC5" w:rsidRDefault="00E47AC5" w:rsidP="00E47AC5"/>
    <w:p w14:paraId="4BF29721" w14:textId="77777777" w:rsidR="00E47AC5" w:rsidRDefault="00E47AC5" w:rsidP="00E47AC5"/>
    <w:p w14:paraId="349C9871" w14:textId="77777777" w:rsidR="00E47AC5" w:rsidRPr="009B08F1" w:rsidRDefault="00E47AC5" w:rsidP="00E47AC5">
      <w:pPr>
        <w:rPr>
          <w:b/>
          <w:bCs/>
        </w:rPr>
      </w:pPr>
      <w:r w:rsidRPr="009B08F1">
        <w:rPr>
          <w:b/>
          <w:bCs/>
        </w:rPr>
        <w:t>TC07</w:t>
      </w:r>
    </w:p>
    <w:p w14:paraId="7690FD84" w14:textId="77777777" w:rsidR="00E47AC5" w:rsidRDefault="00E47AC5" w:rsidP="00E47AC5">
      <w:r w:rsidRPr="00654730">
        <w:rPr>
          <w:noProof/>
        </w:rPr>
        <w:drawing>
          <wp:inline distT="0" distB="0" distL="0" distR="0" wp14:anchorId="5E07251E" wp14:editId="5327D92C">
            <wp:extent cx="5942912" cy="1566407"/>
            <wp:effectExtent l="0" t="0" r="1270" b="0"/>
            <wp:docPr id="716499174" name="Picture 1" descr="A close up of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9174" name="Picture 1" descr="A close up of a date&#10;&#10;AI-generated content may be incorrect."/>
                    <pic:cNvPicPr/>
                  </pic:nvPicPr>
                  <pic:blipFill>
                    <a:blip r:embed="rId156"/>
                    <a:stretch>
                      <a:fillRect/>
                    </a:stretch>
                  </pic:blipFill>
                  <pic:spPr>
                    <a:xfrm>
                      <a:off x="0" y="0"/>
                      <a:ext cx="5955899" cy="1569830"/>
                    </a:xfrm>
                    <a:prstGeom prst="rect">
                      <a:avLst/>
                    </a:prstGeom>
                  </pic:spPr>
                </pic:pic>
              </a:graphicData>
            </a:graphic>
          </wp:inline>
        </w:drawing>
      </w:r>
    </w:p>
    <w:p w14:paraId="335AA252" w14:textId="77777777" w:rsidR="00E47AC5" w:rsidRDefault="00E47AC5" w:rsidP="00E47AC5">
      <w:r w:rsidRPr="00603029">
        <w:rPr>
          <w:noProof/>
        </w:rPr>
        <w:drawing>
          <wp:inline distT="0" distB="0" distL="0" distR="0" wp14:anchorId="3AC34EB1" wp14:editId="71AEB0BE">
            <wp:extent cx="5943600" cy="1383527"/>
            <wp:effectExtent l="0" t="0" r="0" b="7620"/>
            <wp:docPr id="1331295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5171" name="Picture 1" descr="A screenshot of a computer&#10;&#10;AI-generated content may be incorrect."/>
                    <pic:cNvPicPr/>
                  </pic:nvPicPr>
                  <pic:blipFill>
                    <a:blip r:embed="rId157"/>
                    <a:stretch>
                      <a:fillRect/>
                    </a:stretch>
                  </pic:blipFill>
                  <pic:spPr>
                    <a:xfrm>
                      <a:off x="0" y="0"/>
                      <a:ext cx="5955448" cy="1386285"/>
                    </a:xfrm>
                    <a:prstGeom prst="rect">
                      <a:avLst/>
                    </a:prstGeom>
                  </pic:spPr>
                </pic:pic>
              </a:graphicData>
            </a:graphic>
          </wp:inline>
        </w:drawing>
      </w:r>
    </w:p>
    <w:p w14:paraId="3711F6E3" w14:textId="77777777" w:rsidR="00E47AC5" w:rsidRDefault="00E47AC5" w:rsidP="00E47AC5"/>
    <w:p w14:paraId="473926CD" w14:textId="77777777" w:rsidR="00E47AC5" w:rsidRDefault="00E47AC5" w:rsidP="00E47AC5"/>
    <w:p w14:paraId="7692531F" w14:textId="77777777" w:rsidR="00E47AC5" w:rsidRDefault="00E47AC5" w:rsidP="00E47AC5"/>
    <w:p w14:paraId="668BC57E" w14:textId="77777777" w:rsidR="00E47AC5" w:rsidRDefault="00E47AC5" w:rsidP="00E47AC5"/>
    <w:p w14:paraId="1B246F15" w14:textId="77777777" w:rsidR="00E47AC5" w:rsidRDefault="00E47AC5" w:rsidP="00E47AC5"/>
    <w:p w14:paraId="5FC63937" w14:textId="77777777" w:rsidR="00E47AC5" w:rsidRDefault="00E47AC5" w:rsidP="00E47AC5"/>
    <w:p w14:paraId="528DE2D9" w14:textId="77777777" w:rsidR="00E47AC5" w:rsidRPr="009B08F1" w:rsidRDefault="00E47AC5" w:rsidP="00E47AC5">
      <w:pPr>
        <w:rPr>
          <w:b/>
          <w:bCs/>
        </w:rPr>
      </w:pPr>
      <w:r w:rsidRPr="009B08F1">
        <w:rPr>
          <w:b/>
          <w:bCs/>
        </w:rPr>
        <w:t>TC08</w:t>
      </w:r>
    </w:p>
    <w:p w14:paraId="28447FF1" w14:textId="77777777" w:rsidR="00E47AC5" w:rsidRDefault="00E47AC5" w:rsidP="00E47AC5">
      <w:r w:rsidRPr="00036A6B">
        <w:rPr>
          <w:noProof/>
        </w:rPr>
        <w:drawing>
          <wp:inline distT="0" distB="0" distL="0" distR="0" wp14:anchorId="55BF5E0F" wp14:editId="29885B2A">
            <wp:extent cx="5943600" cy="1013791"/>
            <wp:effectExtent l="0" t="0" r="0" b="0"/>
            <wp:docPr id="210393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3614" name=""/>
                    <pic:cNvPicPr/>
                  </pic:nvPicPr>
                  <pic:blipFill>
                    <a:blip r:embed="rId158"/>
                    <a:stretch>
                      <a:fillRect/>
                    </a:stretch>
                  </pic:blipFill>
                  <pic:spPr>
                    <a:xfrm>
                      <a:off x="0" y="0"/>
                      <a:ext cx="5977439" cy="1019563"/>
                    </a:xfrm>
                    <a:prstGeom prst="rect">
                      <a:avLst/>
                    </a:prstGeom>
                  </pic:spPr>
                </pic:pic>
              </a:graphicData>
            </a:graphic>
          </wp:inline>
        </w:drawing>
      </w:r>
    </w:p>
    <w:p w14:paraId="66ED039C" w14:textId="77777777" w:rsidR="00E47AC5" w:rsidRDefault="00E47AC5" w:rsidP="00E47AC5">
      <w:r>
        <w:t>Correct sequence of Months</w:t>
      </w:r>
    </w:p>
    <w:p w14:paraId="2DB06751" w14:textId="77777777" w:rsidR="00E47AC5" w:rsidRDefault="00E47AC5" w:rsidP="00E47AC5"/>
    <w:p w14:paraId="63785AA0" w14:textId="77777777" w:rsidR="00E47AC5" w:rsidRDefault="00E47AC5" w:rsidP="00E47AC5"/>
    <w:p w14:paraId="1B39A1EA" w14:textId="77777777" w:rsidR="00E47AC5" w:rsidRDefault="00E47AC5" w:rsidP="00E47AC5">
      <w:pPr>
        <w:keepNext/>
      </w:pPr>
      <w:r w:rsidRPr="009B08F1">
        <w:rPr>
          <w:b/>
          <w:bCs/>
        </w:rPr>
        <w:t>TC09</w:t>
      </w:r>
      <w:r w:rsidRPr="00E6527E">
        <w:rPr>
          <w:noProof/>
        </w:rPr>
        <w:drawing>
          <wp:inline distT="0" distB="0" distL="0" distR="0" wp14:anchorId="6F1E1B71" wp14:editId="710FBF4D">
            <wp:extent cx="5943600" cy="1781092"/>
            <wp:effectExtent l="0" t="0" r="0" b="0"/>
            <wp:docPr id="5197870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7045" name="Picture 1" descr="A screenshot of a graph&#10;&#10;AI-generated content may be incorrect."/>
                    <pic:cNvPicPr/>
                  </pic:nvPicPr>
                  <pic:blipFill>
                    <a:blip r:embed="rId159"/>
                    <a:stretch>
                      <a:fillRect/>
                    </a:stretch>
                  </pic:blipFill>
                  <pic:spPr>
                    <a:xfrm>
                      <a:off x="0" y="0"/>
                      <a:ext cx="5952319" cy="1783705"/>
                    </a:xfrm>
                    <a:prstGeom prst="rect">
                      <a:avLst/>
                    </a:prstGeom>
                  </pic:spPr>
                </pic:pic>
              </a:graphicData>
            </a:graphic>
          </wp:inline>
        </w:drawing>
      </w:r>
    </w:p>
    <w:p w14:paraId="0D05562B" w14:textId="77777777" w:rsidR="00E47AC5" w:rsidRDefault="00E47AC5" w:rsidP="00E47AC5">
      <w:pPr>
        <w:pStyle w:val="Caption"/>
        <w:rPr>
          <w:b/>
          <w:bCs/>
        </w:rPr>
      </w:pPr>
      <w:r>
        <w:t xml:space="preserve">Figure </w:t>
      </w:r>
      <w:fldSimple w:instr=" SEQ Figure \* ARABIC ">
        <w:r>
          <w:rPr>
            <w:noProof/>
          </w:rPr>
          <w:t>7</w:t>
        </w:r>
      </w:fldSimple>
      <w:r>
        <w:t xml:space="preserve"> Bar selected</w:t>
      </w:r>
    </w:p>
    <w:p w14:paraId="20C76007" w14:textId="77777777" w:rsidR="00E47AC5" w:rsidRPr="009B08F1" w:rsidRDefault="00E47AC5" w:rsidP="00E47AC5">
      <w:pPr>
        <w:rPr>
          <w:b/>
          <w:bCs/>
        </w:rPr>
      </w:pPr>
    </w:p>
    <w:p w14:paraId="1BBBAD0F" w14:textId="77777777" w:rsidR="00E47AC5" w:rsidRDefault="00E47AC5" w:rsidP="00E47AC5"/>
    <w:p w14:paraId="09EADAFD" w14:textId="77777777" w:rsidR="00E47AC5" w:rsidRDefault="00E47AC5" w:rsidP="00E47AC5">
      <w:pPr>
        <w:keepNext/>
      </w:pPr>
      <w:r w:rsidRPr="00147374">
        <w:rPr>
          <w:noProof/>
        </w:rPr>
        <w:drawing>
          <wp:inline distT="0" distB="0" distL="0" distR="0" wp14:anchorId="042AD38E" wp14:editId="7A029552">
            <wp:extent cx="5943600" cy="3317240"/>
            <wp:effectExtent l="0" t="0" r="0" b="0"/>
            <wp:docPr id="17598965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96544" name="Picture 1" descr="A screenshot of a graph&#10;&#10;AI-generated content may be incorrect."/>
                    <pic:cNvPicPr/>
                  </pic:nvPicPr>
                  <pic:blipFill>
                    <a:blip r:embed="rId160"/>
                    <a:stretch>
                      <a:fillRect/>
                    </a:stretch>
                  </pic:blipFill>
                  <pic:spPr>
                    <a:xfrm>
                      <a:off x="0" y="0"/>
                      <a:ext cx="5943600" cy="3317240"/>
                    </a:xfrm>
                    <a:prstGeom prst="rect">
                      <a:avLst/>
                    </a:prstGeom>
                  </pic:spPr>
                </pic:pic>
              </a:graphicData>
            </a:graphic>
          </wp:inline>
        </w:drawing>
      </w:r>
    </w:p>
    <w:p w14:paraId="11DFDAC7" w14:textId="77777777" w:rsidR="00E47AC5" w:rsidRDefault="00E47AC5" w:rsidP="00E47AC5">
      <w:pPr>
        <w:pStyle w:val="Caption"/>
      </w:pPr>
      <w:r>
        <w:t xml:space="preserve">Figure </w:t>
      </w:r>
      <w:fldSimple w:instr=" SEQ Figure \* ARABIC ">
        <w:r>
          <w:rPr>
            <w:noProof/>
          </w:rPr>
          <w:t>8</w:t>
        </w:r>
      </w:fldSimple>
      <w:r>
        <w:t xml:space="preserve"> Without selection of bar</w:t>
      </w:r>
    </w:p>
    <w:p w14:paraId="53D8C6FA" w14:textId="77777777" w:rsidR="00E47AC5" w:rsidRDefault="00E47AC5" w:rsidP="00E47AC5"/>
    <w:p w14:paraId="3E5657FC" w14:textId="77777777" w:rsidR="00E47AC5" w:rsidRDefault="00E47AC5" w:rsidP="00E47AC5"/>
    <w:p w14:paraId="117A3F5B" w14:textId="77777777" w:rsidR="00E47AC5" w:rsidRDefault="00E47AC5" w:rsidP="00E47AC5"/>
    <w:p w14:paraId="19DD539D" w14:textId="77777777" w:rsidR="00E47AC5" w:rsidRDefault="00E47AC5" w:rsidP="00E47AC5"/>
    <w:p w14:paraId="5ADD616F" w14:textId="77777777" w:rsidR="00E47AC5" w:rsidRDefault="00E47AC5" w:rsidP="00E47AC5"/>
    <w:p w14:paraId="79EFD063" w14:textId="77777777" w:rsidR="00E47AC5" w:rsidRPr="001F3CEF" w:rsidRDefault="00E47AC5" w:rsidP="00E47AC5">
      <w:pPr>
        <w:pStyle w:val="Heading2"/>
      </w:pPr>
      <w:bookmarkStart w:id="977" w:name="_Toc211581217"/>
      <w:bookmarkStart w:id="978" w:name="_Toc211587452"/>
      <w:bookmarkStart w:id="979" w:name="_Toc211595468"/>
      <w:r>
        <w:t>Conclusion</w:t>
      </w:r>
      <w:bookmarkEnd w:id="977"/>
      <w:bookmarkEnd w:id="978"/>
      <w:bookmarkEnd w:id="979"/>
    </w:p>
    <w:p w14:paraId="001A69D8" w14:textId="77777777" w:rsidR="00E47AC5" w:rsidRPr="009C2754" w:rsidRDefault="00E47AC5" w:rsidP="00E47AC5">
      <w:pPr>
        <w:jc w:val="both"/>
        <w:rPr>
          <w:rFonts w:ascii="Times New Roman" w:hAnsi="Times New Roman" w:cs="Times New Roman"/>
          <w:sz w:val="24"/>
          <w:szCs w:val="24"/>
        </w:rPr>
      </w:pPr>
      <w:r w:rsidRPr="009C2754">
        <w:rPr>
          <w:rFonts w:ascii="Times New Roman" w:hAnsi="Times New Roman" w:cs="Times New Roman"/>
          <w:sz w:val="24"/>
          <w:szCs w:val="24"/>
        </w:rPr>
        <w:t xml:space="preserve">Testing approves that the </w:t>
      </w:r>
      <w:proofErr w:type="spellStart"/>
      <w:r w:rsidRPr="009C2754">
        <w:rPr>
          <w:rFonts w:ascii="Times New Roman" w:hAnsi="Times New Roman" w:cs="Times New Roman"/>
          <w:b/>
          <w:bCs/>
          <w:sz w:val="24"/>
          <w:szCs w:val="24"/>
        </w:rPr>
        <w:t>FutureTourism.LSG</w:t>
      </w:r>
      <w:proofErr w:type="spellEnd"/>
      <w:r w:rsidRPr="009C2754">
        <w:rPr>
          <w:rFonts w:ascii="Times New Roman" w:hAnsi="Times New Roman" w:cs="Times New Roman"/>
          <w:sz w:val="24"/>
          <w:szCs w:val="24"/>
        </w:rPr>
        <w:t xml:space="preserve"> Power BI dashboard is accurate, consistent and reliable. All the test cases were executed successfully with screenshots attached. The results demonstrate that calculations, visuals, and interactions line up with the documented objectives and test cases. The dashboard meets the acknowledged objectives for data correctness, visual </w:t>
      </w:r>
      <w:proofErr w:type="spellStart"/>
      <w:r w:rsidRPr="009C2754">
        <w:rPr>
          <w:rFonts w:ascii="Times New Roman" w:hAnsi="Times New Roman" w:cs="Times New Roman"/>
          <w:sz w:val="24"/>
          <w:szCs w:val="24"/>
        </w:rPr>
        <w:t>behavior</w:t>
      </w:r>
      <w:proofErr w:type="spellEnd"/>
      <w:r w:rsidRPr="009C2754">
        <w:rPr>
          <w:rFonts w:ascii="Times New Roman" w:hAnsi="Times New Roman" w:cs="Times New Roman"/>
          <w:sz w:val="24"/>
          <w:szCs w:val="24"/>
        </w:rPr>
        <w:t xml:space="preserve">, KPI integrity, formatting, and usability. </w:t>
      </w:r>
    </w:p>
    <w:p w14:paraId="105B2AF6" w14:textId="77777777" w:rsidR="00E47AC5" w:rsidRPr="001F3CEF" w:rsidRDefault="00E47AC5" w:rsidP="00E47AC5"/>
    <w:p w14:paraId="148BC848" w14:textId="77777777" w:rsidR="00E47AC5" w:rsidRPr="001276BA" w:rsidRDefault="00E47AC5" w:rsidP="00E47AC5"/>
    <w:p w14:paraId="518F3ABE" w14:textId="77777777" w:rsidR="00E47AC5" w:rsidRPr="00D650A0" w:rsidRDefault="00E47AC5" w:rsidP="00E47AC5"/>
    <w:p w14:paraId="7ECD6D15" w14:textId="77777777" w:rsidR="00E47AC5" w:rsidRDefault="00E47AC5" w:rsidP="00E47AC5">
      <w:pPr>
        <w:pStyle w:val="Heading1"/>
      </w:pPr>
    </w:p>
    <w:p w14:paraId="29DEBDC9" w14:textId="77777777" w:rsidR="00E47AC5" w:rsidRDefault="00E47AC5" w:rsidP="00E47AC5"/>
    <w:p w14:paraId="612384EF" w14:textId="77777777" w:rsidR="00E47AC5" w:rsidRDefault="00E47AC5" w:rsidP="00E47AC5"/>
    <w:p w14:paraId="2AAFB884" w14:textId="77777777" w:rsidR="00E47AC5" w:rsidRPr="009C2754" w:rsidRDefault="00E47AC5" w:rsidP="00E47AC5"/>
    <w:p w14:paraId="324664D0" w14:textId="77777777" w:rsidR="00E47AC5" w:rsidRDefault="00E47AC5" w:rsidP="00E47AC5">
      <w:pPr>
        <w:pStyle w:val="Heading1"/>
        <w:jc w:val="center"/>
      </w:pPr>
      <w:bookmarkStart w:id="980" w:name="_Toc211587453"/>
      <w:bookmarkStart w:id="981" w:name="_Toc211595469"/>
      <w:r>
        <w:t>Appendix P</w:t>
      </w:r>
      <w:bookmarkEnd w:id="980"/>
      <w:bookmarkEnd w:id="981"/>
    </w:p>
    <w:p w14:paraId="519656A1" w14:textId="77777777" w:rsidR="00E47AC5" w:rsidRDefault="00E47AC5" w:rsidP="00E47AC5">
      <w:pPr>
        <w:pStyle w:val="Heading1"/>
        <w:jc w:val="center"/>
      </w:pPr>
    </w:p>
    <w:p w14:paraId="0F863AE1" w14:textId="77777777" w:rsidR="00E47AC5" w:rsidRDefault="00E47AC5" w:rsidP="00E47AC5"/>
    <w:p w14:paraId="2B8D7BCB" w14:textId="77777777" w:rsidR="00E47AC5" w:rsidRDefault="00E47AC5" w:rsidP="00E47AC5">
      <w:pPr>
        <w:spacing w:after="160" w:line="259" w:lineRule="auto"/>
      </w:pPr>
      <w:r>
        <w:br w:type="page"/>
      </w:r>
    </w:p>
    <w:p w14:paraId="6DD2DB1B"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noProof/>
        </w:rPr>
        <w:drawing>
          <wp:anchor distT="0" distB="0" distL="114300" distR="114300" simplePos="0" relativeHeight="251674112" behindDoc="1" locked="0" layoutInCell="1" allowOverlap="1" wp14:anchorId="50276778" wp14:editId="12B94A07">
            <wp:simplePos x="0" y="0"/>
            <wp:positionH relativeFrom="margin">
              <wp:align>center</wp:align>
            </wp:positionH>
            <wp:positionV relativeFrom="page">
              <wp:posOffset>898193</wp:posOffset>
            </wp:positionV>
            <wp:extent cx="3602355" cy="3632835"/>
            <wp:effectExtent l="0" t="0" r="0" b="5715"/>
            <wp:wrapTight wrapText="bothSides">
              <wp:wrapPolygon edited="0">
                <wp:start x="0" y="0"/>
                <wp:lineTo x="0" y="21521"/>
                <wp:lineTo x="21474" y="21521"/>
                <wp:lineTo x="21474" y="0"/>
                <wp:lineTo x="0" y="0"/>
              </wp:wrapPolygon>
            </wp:wrapTight>
            <wp:docPr id="212831144" name="Picture 5" descr="A logo with a mountain and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688" name="Picture 5" descr="A logo with a mountain and riv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355" cy="3632835"/>
                    </a:xfrm>
                    <a:prstGeom prst="rect">
                      <a:avLst/>
                    </a:prstGeom>
                    <a:noFill/>
                    <a:ln>
                      <a:noFill/>
                    </a:ln>
                  </pic:spPr>
                </pic:pic>
              </a:graphicData>
            </a:graphic>
          </wp:anchor>
        </w:drawing>
      </w:r>
    </w:p>
    <w:p w14:paraId="4D2C9C22" w14:textId="77777777" w:rsidR="00E47AC5" w:rsidRPr="001E4217" w:rsidRDefault="00E47AC5" w:rsidP="00E47AC5">
      <w:pPr>
        <w:jc w:val="both"/>
        <w:rPr>
          <w:rFonts w:ascii="Times New Roman" w:hAnsi="Times New Roman" w:cs="Times New Roman"/>
          <w:sz w:val="24"/>
          <w:szCs w:val="24"/>
        </w:rPr>
      </w:pPr>
    </w:p>
    <w:p w14:paraId="436EB1F9" w14:textId="77777777" w:rsidR="00E47AC5" w:rsidRPr="001E4217" w:rsidRDefault="00E47AC5" w:rsidP="00E47AC5">
      <w:pPr>
        <w:jc w:val="both"/>
        <w:rPr>
          <w:rFonts w:ascii="Times New Roman" w:hAnsi="Times New Roman" w:cs="Times New Roman"/>
          <w:sz w:val="44"/>
          <w:szCs w:val="44"/>
        </w:rPr>
      </w:pPr>
    </w:p>
    <w:p w14:paraId="08AE6D56" w14:textId="77777777" w:rsidR="00E47AC5" w:rsidRPr="001E4217" w:rsidRDefault="00E47AC5" w:rsidP="00E47AC5">
      <w:pPr>
        <w:jc w:val="both"/>
        <w:rPr>
          <w:rFonts w:ascii="Times New Roman" w:hAnsi="Times New Roman" w:cs="Times New Roman"/>
          <w:sz w:val="44"/>
          <w:szCs w:val="44"/>
        </w:rPr>
      </w:pPr>
    </w:p>
    <w:p w14:paraId="26A5217C" w14:textId="77777777" w:rsidR="00E47AC5" w:rsidRPr="001E4217" w:rsidRDefault="00E47AC5" w:rsidP="00E47AC5">
      <w:pPr>
        <w:jc w:val="both"/>
        <w:rPr>
          <w:rFonts w:ascii="Times New Roman" w:hAnsi="Times New Roman" w:cs="Times New Roman"/>
          <w:sz w:val="44"/>
          <w:szCs w:val="44"/>
        </w:rPr>
      </w:pPr>
    </w:p>
    <w:p w14:paraId="28025017" w14:textId="77777777" w:rsidR="00E47AC5" w:rsidRPr="001E4217" w:rsidRDefault="00E47AC5" w:rsidP="00E47AC5">
      <w:pPr>
        <w:jc w:val="both"/>
        <w:rPr>
          <w:rFonts w:ascii="Times New Roman" w:hAnsi="Times New Roman" w:cs="Times New Roman"/>
          <w:sz w:val="44"/>
          <w:szCs w:val="44"/>
        </w:rPr>
      </w:pPr>
    </w:p>
    <w:p w14:paraId="7BC7451D" w14:textId="77777777" w:rsidR="00E47AC5" w:rsidRPr="001E4217" w:rsidRDefault="00E47AC5" w:rsidP="00E47AC5">
      <w:pPr>
        <w:jc w:val="both"/>
        <w:rPr>
          <w:rFonts w:ascii="Times New Roman" w:hAnsi="Times New Roman" w:cs="Times New Roman"/>
          <w:sz w:val="44"/>
          <w:szCs w:val="44"/>
        </w:rPr>
      </w:pPr>
    </w:p>
    <w:p w14:paraId="26B363AC" w14:textId="77777777" w:rsidR="00E47AC5" w:rsidRPr="001E4217" w:rsidRDefault="00E47AC5" w:rsidP="00E47AC5">
      <w:pPr>
        <w:jc w:val="both"/>
        <w:rPr>
          <w:rFonts w:ascii="Times New Roman" w:hAnsi="Times New Roman" w:cs="Times New Roman"/>
          <w:sz w:val="44"/>
          <w:szCs w:val="44"/>
        </w:rPr>
      </w:pPr>
    </w:p>
    <w:p w14:paraId="4B0373F5" w14:textId="77777777" w:rsidR="00E47AC5" w:rsidRPr="001E4217" w:rsidRDefault="00E47AC5" w:rsidP="00E47AC5">
      <w:pPr>
        <w:jc w:val="both"/>
        <w:rPr>
          <w:rFonts w:ascii="Times New Roman" w:hAnsi="Times New Roman" w:cs="Times New Roman"/>
          <w:sz w:val="44"/>
          <w:szCs w:val="44"/>
        </w:rPr>
      </w:pPr>
    </w:p>
    <w:p w14:paraId="5E8459DD" w14:textId="77777777" w:rsidR="00E47AC5" w:rsidRPr="001E4217" w:rsidRDefault="00E47AC5" w:rsidP="00E47AC5">
      <w:pPr>
        <w:jc w:val="both"/>
        <w:rPr>
          <w:rFonts w:ascii="Times New Roman" w:hAnsi="Times New Roman" w:cs="Times New Roman"/>
          <w:sz w:val="44"/>
          <w:szCs w:val="44"/>
        </w:rPr>
      </w:pPr>
    </w:p>
    <w:p w14:paraId="167867A7" w14:textId="77777777" w:rsidR="00E47AC5" w:rsidRPr="001E4217" w:rsidRDefault="00E47AC5" w:rsidP="00E47AC5">
      <w:pPr>
        <w:jc w:val="both"/>
        <w:rPr>
          <w:rFonts w:ascii="Times New Roman" w:hAnsi="Times New Roman" w:cs="Times New Roman"/>
          <w:sz w:val="44"/>
          <w:szCs w:val="44"/>
        </w:rPr>
      </w:pPr>
    </w:p>
    <w:p w14:paraId="242D2884" w14:textId="77777777" w:rsidR="00E47AC5" w:rsidRPr="001E4217" w:rsidRDefault="00E47AC5" w:rsidP="00E47AC5">
      <w:pPr>
        <w:jc w:val="both"/>
        <w:rPr>
          <w:rFonts w:ascii="Times New Roman" w:hAnsi="Times New Roman" w:cs="Times New Roman"/>
          <w:sz w:val="44"/>
          <w:szCs w:val="44"/>
        </w:rPr>
      </w:pPr>
    </w:p>
    <w:p w14:paraId="7378284A" w14:textId="77777777" w:rsidR="00E47AC5" w:rsidRPr="001E4217" w:rsidRDefault="00E47AC5" w:rsidP="00E47AC5">
      <w:pPr>
        <w:jc w:val="center"/>
        <w:rPr>
          <w:rFonts w:ascii="Times New Roman" w:hAnsi="Times New Roman" w:cs="Times New Roman"/>
          <w:sz w:val="44"/>
          <w:szCs w:val="44"/>
        </w:rPr>
      </w:pPr>
      <w:r w:rsidRPr="001E4217">
        <w:rPr>
          <w:rFonts w:ascii="Times New Roman" w:hAnsi="Times New Roman" w:cs="Times New Roman"/>
          <w:sz w:val="44"/>
          <w:szCs w:val="44"/>
        </w:rPr>
        <w:t>New Zealand Tourism Forecasting</w:t>
      </w:r>
    </w:p>
    <w:p w14:paraId="63AEA501" w14:textId="77777777" w:rsidR="00E47AC5" w:rsidRPr="001E4217" w:rsidRDefault="00E47AC5" w:rsidP="00E47AC5">
      <w:pPr>
        <w:jc w:val="center"/>
        <w:rPr>
          <w:rFonts w:ascii="Times New Roman" w:hAnsi="Times New Roman" w:cs="Times New Roman"/>
          <w:sz w:val="44"/>
          <w:szCs w:val="44"/>
        </w:rPr>
      </w:pPr>
      <w:r w:rsidRPr="001E4217">
        <w:rPr>
          <w:rFonts w:ascii="Times New Roman" w:hAnsi="Times New Roman" w:cs="Times New Roman"/>
          <w:sz w:val="44"/>
          <w:szCs w:val="44"/>
        </w:rPr>
        <w:t xml:space="preserve"> Dashboard Visualization </w:t>
      </w:r>
    </w:p>
    <w:p w14:paraId="3DFCF699" w14:textId="77777777" w:rsidR="00E47AC5" w:rsidRPr="001E4217" w:rsidRDefault="00E47AC5" w:rsidP="00E47AC5">
      <w:pPr>
        <w:jc w:val="both"/>
        <w:rPr>
          <w:rFonts w:ascii="Times New Roman" w:hAnsi="Times New Roman" w:cs="Times New Roman"/>
        </w:rPr>
      </w:pPr>
    </w:p>
    <w:p w14:paraId="2C8D2041" w14:textId="77777777" w:rsidR="00E47AC5" w:rsidRPr="001E4217" w:rsidRDefault="00E47AC5" w:rsidP="00E47AC5">
      <w:pPr>
        <w:jc w:val="both"/>
        <w:rPr>
          <w:rFonts w:ascii="Times New Roman" w:hAnsi="Times New Roman" w:cs="Times New Roman"/>
          <w:sz w:val="24"/>
          <w:szCs w:val="24"/>
        </w:rPr>
      </w:pPr>
    </w:p>
    <w:p w14:paraId="3D1B1AD5" w14:textId="77777777" w:rsidR="00E47AC5" w:rsidRPr="001E4217" w:rsidRDefault="00E47AC5" w:rsidP="00E47AC5">
      <w:pPr>
        <w:jc w:val="both"/>
        <w:rPr>
          <w:rFonts w:ascii="Times New Roman" w:hAnsi="Times New Roman" w:cs="Times New Roman"/>
          <w:sz w:val="24"/>
          <w:szCs w:val="24"/>
        </w:rPr>
      </w:pPr>
    </w:p>
    <w:p w14:paraId="53E12037" w14:textId="77777777" w:rsidR="00E47AC5" w:rsidRPr="001E4217" w:rsidRDefault="00E47AC5" w:rsidP="00E47AC5">
      <w:pPr>
        <w:jc w:val="both"/>
        <w:rPr>
          <w:rFonts w:ascii="Times New Roman" w:hAnsi="Times New Roman" w:cs="Times New Roman"/>
          <w:sz w:val="24"/>
          <w:szCs w:val="24"/>
        </w:rPr>
      </w:pPr>
    </w:p>
    <w:p w14:paraId="7E9DB8B7" w14:textId="77777777" w:rsidR="00E47AC5" w:rsidRPr="001E4217" w:rsidRDefault="00E47AC5" w:rsidP="00E47AC5">
      <w:pPr>
        <w:jc w:val="both"/>
        <w:rPr>
          <w:rFonts w:ascii="Times New Roman" w:hAnsi="Times New Roman" w:cs="Times New Roman"/>
          <w:sz w:val="24"/>
          <w:szCs w:val="24"/>
        </w:rPr>
      </w:pPr>
    </w:p>
    <w:p w14:paraId="03C4436A" w14:textId="77777777" w:rsidR="00E47AC5" w:rsidRPr="001E4217" w:rsidRDefault="00E47AC5" w:rsidP="00E47AC5">
      <w:pPr>
        <w:jc w:val="both"/>
        <w:rPr>
          <w:rFonts w:ascii="Times New Roman" w:hAnsi="Times New Roman" w:cs="Times New Roman"/>
          <w:sz w:val="24"/>
          <w:szCs w:val="24"/>
        </w:rPr>
      </w:pPr>
    </w:p>
    <w:p w14:paraId="1B5AE199" w14:textId="77777777" w:rsidR="00E47AC5" w:rsidRPr="001E4217" w:rsidRDefault="00E47AC5" w:rsidP="00E47AC5">
      <w:pPr>
        <w:jc w:val="both"/>
        <w:rPr>
          <w:rFonts w:ascii="Times New Roman" w:hAnsi="Times New Roman" w:cs="Times New Roman"/>
          <w:sz w:val="24"/>
          <w:szCs w:val="24"/>
        </w:rPr>
      </w:pPr>
    </w:p>
    <w:p w14:paraId="088D64E1" w14:textId="77777777" w:rsidR="00E47AC5" w:rsidRPr="001E4217" w:rsidRDefault="00E47AC5" w:rsidP="00E47AC5">
      <w:pPr>
        <w:jc w:val="both"/>
        <w:rPr>
          <w:rFonts w:ascii="Times New Roman" w:hAnsi="Times New Roman" w:cs="Times New Roman"/>
          <w:sz w:val="24"/>
          <w:szCs w:val="24"/>
        </w:rPr>
      </w:pPr>
    </w:p>
    <w:p w14:paraId="3363CB5A" w14:textId="77777777" w:rsidR="00E47AC5" w:rsidRPr="001E4217" w:rsidRDefault="00E47AC5" w:rsidP="00E47AC5">
      <w:pPr>
        <w:jc w:val="both"/>
        <w:rPr>
          <w:rFonts w:ascii="Times New Roman" w:hAnsi="Times New Roman" w:cs="Times New Roman"/>
          <w:sz w:val="24"/>
          <w:szCs w:val="24"/>
        </w:rPr>
      </w:pPr>
    </w:p>
    <w:p w14:paraId="167D1DB4" w14:textId="77777777" w:rsidR="00E47AC5" w:rsidRPr="001E4217" w:rsidRDefault="00E47AC5" w:rsidP="00E47AC5">
      <w:pPr>
        <w:jc w:val="both"/>
        <w:rPr>
          <w:rFonts w:ascii="Times New Roman" w:hAnsi="Times New Roman" w:cs="Times New Roman"/>
          <w:sz w:val="24"/>
          <w:szCs w:val="24"/>
        </w:rPr>
      </w:pPr>
    </w:p>
    <w:p w14:paraId="58E94C58" w14:textId="77777777" w:rsidR="00E47AC5" w:rsidRPr="001E4217" w:rsidRDefault="00E47AC5" w:rsidP="00E47AC5">
      <w:pPr>
        <w:jc w:val="both"/>
        <w:rPr>
          <w:rFonts w:ascii="Times New Roman" w:hAnsi="Times New Roman" w:cs="Times New Roman"/>
          <w:sz w:val="24"/>
          <w:szCs w:val="24"/>
        </w:rPr>
      </w:pPr>
    </w:p>
    <w:p w14:paraId="0922B087" w14:textId="77777777" w:rsidR="00E47AC5" w:rsidRPr="001E4217" w:rsidRDefault="00E47AC5" w:rsidP="00E47AC5">
      <w:pPr>
        <w:jc w:val="both"/>
        <w:rPr>
          <w:rFonts w:ascii="Times New Roman" w:hAnsi="Times New Roman" w:cs="Times New Roman"/>
          <w:sz w:val="24"/>
          <w:szCs w:val="24"/>
        </w:rPr>
      </w:pPr>
    </w:p>
    <w:p w14:paraId="12DAD561" w14:textId="77777777" w:rsidR="00E47AC5" w:rsidRPr="001E4217" w:rsidRDefault="00E47AC5" w:rsidP="00E47AC5">
      <w:pPr>
        <w:spacing w:after="160"/>
        <w:jc w:val="both"/>
        <w:rPr>
          <w:rFonts w:ascii="Times New Roman" w:hAnsi="Times New Roman" w:cs="Times New Roman"/>
        </w:rPr>
      </w:pPr>
      <w:r w:rsidRPr="001E4217">
        <w:rPr>
          <w:rFonts w:ascii="Times New Roman" w:hAnsi="Times New Roman" w:cs="Times New Roman"/>
        </w:rPr>
        <w:t xml:space="preserve">IT7510 Capstone Semester Two 2025 </w:t>
      </w:r>
    </w:p>
    <w:p w14:paraId="7038B5C3" w14:textId="77777777" w:rsidR="00E47AC5" w:rsidRPr="001E4217" w:rsidRDefault="00E47AC5" w:rsidP="00E47AC5">
      <w:pPr>
        <w:spacing w:after="158"/>
        <w:ind w:left="24"/>
        <w:jc w:val="both"/>
        <w:rPr>
          <w:rFonts w:ascii="Times New Roman" w:hAnsi="Times New Roman" w:cs="Times New Roman"/>
          <w:sz w:val="24"/>
          <w:szCs w:val="24"/>
        </w:rPr>
      </w:pPr>
      <w:r w:rsidRPr="001E4217">
        <w:rPr>
          <w:rFonts w:ascii="Times New Roman" w:hAnsi="Times New Roman" w:cs="Times New Roman"/>
          <w:sz w:val="24"/>
          <w:szCs w:val="24"/>
        </w:rPr>
        <w:t xml:space="preserve">Project name: </w:t>
      </w:r>
      <w:proofErr w:type="spellStart"/>
      <w:r w:rsidRPr="001E4217">
        <w:rPr>
          <w:rFonts w:ascii="Times New Roman" w:hAnsi="Times New Roman" w:cs="Times New Roman"/>
          <w:sz w:val="24"/>
          <w:szCs w:val="24"/>
        </w:rPr>
        <w:t>FutureTourism.LSG</w:t>
      </w:r>
      <w:proofErr w:type="spellEnd"/>
    </w:p>
    <w:p w14:paraId="4AA1FDA3" w14:textId="77777777" w:rsidR="00E47AC5" w:rsidRPr="001E4217" w:rsidRDefault="00E47AC5" w:rsidP="00E47AC5">
      <w:pPr>
        <w:spacing w:after="203"/>
        <w:jc w:val="both"/>
        <w:rPr>
          <w:rFonts w:ascii="Times New Roman" w:hAnsi="Times New Roman" w:cs="Times New Roman"/>
          <w:sz w:val="24"/>
          <w:szCs w:val="24"/>
        </w:rPr>
      </w:pPr>
      <w:r w:rsidRPr="001E4217">
        <w:rPr>
          <w:rFonts w:ascii="Times New Roman" w:hAnsi="Times New Roman" w:cs="Times New Roman"/>
          <w:sz w:val="24"/>
          <w:szCs w:val="24"/>
        </w:rPr>
        <w:t xml:space="preserve">Group name: LSG </w:t>
      </w:r>
    </w:p>
    <w:p w14:paraId="438C4389" w14:textId="77777777" w:rsidR="00E47AC5" w:rsidRPr="001E4217" w:rsidRDefault="00E47AC5" w:rsidP="00E47AC5">
      <w:pPr>
        <w:spacing w:after="201"/>
        <w:jc w:val="both"/>
        <w:rPr>
          <w:rFonts w:ascii="Times New Roman" w:hAnsi="Times New Roman" w:cs="Times New Roman"/>
          <w:sz w:val="24"/>
          <w:szCs w:val="24"/>
        </w:rPr>
      </w:pPr>
      <w:r w:rsidRPr="001E4217">
        <w:rPr>
          <w:rFonts w:ascii="Times New Roman" w:hAnsi="Times New Roman" w:cs="Times New Roman"/>
          <w:sz w:val="24"/>
          <w:szCs w:val="24"/>
        </w:rPr>
        <w:t xml:space="preserve">Name: Lakshya Mann, Shivam Arora, Gowtham R Panicker  </w:t>
      </w:r>
    </w:p>
    <w:p w14:paraId="7707B921"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Client Name: Dr. Trang Do</w:t>
      </w:r>
    </w:p>
    <w:sdt>
      <w:sdtPr>
        <w:rPr>
          <w:rFonts w:ascii="Times New Roman" w:eastAsia="Arial" w:hAnsi="Times New Roman" w:cs="Times New Roman"/>
          <w:color w:val="auto"/>
          <w:sz w:val="22"/>
          <w:szCs w:val="22"/>
          <w:lang w:val="en-NZ" w:eastAsia="en-NZ"/>
        </w:rPr>
        <w:id w:val="-36977855"/>
        <w:docPartObj>
          <w:docPartGallery w:val="Table of Contents"/>
          <w:docPartUnique/>
        </w:docPartObj>
      </w:sdtPr>
      <w:sdtEndPr>
        <w:rPr>
          <w:b/>
          <w:bCs/>
          <w:noProof/>
        </w:rPr>
      </w:sdtEndPr>
      <w:sdtContent>
        <w:p w14:paraId="7E56296F" w14:textId="77777777" w:rsidR="00E47AC5" w:rsidRPr="001E4217" w:rsidRDefault="00E47AC5" w:rsidP="00E47AC5">
          <w:pPr>
            <w:pStyle w:val="TOCHeading"/>
            <w:rPr>
              <w:rFonts w:ascii="Times New Roman" w:hAnsi="Times New Roman" w:cs="Times New Roman"/>
            </w:rPr>
          </w:pPr>
          <w:r w:rsidRPr="001E4217">
            <w:rPr>
              <w:rFonts w:ascii="Times New Roman" w:hAnsi="Times New Roman" w:cs="Times New Roman"/>
            </w:rPr>
            <w:t>Contents</w:t>
          </w:r>
        </w:p>
        <w:p w14:paraId="4A8090AB" w14:textId="77777777" w:rsidR="00E47AC5" w:rsidRPr="001E4217" w:rsidRDefault="00E47AC5" w:rsidP="00E47AC5">
          <w:pPr>
            <w:pStyle w:val="TOC1"/>
            <w:tabs>
              <w:tab w:val="right" w:leader="dot" w:pos="9016"/>
            </w:tabs>
            <w:rPr>
              <w:rFonts w:ascii="Times New Roman" w:eastAsiaTheme="minorEastAsia" w:hAnsi="Times New Roman" w:cs="Times New Roman"/>
              <w:noProof/>
              <w:kern w:val="2"/>
              <w:sz w:val="24"/>
              <w:szCs w:val="24"/>
              <w14:ligatures w14:val="standardContextual"/>
            </w:rPr>
          </w:pPr>
          <w:r w:rsidRPr="001E4217">
            <w:rPr>
              <w:rFonts w:ascii="Times New Roman" w:hAnsi="Times New Roman" w:cs="Times New Roman"/>
            </w:rPr>
            <w:fldChar w:fldCharType="begin"/>
          </w:r>
          <w:r w:rsidRPr="001E4217">
            <w:rPr>
              <w:rFonts w:ascii="Times New Roman" w:hAnsi="Times New Roman" w:cs="Times New Roman"/>
            </w:rPr>
            <w:instrText xml:space="preserve"> TOC \o "1-3" \h \z \u </w:instrText>
          </w:r>
          <w:r w:rsidRPr="001E4217">
            <w:rPr>
              <w:rFonts w:ascii="Times New Roman" w:hAnsi="Times New Roman" w:cs="Times New Roman"/>
            </w:rPr>
            <w:fldChar w:fldCharType="separate"/>
          </w:r>
          <w:hyperlink w:anchor="_Toc211584526" w:history="1">
            <w:r w:rsidRPr="001E4217">
              <w:rPr>
                <w:rStyle w:val="Hyperlink"/>
                <w:rFonts w:ascii="Times New Roman" w:hAnsi="Times New Roman" w:cs="Times New Roman"/>
                <w:noProof/>
              </w:rPr>
              <w:t>Creation of Dashboard</w:t>
            </w:r>
            <w:r w:rsidRPr="001E4217">
              <w:rPr>
                <w:rFonts w:ascii="Times New Roman" w:hAnsi="Times New Roman" w:cs="Times New Roman"/>
                <w:noProof/>
                <w:webHidden/>
              </w:rPr>
              <w:tab/>
            </w:r>
            <w:r w:rsidRPr="001E4217">
              <w:rPr>
                <w:rFonts w:ascii="Times New Roman" w:hAnsi="Times New Roman" w:cs="Times New Roman"/>
                <w:noProof/>
                <w:webHidden/>
              </w:rPr>
              <w:fldChar w:fldCharType="begin"/>
            </w:r>
            <w:r w:rsidRPr="001E4217">
              <w:rPr>
                <w:rFonts w:ascii="Times New Roman" w:hAnsi="Times New Roman" w:cs="Times New Roman"/>
                <w:noProof/>
                <w:webHidden/>
              </w:rPr>
              <w:instrText xml:space="preserve"> PAGEREF _Toc211584526 \h </w:instrText>
            </w:r>
            <w:r w:rsidRPr="001E4217">
              <w:rPr>
                <w:rFonts w:ascii="Times New Roman" w:hAnsi="Times New Roman" w:cs="Times New Roman"/>
                <w:noProof/>
                <w:webHidden/>
              </w:rPr>
            </w:r>
            <w:r w:rsidRPr="001E4217">
              <w:rPr>
                <w:rFonts w:ascii="Times New Roman" w:hAnsi="Times New Roman" w:cs="Times New Roman"/>
                <w:noProof/>
                <w:webHidden/>
              </w:rPr>
              <w:fldChar w:fldCharType="separate"/>
            </w:r>
            <w:r w:rsidRPr="001E4217">
              <w:rPr>
                <w:rFonts w:ascii="Times New Roman" w:hAnsi="Times New Roman" w:cs="Times New Roman"/>
                <w:noProof/>
                <w:webHidden/>
              </w:rPr>
              <w:t>3</w:t>
            </w:r>
            <w:r w:rsidRPr="001E4217">
              <w:rPr>
                <w:rFonts w:ascii="Times New Roman" w:hAnsi="Times New Roman" w:cs="Times New Roman"/>
                <w:noProof/>
                <w:webHidden/>
              </w:rPr>
              <w:fldChar w:fldCharType="end"/>
            </w:r>
          </w:hyperlink>
        </w:p>
        <w:p w14:paraId="413AC803" w14:textId="77777777" w:rsidR="00E47AC5" w:rsidRPr="001E4217" w:rsidRDefault="00E47AC5" w:rsidP="00E47AC5">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211584527" w:history="1">
            <w:r w:rsidRPr="001E4217">
              <w:rPr>
                <w:rStyle w:val="Hyperlink"/>
                <w:rFonts w:ascii="Times New Roman" w:hAnsi="Times New Roman" w:cs="Times New Roman"/>
                <w:noProof/>
              </w:rPr>
              <w:t>Summary Page</w:t>
            </w:r>
            <w:r w:rsidRPr="001E4217">
              <w:rPr>
                <w:rFonts w:ascii="Times New Roman" w:hAnsi="Times New Roman" w:cs="Times New Roman"/>
                <w:noProof/>
                <w:webHidden/>
              </w:rPr>
              <w:tab/>
            </w:r>
            <w:r w:rsidRPr="001E4217">
              <w:rPr>
                <w:rFonts w:ascii="Times New Roman" w:hAnsi="Times New Roman" w:cs="Times New Roman"/>
                <w:noProof/>
                <w:webHidden/>
              </w:rPr>
              <w:fldChar w:fldCharType="begin"/>
            </w:r>
            <w:r w:rsidRPr="001E4217">
              <w:rPr>
                <w:rFonts w:ascii="Times New Roman" w:hAnsi="Times New Roman" w:cs="Times New Roman"/>
                <w:noProof/>
                <w:webHidden/>
              </w:rPr>
              <w:instrText xml:space="preserve"> PAGEREF _Toc211584527 \h </w:instrText>
            </w:r>
            <w:r w:rsidRPr="001E4217">
              <w:rPr>
                <w:rFonts w:ascii="Times New Roman" w:hAnsi="Times New Roman" w:cs="Times New Roman"/>
                <w:noProof/>
                <w:webHidden/>
              </w:rPr>
            </w:r>
            <w:r w:rsidRPr="001E4217">
              <w:rPr>
                <w:rFonts w:ascii="Times New Roman" w:hAnsi="Times New Roman" w:cs="Times New Roman"/>
                <w:noProof/>
                <w:webHidden/>
              </w:rPr>
              <w:fldChar w:fldCharType="separate"/>
            </w:r>
            <w:r w:rsidRPr="001E4217">
              <w:rPr>
                <w:rFonts w:ascii="Times New Roman" w:hAnsi="Times New Roman" w:cs="Times New Roman"/>
                <w:noProof/>
                <w:webHidden/>
              </w:rPr>
              <w:t>5</w:t>
            </w:r>
            <w:r w:rsidRPr="001E4217">
              <w:rPr>
                <w:rFonts w:ascii="Times New Roman" w:hAnsi="Times New Roman" w:cs="Times New Roman"/>
                <w:noProof/>
                <w:webHidden/>
              </w:rPr>
              <w:fldChar w:fldCharType="end"/>
            </w:r>
          </w:hyperlink>
        </w:p>
        <w:p w14:paraId="0717F768" w14:textId="77777777" w:rsidR="00E47AC5" w:rsidRPr="001E4217" w:rsidRDefault="00E47AC5" w:rsidP="00E47AC5">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211584528" w:history="1">
            <w:r w:rsidRPr="001E4217">
              <w:rPr>
                <w:rStyle w:val="Hyperlink"/>
                <w:rFonts w:ascii="Times New Roman" w:hAnsi="Times New Roman" w:cs="Times New Roman"/>
                <w:noProof/>
              </w:rPr>
              <w:t>Accommodation Dataset</w:t>
            </w:r>
            <w:r w:rsidRPr="001E4217">
              <w:rPr>
                <w:rFonts w:ascii="Times New Roman" w:hAnsi="Times New Roman" w:cs="Times New Roman"/>
                <w:noProof/>
                <w:webHidden/>
              </w:rPr>
              <w:tab/>
            </w:r>
            <w:r w:rsidRPr="001E4217">
              <w:rPr>
                <w:rFonts w:ascii="Times New Roman" w:hAnsi="Times New Roman" w:cs="Times New Roman"/>
                <w:noProof/>
                <w:webHidden/>
              </w:rPr>
              <w:fldChar w:fldCharType="begin"/>
            </w:r>
            <w:r w:rsidRPr="001E4217">
              <w:rPr>
                <w:rFonts w:ascii="Times New Roman" w:hAnsi="Times New Roman" w:cs="Times New Roman"/>
                <w:noProof/>
                <w:webHidden/>
              </w:rPr>
              <w:instrText xml:space="preserve"> PAGEREF _Toc211584528 \h </w:instrText>
            </w:r>
            <w:r w:rsidRPr="001E4217">
              <w:rPr>
                <w:rFonts w:ascii="Times New Roman" w:hAnsi="Times New Roman" w:cs="Times New Roman"/>
                <w:noProof/>
                <w:webHidden/>
              </w:rPr>
            </w:r>
            <w:r w:rsidRPr="001E4217">
              <w:rPr>
                <w:rFonts w:ascii="Times New Roman" w:hAnsi="Times New Roman" w:cs="Times New Roman"/>
                <w:noProof/>
                <w:webHidden/>
              </w:rPr>
              <w:fldChar w:fldCharType="separate"/>
            </w:r>
            <w:r w:rsidRPr="001E4217">
              <w:rPr>
                <w:rFonts w:ascii="Times New Roman" w:hAnsi="Times New Roman" w:cs="Times New Roman"/>
                <w:noProof/>
                <w:webHidden/>
              </w:rPr>
              <w:t>7</w:t>
            </w:r>
            <w:r w:rsidRPr="001E4217">
              <w:rPr>
                <w:rFonts w:ascii="Times New Roman" w:hAnsi="Times New Roman" w:cs="Times New Roman"/>
                <w:noProof/>
                <w:webHidden/>
              </w:rPr>
              <w:fldChar w:fldCharType="end"/>
            </w:r>
          </w:hyperlink>
        </w:p>
        <w:p w14:paraId="3D7AFBDE" w14:textId="77777777" w:rsidR="00E47AC5" w:rsidRPr="001E4217" w:rsidRDefault="00E47AC5" w:rsidP="00E47AC5">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211584529" w:history="1">
            <w:r w:rsidRPr="001E4217">
              <w:rPr>
                <w:rStyle w:val="Hyperlink"/>
                <w:rFonts w:ascii="Times New Roman" w:hAnsi="Times New Roman" w:cs="Times New Roman"/>
                <w:noProof/>
              </w:rPr>
              <w:t>Domestic and International spend Datasets</w:t>
            </w:r>
            <w:r w:rsidRPr="001E4217">
              <w:rPr>
                <w:rFonts w:ascii="Times New Roman" w:hAnsi="Times New Roman" w:cs="Times New Roman"/>
                <w:noProof/>
                <w:webHidden/>
              </w:rPr>
              <w:tab/>
            </w:r>
            <w:r w:rsidRPr="001E4217">
              <w:rPr>
                <w:rFonts w:ascii="Times New Roman" w:hAnsi="Times New Roman" w:cs="Times New Roman"/>
                <w:noProof/>
                <w:webHidden/>
              </w:rPr>
              <w:fldChar w:fldCharType="begin"/>
            </w:r>
            <w:r w:rsidRPr="001E4217">
              <w:rPr>
                <w:rFonts w:ascii="Times New Roman" w:hAnsi="Times New Roman" w:cs="Times New Roman"/>
                <w:noProof/>
                <w:webHidden/>
              </w:rPr>
              <w:instrText xml:space="preserve"> PAGEREF _Toc211584529 \h </w:instrText>
            </w:r>
            <w:r w:rsidRPr="001E4217">
              <w:rPr>
                <w:rFonts w:ascii="Times New Roman" w:hAnsi="Times New Roman" w:cs="Times New Roman"/>
                <w:noProof/>
                <w:webHidden/>
              </w:rPr>
            </w:r>
            <w:r w:rsidRPr="001E4217">
              <w:rPr>
                <w:rFonts w:ascii="Times New Roman" w:hAnsi="Times New Roman" w:cs="Times New Roman"/>
                <w:noProof/>
                <w:webHidden/>
              </w:rPr>
              <w:fldChar w:fldCharType="separate"/>
            </w:r>
            <w:r w:rsidRPr="001E4217">
              <w:rPr>
                <w:rFonts w:ascii="Times New Roman" w:hAnsi="Times New Roman" w:cs="Times New Roman"/>
                <w:noProof/>
                <w:webHidden/>
              </w:rPr>
              <w:t>8</w:t>
            </w:r>
            <w:r w:rsidRPr="001E4217">
              <w:rPr>
                <w:rFonts w:ascii="Times New Roman" w:hAnsi="Times New Roman" w:cs="Times New Roman"/>
                <w:noProof/>
                <w:webHidden/>
              </w:rPr>
              <w:fldChar w:fldCharType="end"/>
            </w:r>
          </w:hyperlink>
        </w:p>
        <w:p w14:paraId="321D3822" w14:textId="77777777" w:rsidR="00E47AC5" w:rsidRPr="001E4217" w:rsidRDefault="00E47AC5" w:rsidP="00E47AC5">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211584530" w:history="1">
            <w:r w:rsidRPr="001E4217">
              <w:rPr>
                <w:rStyle w:val="Hyperlink"/>
                <w:rFonts w:ascii="Times New Roman" w:hAnsi="Times New Roman" w:cs="Times New Roman"/>
                <w:noProof/>
              </w:rPr>
              <w:t>Visitor Arrival Dataset</w:t>
            </w:r>
            <w:r w:rsidRPr="001E4217">
              <w:rPr>
                <w:rFonts w:ascii="Times New Roman" w:hAnsi="Times New Roman" w:cs="Times New Roman"/>
                <w:noProof/>
                <w:webHidden/>
              </w:rPr>
              <w:tab/>
            </w:r>
            <w:r w:rsidRPr="001E4217">
              <w:rPr>
                <w:rFonts w:ascii="Times New Roman" w:hAnsi="Times New Roman" w:cs="Times New Roman"/>
                <w:noProof/>
                <w:webHidden/>
              </w:rPr>
              <w:fldChar w:fldCharType="begin"/>
            </w:r>
            <w:r w:rsidRPr="001E4217">
              <w:rPr>
                <w:rFonts w:ascii="Times New Roman" w:hAnsi="Times New Roman" w:cs="Times New Roman"/>
                <w:noProof/>
                <w:webHidden/>
              </w:rPr>
              <w:instrText xml:space="preserve"> PAGEREF _Toc211584530 \h </w:instrText>
            </w:r>
            <w:r w:rsidRPr="001E4217">
              <w:rPr>
                <w:rFonts w:ascii="Times New Roman" w:hAnsi="Times New Roman" w:cs="Times New Roman"/>
                <w:noProof/>
                <w:webHidden/>
              </w:rPr>
            </w:r>
            <w:r w:rsidRPr="001E4217">
              <w:rPr>
                <w:rFonts w:ascii="Times New Roman" w:hAnsi="Times New Roman" w:cs="Times New Roman"/>
                <w:noProof/>
                <w:webHidden/>
              </w:rPr>
              <w:fldChar w:fldCharType="separate"/>
            </w:r>
            <w:r w:rsidRPr="001E4217">
              <w:rPr>
                <w:rFonts w:ascii="Times New Roman" w:hAnsi="Times New Roman" w:cs="Times New Roman"/>
                <w:noProof/>
                <w:webHidden/>
              </w:rPr>
              <w:t>9</w:t>
            </w:r>
            <w:r w:rsidRPr="001E4217">
              <w:rPr>
                <w:rFonts w:ascii="Times New Roman" w:hAnsi="Times New Roman" w:cs="Times New Roman"/>
                <w:noProof/>
                <w:webHidden/>
              </w:rPr>
              <w:fldChar w:fldCharType="end"/>
            </w:r>
          </w:hyperlink>
        </w:p>
        <w:p w14:paraId="25FF4AF1" w14:textId="77777777" w:rsidR="00E47AC5" w:rsidRPr="001E4217" w:rsidRDefault="00E47AC5" w:rsidP="00E47AC5">
          <w:pPr>
            <w:rPr>
              <w:rFonts w:ascii="Times New Roman" w:hAnsi="Times New Roman" w:cs="Times New Roman"/>
            </w:rPr>
          </w:pPr>
          <w:r w:rsidRPr="001E4217">
            <w:rPr>
              <w:rFonts w:ascii="Times New Roman" w:hAnsi="Times New Roman" w:cs="Times New Roman"/>
              <w:b/>
              <w:bCs/>
              <w:noProof/>
            </w:rPr>
            <w:fldChar w:fldCharType="end"/>
          </w:r>
        </w:p>
      </w:sdtContent>
    </w:sdt>
    <w:p w14:paraId="4DEACA2E" w14:textId="77777777" w:rsidR="00E47AC5" w:rsidRPr="001E4217" w:rsidRDefault="00E47AC5" w:rsidP="00E47AC5">
      <w:pPr>
        <w:spacing w:after="160" w:line="259" w:lineRule="auto"/>
        <w:rPr>
          <w:rFonts w:ascii="Times New Roman" w:hAnsi="Times New Roman" w:cs="Times New Roman"/>
          <w:sz w:val="24"/>
          <w:szCs w:val="24"/>
        </w:rPr>
      </w:pPr>
      <w:r w:rsidRPr="001E4217">
        <w:rPr>
          <w:rFonts w:ascii="Times New Roman" w:hAnsi="Times New Roman" w:cs="Times New Roman"/>
          <w:sz w:val="24"/>
          <w:szCs w:val="24"/>
        </w:rPr>
        <w:br w:type="page"/>
      </w:r>
    </w:p>
    <w:p w14:paraId="435B1D41" w14:textId="77777777" w:rsidR="00E47AC5" w:rsidRPr="001E4217" w:rsidRDefault="00E47AC5" w:rsidP="00E47AC5">
      <w:pPr>
        <w:pStyle w:val="Heading2"/>
      </w:pPr>
      <w:bookmarkStart w:id="982" w:name="_Toc211584526"/>
      <w:bookmarkStart w:id="983" w:name="_Toc211587454"/>
      <w:bookmarkStart w:id="984" w:name="_Toc211595470"/>
      <w:r w:rsidRPr="001E4217">
        <w:t>Creation of Dashboard</w:t>
      </w:r>
      <w:bookmarkEnd w:id="982"/>
      <w:bookmarkEnd w:id="983"/>
      <w:bookmarkEnd w:id="984"/>
    </w:p>
    <w:p w14:paraId="197E1896" w14:textId="77777777" w:rsidR="00E47AC5" w:rsidRPr="001E4217" w:rsidRDefault="00E47AC5" w:rsidP="00E47AC5">
      <w:pPr>
        <w:rPr>
          <w:rFonts w:ascii="Times New Roman" w:hAnsi="Times New Roman" w:cs="Times New Roman"/>
        </w:rPr>
      </w:pPr>
    </w:p>
    <w:p w14:paraId="15820165"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 xml:space="preserve">The raw data was sourced from the (MBIE) website and given to us by our client. The former data was used to inform the work behind the analysis and downstream model building. The data had to be cleaned up before we could do any modelling of it. This was a necessary step to prevent and remove discrepancies, omissions or outliers from the dataset that could not be replicated and after all make our data more trustworthy. Upon this data being deemed “clean”, and fit for consumption, we went on to train our predictive model using seven years’ data. We then held out a year of data in order to evaluate the performance and generalizability of our model. </w:t>
      </w:r>
    </w:p>
    <w:p w14:paraId="377C3D6F" w14:textId="77777777" w:rsidR="00E47AC5" w:rsidRPr="001E4217" w:rsidRDefault="00E47AC5" w:rsidP="00E47AC5">
      <w:pPr>
        <w:jc w:val="both"/>
        <w:rPr>
          <w:rFonts w:ascii="Times New Roman" w:hAnsi="Times New Roman" w:cs="Times New Roman"/>
          <w:sz w:val="24"/>
          <w:szCs w:val="24"/>
        </w:rPr>
      </w:pPr>
    </w:p>
    <w:p w14:paraId="344D9894"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 xml:space="preserve">We describe four distinct predictive models that we have compared and thoroughly assessed for their performance using several error metrics in our study. These metrics enabled us to separate the good models from the bad ones and hence see how good they are in predicting based on past patterns. We chose the most accurate model for each dataset after careful consideration, pimping up our final selections based on empirical facts. </w:t>
      </w:r>
    </w:p>
    <w:p w14:paraId="1FE323A9" w14:textId="77777777" w:rsidR="00E47AC5" w:rsidRPr="001E4217" w:rsidRDefault="00E47AC5" w:rsidP="00E47AC5">
      <w:pPr>
        <w:jc w:val="both"/>
        <w:rPr>
          <w:rFonts w:ascii="Times New Roman" w:hAnsi="Times New Roman" w:cs="Times New Roman"/>
          <w:sz w:val="24"/>
          <w:szCs w:val="24"/>
        </w:rPr>
      </w:pPr>
    </w:p>
    <w:p w14:paraId="67DBBF38"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 xml:space="preserve">Once the most accurate models were chosen, we to obtain the predicted CSV files using each set. This was essential to enable the extension of subsequent analysis and comparison. We also read-in the true data CSV and the predicted CSV for each dataset into our analysis environment to improve speed of work-flow and expedite gaining insights from them. </w:t>
      </w:r>
    </w:p>
    <w:p w14:paraId="7443A35A" w14:textId="77777777" w:rsidR="00E47AC5" w:rsidRPr="001E4217" w:rsidRDefault="00E47AC5" w:rsidP="00E47AC5">
      <w:pPr>
        <w:jc w:val="both"/>
        <w:rPr>
          <w:rFonts w:ascii="Times New Roman" w:hAnsi="Times New Roman" w:cs="Times New Roman"/>
          <w:sz w:val="24"/>
          <w:szCs w:val="24"/>
        </w:rPr>
      </w:pPr>
    </w:p>
    <w:p w14:paraId="61DEB5FE"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We performed some data transformations to be able to correspond with POWERBI, a great business analytics tool. This comprised establishing a dedicated date table, which is essential for any time-based analysis, and relationships between data tables to allow seamless integration of data and queries. We wrote queries for each table that would easily pull data or allow us to slice it up.</w:t>
      </w:r>
    </w:p>
    <w:p w14:paraId="37F8CCAE" w14:textId="77777777" w:rsidR="00E47AC5" w:rsidRPr="001E4217" w:rsidRDefault="00E47AC5" w:rsidP="00E47AC5">
      <w:pPr>
        <w:rPr>
          <w:rFonts w:ascii="Times New Roman" w:hAnsi="Times New Roman" w:cs="Times New Roman"/>
        </w:rPr>
      </w:pPr>
    </w:p>
    <w:p w14:paraId="5ED10F44" w14:textId="77777777" w:rsidR="00E47AC5" w:rsidRPr="001E4217" w:rsidRDefault="00E47AC5" w:rsidP="00E47AC5">
      <w:pPr>
        <w:rPr>
          <w:rFonts w:ascii="Times New Roman" w:hAnsi="Times New Roman" w:cs="Times New Roman"/>
        </w:rPr>
      </w:pPr>
      <w:r w:rsidRPr="001E4217">
        <w:rPr>
          <w:rFonts w:ascii="Times New Roman" w:hAnsi="Times New Roman" w:cs="Times New Roman"/>
          <w:noProof/>
        </w:rPr>
        <w:drawing>
          <wp:inline distT="0" distB="0" distL="0" distR="0" wp14:anchorId="6959A371" wp14:editId="2EE00908">
            <wp:extent cx="5790557" cy="2286000"/>
            <wp:effectExtent l="0" t="0" r="1270" b="0"/>
            <wp:docPr id="1506869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9289" name="Picture 1" descr="A screenshot of a computer&#10;&#10;AI-generated content may be incorrect."/>
                    <pic:cNvPicPr/>
                  </pic:nvPicPr>
                  <pic:blipFill>
                    <a:blip r:embed="rId161"/>
                    <a:stretch>
                      <a:fillRect/>
                    </a:stretch>
                  </pic:blipFill>
                  <pic:spPr>
                    <a:xfrm>
                      <a:off x="0" y="0"/>
                      <a:ext cx="5815524" cy="2295856"/>
                    </a:xfrm>
                    <a:prstGeom prst="rect">
                      <a:avLst/>
                    </a:prstGeom>
                  </pic:spPr>
                </pic:pic>
              </a:graphicData>
            </a:graphic>
          </wp:inline>
        </w:drawing>
      </w:r>
      <w:r w:rsidRPr="001E4217">
        <w:rPr>
          <w:rFonts w:ascii="Times New Roman" w:hAnsi="Times New Roman" w:cs="Times New Roman"/>
          <w:noProof/>
        </w:rPr>
        <w:drawing>
          <wp:inline distT="0" distB="0" distL="0" distR="0" wp14:anchorId="63C74FB8" wp14:editId="704A418C">
            <wp:extent cx="5731510" cy="559435"/>
            <wp:effectExtent l="0" t="0" r="2540" b="0"/>
            <wp:docPr id="124228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0213" name=""/>
                    <pic:cNvPicPr/>
                  </pic:nvPicPr>
                  <pic:blipFill>
                    <a:blip r:embed="rId162"/>
                    <a:stretch>
                      <a:fillRect/>
                    </a:stretch>
                  </pic:blipFill>
                  <pic:spPr>
                    <a:xfrm>
                      <a:off x="0" y="0"/>
                      <a:ext cx="5731510" cy="559435"/>
                    </a:xfrm>
                    <a:prstGeom prst="rect">
                      <a:avLst/>
                    </a:prstGeom>
                  </pic:spPr>
                </pic:pic>
              </a:graphicData>
            </a:graphic>
          </wp:inline>
        </w:drawing>
      </w:r>
    </w:p>
    <w:p w14:paraId="15439EAA" w14:textId="77777777" w:rsidR="00E47AC5" w:rsidRPr="001E4217" w:rsidRDefault="00E47AC5" w:rsidP="00E47AC5">
      <w:pPr>
        <w:rPr>
          <w:rFonts w:ascii="Times New Roman" w:hAnsi="Times New Roman" w:cs="Times New Roman"/>
        </w:rPr>
      </w:pPr>
    </w:p>
    <w:p w14:paraId="5E2A9601"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To appropriately interpret the discoveries and learnings, we prepared diverse plotting according to different datasets. These visualizations were clustered bar chart, clustered column chart, donut chart, KPI card and line graph. Each of these graphs was crafted to show historical information alongside forecasts, so stakeholders can quickly understand the implied impact of our analysis.</w:t>
      </w:r>
    </w:p>
    <w:p w14:paraId="22C991B0" w14:textId="77777777" w:rsidR="00E47AC5" w:rsidRPr="001E4217" w:rsidRDefault="00E47AC5" w:rsidP="00E47AC5">
      <w:pPr>
        <w:jc w:val="both"/>
        <w:rPr>
          <w:rFonts w:ascii="Times New Roman" w:hAnsi="Times New Roman" w:cs="Times New Roman"/>
          <w:sz w:val="24"/>
          <w:szCs w:val="24"/>
        </w:rPr>
      </w:pPr>
    </w:p>
    <w:p w14:paraId="29E6C0F0" w14:textId="77777777" w:rsidR="00E47AC5" w:rsidRPr="001E4217" w:rsidRDefault="00E47AC5" w:rsidP="00E47AC5">
      <w:pPr>
        <w:jc w:val="both"/>
        <w:rPr>
          <w:rFonts w:ascii="Times New Roman" w:hAnsi="Times New Roman" w:cs="Times New Roman"/>
        </w:rPr>
      </w:pPr>
      <w:r w:rsidRPr="001E4217">
        <w:rPr>
          <w:rFonts w:ascii="Times New Roman" w:hAnsi="Times New Roman" w:cs="Times New Roman"/>
          <w:sz w:val="24"/>
          <w:szCs w:val="24"/>
        </w:rPr>
        <w:t>Finally, a complete summary page was made to store the major learning on each dataset including crucial trends and observations. This is also an evaluation of dimensional predictive model’s performance, which allows stakeholders to have a clear sense of the reliability of our prediction. "Our objective was to provide not only accurate predictions, but the information in a manner that is accessible and useful for decision makers.</w:t>
      </w:r>
      <w:r w:rsidRPr="001E4217">
        <w:rPr>
          <w:rFonts w:ascii="Times New Roman" w:hAnsi="Times New Roman" w:cs="Times New Roman"/>
        </w:rPr>
        <w:br w:type="page"/>
      </w:r>
    </w:p>
    <w:p w14:paraId="14849347" w14:textId="77777777" w:rsidR="00E47AC5" w:rsidRPr="001E4217" w:rsidRDefault="00E47AC5" w:rsidP="00E47AC5">
      <w:pPr>
        <w:spacing w:after="160" w:line="259" w:lineRule="auto"/>
        <w:rPr>
          <w:rFonts w:ascii="Times New Roman" w:hAnsi="Times New Roman" w:cs="Times New Roman"/>
          <w:sz w:val="24"/>
          <w:szCs w:val="24"/>
        </w:rPr>
      </w:pPr>
    </w:p>
    <w:p w14:paraId="3D12C756" w14:textId="77777777" w:rsidR="00E47AC5" w:rsidRPr="001E4217" w:rsidRDefault="00E47AC5" w:rsidP="00E47AC5">
      <w:pPr>
        <w:pStyle w:val="Heading2"/>
      </w:pPr>
      <w:bookmarkStart w:id="985" w:name="_Toc211584527"/>
      <w:bookmarkStart w:id="986" w:name="_Toc211587455"/>
      <w:bookmarkStart w:id="987" w:name="_Toc211595471"/>
      <w:r w:rsidRPr="001E4217">
        <w:t>Summary Page</w:t>
      </w:r>
      <w:bookmarkEnd w:id="985"/>
      <w:bookmarkEnd w:id="986"/>
      <w:bookmarkEnd w:id="987"/>
      <w:r w:rsidRPr="001E4217">
        <w:t xml:space="preserve"> </w:t>
      </w:r>
    </w:p>
    <w:p w14:paraId="1475FF18" w14:textId="77777777" w:rsidR="00E47AC5" w:rsidRPr="001E4217" w:rsidRDefault="00E47AC5" w:rsidP="00E47AC5">
      <w:pPr>
        <w:jc w:val="both"/>
        <w:rPr>
          <w:rFonts w:ascii="Times New Roman" w:hAnsi="Times New Roman" w:cs="Times New Roman"/>
          <w:sz w:val="24"/>
          <w:szCs w:val="24"/>
        </w:rPr>
      </w:pPr>
    </w:p>
    <w:p w14:paraId="0DC7EED3"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noProof/>
        </w:rPr>
        <w:drawing>
          <wp:inline distT="0" distB="0" distL="0" distR="0" wp14:anchorId="6BC193CA" wp14:editId="7C4F9701">
            <wp:extent cx="5731510" cy="3221355"/>
            <wp:effectExtent l="0" t="0" r="2540" b="0"/>
            <wp:docPr id="1340307222"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222" name="Picture 5" descr="A screenshot of a graph&#10;&#10;AI-generated content may be incorrec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A21C37B" w14:textId="77777777" w:rsidR="00E47AC5" w:rsidRPr="001E4217" w:rsidRDefault="00E47AC5" w:rsidP="00E47AC5">
      <w:pPr>
        <w:rPr>
          <w:rFonts w:ascii="Times New Roman" w:hAnsi="Times New Roman" w:cs="Times New Roman"/>
        </w:rPr>
      </w:pPr>
    </w:p>
    <w:p w14:paraId="0C5533AF" w14:textId="77777777" w:rsidR="00E47AC5" w:rsidRPr="001E4217" w:rsidRDefault="00E47AC5" w:rsidP="00E47AC5">
      <w:pPr>
        <w:rPr>
          <w:rFonts w:ascii="Times New Roman" w:hAnsi="Times New Roman" w:cs="Times New Roman"/>
        </w:rPr>
      </w:pPr>
    </w:p>
    <w:p w14:paraId="3BAC6690" w14:textId="77777777" w:rsidR="00E47AC5" w:rsidRPr="001E4217" w:rsidRDefault="00E47AC5" w:rsidP="00E47AC5">
      <w:pPr>
        <w:rPr>
          <w:rFonts w:ascii="Times New Roman" w:hAnsi="Times New Roman" w:cs="Times New Roman"/>
        </w:rPr>
      </w:pPr>
    </w:p>
    <w:p w14:paraId="5FE77FAC"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b/>
          <w:bCs/>
          <w:sz w:val="24"/>
          <w:szCs w:val="24"/>
        </w:rPr>
        <w:t>Top Left – Historical Average Guest Nights vs. Forecasted Guest Nights</w:t>
      </w:r>
    </w:p>
    <w:p w14:paraId="4F19CFC3"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sz w:val="24"/>
          <w:szCs w:val="24"/>
        </w:rPr>
        <w:t>This chart illustrates the comparison between historical and anticipated guest nights for each month in 2025. The blue bars represent past averages, while the red bars indicate forecasted figures. The projections are significantly elevated, particularly for January (20.1 million), February (15.7 million), and December (16.3 million), indicating a sharp increase in tourism during these peak months.</w:t>
      </w:r>
    </w:p>
    <w:p w14:paraId="2C44435C"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b/>
          <w:bCs/>
          <w:sz w:val="24"/>
          <w:szCs w:val="24"/>
        </w:rPr>
        <w:t>Top Centre – Projected Domestic and International Spending</w:t>
      </w:r>
    </w:p>
    <w:p w14:paraId="51D8D9E4"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sz w:val="24"/>
          <w:szCs w:val="24"/>
        </w:rPr>
        <w:t>This donut chart depicts the expected distribution of total spending between domestic and international visitors. Domestic spending is substantially higher at 227K (74.8%), compared to international spending at 77K (25.2%). This indicates that local tourists are anticipated to generate the majority of tourism revenue in 2025.</w:t>
      </w:r>
    </w:p>
    <w:p w14:paraId="072BE5E2"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b/>
          <w:bCs/>
          <w:sz w:val="24"/>
          <w:szCs w:val="24"/>
        </w:rPr>
        <w:t>Top Right – Estimated Monthly Visitors for the Upcoming Seven Months</w:t>
      </w:r>
    </w:p>
    <w:p w14:paraId="3A1ED1B7"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sz w:val="24"/>
          <w:szCs w:val="24"/>
        </w:rPr>
        <w:t>This prominent figure presents the average predicted number of visitors per month over the next seven months, calculated at 325.36K. This suggests a stable and robust level of tourism activity, reflecting consistent interest from visitors throughout mid to late 2025.</w:t>
      </w:r>
    </w:p>
    <w:p w14:paraId="4B601F50"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b/>
          <w:bCs/>
          <w:sz w:val="24"/>
          <w:szCs w:val="24"/>
        </w:rPr>
        <w:t>Bottom Left – Monthly Average Domestic vs. International Spending</w:t>
      </w:r>
    </w:p>
    <w:p w14:paraId="419E24FE"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sz w:val="24"/>
          <w:szCs w:val="24"/>
        </w:rPr>
        <w:t>This horizontal bar chart compares monthly expenditures by domestic and international tourists. The green bars (domestic) exceed the length of the red bars (international), indicating that domestic travellers contribute more to overall spending. Expenditure levels remain relatively stable throughout the year, demonstrating a steady economic impact from both visitor groups.</w:t>
      </w:r>
    </w:p>
    <w:p w14:paraId="6AFDF173"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b/>
          <w:bCs/>
          <w:sz w:val="24"/>
          <w:szCs w:val="24"/>
        </w:rPr>
        <w:t>Bottom Right – Model Accuracy Assessment</w:t>
      </w:r>
    </w:p>
    <w:p w14:paraId="2B24A611"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sz w:val="24"/>
          <w:szCs w:val="24"/>
        </w:rPr>
        <w:t>This chart evaluates the accuracy of prediction models used in this analysis. The overall accuracy stands at an impressive 99%, with specific accuracies for spending, guest nights, and visitor metrics recorded at 95.35%, 95%, and 93%, respectively. These high accuracy rates suggest that the models' forecasts are dependable and reliable for future tourism planning.</w:t>
      </w:r>
    </w:p>
    <w:p w14:paraId="38039332"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sz w:val="24"/>
          <w:szCs w:val="24"/>
        </w:rPr>
        <w:br w:type="page"/>
      </w:r>
    </w:p>
    <w:p w14:paraId="7C32C7C4" w14:textId="77777777" w:rsidR="00E47AC5" w:rsidRPr="001E4217" w:rsidRDefault="00E47AC5" w:rsidP="00E47AC5">
      <w:pPr>
        <w:pStyle w:val="Heading2"/>
      </w:pPr>
      <w:bookmarkStart w:id="988" w:name="_Toc211584528"/>
      <w:bookmarkStart w:id="989" w:name="_Toc211587456"/>
      <w:bookmarkStart w:id="990" w:name="_Toc211595472"/>
      <w:r w:rsidRPr="001E4217">
        <w:t>Accommodation Dataset</w:t>
      </w:r>
      <w:bookmarkEnd w:id="988"/>
      <w:bookmarkEnd w:id="989"/>
      <w:bookmarkEnd w:id="990"/>
      <w:r w:rsidRPr="001E4217">
        <w:t xml:space="preserve"> </w:t>
      </w:r>
    </w:p>
    <w:p w14:paraId="4326ABE7" w14:textId="77777777" w:rsidR="00E47AC5" w:rsidRPr="001E4217" w:rsidRDefault="00E47AC5" w:rsidP="00E47AC5">
      <w:pPr>
        <w:rPr>
          <w:rFonts w:ascii="Times New Roman" w:hAnsi="Times New Roman" w:cs="Times New Roman"/>
        </w:rPr>
      </w:pPr>
    </w:p>
    <w:p w14:paraId="3D9DA6F1" w14:textId="77777777" w:rsidR="00E47AC5" w:rsidRPr="001E4217" w:rsidRDefault="00E47AC5" w:rsidP="00E47AC5">
      <w:pPr>
        <w:rPr>
          <w:rFonts w:ascii="Times New Roman" w:hAnsi="Times New Roman" w:cs="Times New Roman"/>
        </w:rPr>
      </w:pPr>
      <w:r w:rsidRPr="001E4217">
        <w:rPr>
          <w:rFonts w:ascii="Times New Roman" w:hAnsi="Times New Roman" w:cs="Times New Roman"/>
          <w:noProof/>
        </w:rPr>
        <w:drawing>
          <wp:inline distT="0" distB="0" distL="0" distR="0" wp14:anchorId="1460ED7D" wp14:editId="65838C14">
            <wp:extent cx="5731510" cy="3241040"/>
            <wp:effectExtent l="0" t="0" r="2540" b="0"/>
            <wp:docPr id="1539918428" name="Picture 2" descr="A graph showing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18428" name="Picture 2" descr="A graph showing a green line&#10;&#10;AI-generated content may be incorrec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241040"/>
                    </a:xfrm>
                    <a:prstGeom prst="rect">
                      <a:avLst/>
                    </a:prstGeom>
                    <a:noFill/>
                    <a:ln>
                      <a:noFill/>
                    </a:ln>
                  </pic:spPr>
                </pic:pic>
              </a:graphicData>
            </a:graphic>
          </wp:inline>
        </w:drawing>
      </w:r>
    </w:p>
    <w:p w14:paraId="641A4636" w14:textId="77777777" w:rsidR="00E47AC5" w:rsidRPr="001E4217" w:rsidRDefault="00E47AC5" w:rsidP="00E47AC5">
      <w:pPr>
        <w:rPr>
          <w:rFonts w:ascii="Times New Roman" w:hAnsi="Times New Roman" w:cs="Times New Roman"/>
        </w:rPr>
      </w:pPr>
    </w:p>
    <w:p w14:paraId="5F047D93" w14:textId="77777777" w:rsidR="00E47AC5" w:rsidRPr="001E4217" w:rsidRDefault="00E47AC5" w:rsidP="00E47AC5">
      <w:pPr>
        <w:rPr>
          <w:rFonts w:ascii="Times New Roman" w:hAnsi="Times New Roman" w:cs="Times New Roman"/>
        </w:rPr>
      </w:pPr>
    </w:p>
    <w:p w14:paraId="4A526930" w14:textId="77777777" w:rsidR="00E47AC5" w:rsidRPr="001E4217" w:rsidRDefault="00E47AC5" w:rsidP="00E47AC5">
      <w:pPr>
        <w:rPr>
          <w:rFonts w:ascii="Times New Roman" w:hAnsi="Times New Roman" w:cs="Times New Roman"/>
        </w:rPr>
      </w:pPr>
    </w:p>
    <w:p w14:paraId="569A28C8"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sz w:val="24"/>
          <w:szCs w:val="24"/>
        </w:rPr>
        <w:t>This chart illustrates the comparison between historical guest nights and representing the duration of visitor stays also the future predictions are generated in the model.</w:t>
      </w:r>
    </w:p>
    <w:p w14:paraId="731B7265" w14:textId="77777777" w:rsidR="00E47AC5" w:rsidRPr="001E4217" w:rsidRDefault="00E47AC5" w:rsidP="00414796">
      <w:pPr>
        <w:numPr>
          <w:ilvl w:val="0"/>
          <w:numId w:val="97"/>
        </w:numPr>
        <w:spacing w:after="160"/>
        <w:jc w:val="both"/>
        <w:rPr>
          <w:rFonts w:ascii="Times New Roman" w:hAnsi="Times New Roman" w:cs="Times New Roman"/>
          <w:sz w:val="24"/>
          <w:szCs w:val="24"/>
        </w:rPr>
      </w:pPr>
      <w:r w:rsidRPr="001E4217">
        <w:rPr>
          <w:rFonts w:ascii="Times New Roman" w:hAnsi="Times New Roman" w:cs="Times New Roman"/>
          <w:sz w:val="24"/>
          <w:szCs w:val="24"/>
        </w:rPr>
        <w:t>The </w:t>
      </w:r>
      <w:r w:rsidRPr="001E4217">
        <w:rPr>
          <w:rFonts w:ascii="Times New Roman" w:hAnsi="Times New Roman" w:cs="Times New Roman"/>
          <w:b/>
          <w:bCs/>
          <w:sz w:val="24"/>
          <w:szCs w:val="24"/>
        </w:rPr>
        <w:t>green section</w:t>
      </w:r>
      <w:r w:rsidRPr="001E4217">
        <w:rPr>
          <w:rFonts w:ascii="Times New Roman" w:hAnsi="Times New Roman" w:cs="Times New Roman"/>
          <w:sz w:val="24"/>
          <w:szCs w:val="24"/>
        </w:rPr>
        <w:t> depicts actual data from 2023 to 2025, exhibiting fluctuations in response to peak and off-peak seasons.</w:t>
      </w:r>
    </w:p>
    <w:p w14:paraId="7F00828D" w14:textId="77777777" w:rsidR="00E47AC5" w:rsidRPr="001E4217" w:rsidRDefault="00E47AC5" w:rsidP="00414796">
      <w:pPr>
        <w:numPr>
          <w:ilvl w:val="0"/>
          <w:numId w:val="97"/>
        </w:numPr>
        <w:spacing w:after="160"/>
        <w:jc w:val="both"/>
        <w:rPr>
          <w:rFonts w:ascii="Times New Roman" w:hAnsi="Times New Roman" w:cs="Times New Roman"/>
          <w:sz w:val="24"/>
          <w:szCs w:val="24"/>
        </w:rPr>
      </w:pPr>
      <w:r w:rsidRPr="001E4217">
        <w:rPr>
          <w:rFonts w:ascii="Times New Roman" w:hAnsi="Times New Roman" w:cs="Times New Roman"/>
          <w:sz w:val="24"/>
          <w:szCs w:val="24"/>
        </w:rPr>
        <w:t>In contrast, the </w:t>
      </w:r>
      <w:r w:rsidRPr="001E4217">
        <w:rPr>
          <w:rFonts w:ascii="Times New Roman" w:hAnsi="Times New Roman" w:cs="Times New Roman"/>
          <w:b/>
          <w:bCs/>
          <w:sz w:val="24"/>
          <w:szCs w:val="24"/>
        </w:rPr>
        <w:t>blue section</w:t>
      </w:r>
      <w:r w:rsidRPr="001E4217">
        <w:rPr>
          <w:rFonts w:ascii="Times New Roman" w:hAnsi="Times New Roman" w:cs="Times New Roman"/>
          <w:sz w:val="24"/>
          <w:szCs w:val="24"/>
        </w:rPr>
        <w:t xml:space="preserve"> presents projected figures for late 2025 through 2026, indicating a significant growth trend. </w:t>
      </w:r>
    </w:p>
    <w:p w14:paraId="519D50C9" w14:textId="77777777" w:rsidR="00E47AC5" w:rsidRPr="001E4217" w:rsidRDefault="00E47AC5" w:rsidP="00E47AC5">
      <w:pPr>
        <w:spacing w:after="160"/>
        <w:jc w:val="both"/>
        <w:rPr>
          <w:rFonts w:ascii="Times New Roman" w:hAnsi="Times New Roman" w:cs="Times New Roman"/>
          <w:sz w:val="24"/>
          <w:szCs w:val="24"/>
        </w:rPr>
      </w:pPr>
      <w:r w:rsidRPr="001E4217">
        <w:rPr>
          <w:rFonts w:ascii="Times New Roman" w:hAnsi="Times New Roman" w:cs="Times New Roman"/>
          <w:sz w:val="24"/>
          <w:szCs w:val="24"/>
        </w:rPr>
        <w:t>The model thus indicates a substantial rise in tourism activity, characterized by distinct seasonal variations and a robust recovery is anticipated in the upcoming year.</w:t>
      </w:r>
    </w:p>
    <w:p w14:paraId="1B3108B6" w14:textId="77777777" w:rsidR="00E47AC5" w:rsidRPr="001E4217" w:rsidRDefault="00E47AC5" w:rsidP="00E47AC5">
      <w:pPr>
        <w:spacing w:after="160" w:line="259" w:lineRule="auto"/>
        <w:rPr>
          <w:rFonts w:ascii="Times New Roman" w:hAnsi="Times New Roman" w:cs="Times New Roman"/>
        </w:rPr>
      </w:pPr>
      <w:r w:rsidRPr="001E4217">
        <w:rPr>
          <w:rFonts w:ascii="Times New Roman" w:hAnsi="Times New Roman" w:cs="Times New Roman"/>
        </w:rPr>
        <w:br w:type="page"/>
      </w:r>
    </w:p>
    <w:p w14:paraId="4327F1DA" w14:textId="77777777" w:rsidR="00E47AC5" w:rsidRPr="001E4217" w:rsidRDefault="00E47AC5" w:rsidP="00E47AC5">
      <w:pPr>
        <w:pStyle w:val="Heading2"/>
      </w:pPr>
      <w:bookmarkStart w:id="991" w:name="_Toc211584529"/>
      <w:bookmarkStart w:id="992" w:name="_Toc211587457"/>
      <w:bookmarkStart w:id="993" w:name="_Toc211595473"/>
      <w:r w:rsidRPr="001E4217">
        <w:t>Domestic and International spend Datasets</w:t>
      </w:r>
      <w:bookmarkEnd w:id="991"/>
      <w:bookmarkEnd w:id="992"/>
      <w:bookmarkEnd w:id="993"/>
    </w:p>
    <w:p w14:paraId="6E7619D3" w14:textId="77777777" w:rsidR="00E47AC5" w:rsidRPr="001E4217" w:rsidRDefault="00E47AC5" w:rsidP="00E47AC5">
      <w:pPr>
        <w:rPr>
          <w:rFonts w:ascii="Times New Roman" w:hAnsi="Times New Roman" w:cs="Times New Roman"/>
        </w:rPr>
      </w:pPr>
    </w:p>
    <w:p w14:paraId="43C9A77E" w14:textId="77777777" w:rsidR="00E47AC5" w:rsidRPr="001E4217" w:rsidRDefault="00E47AC5" w:rsidP="00E47AC5">
      <w:pPr>
        <w:rPr>
          <w:rFonts w:ascii="Times New Roman" w:hAnsi="Times New Roman" w:cs="Times New Roman"/>
        </w:rPr>
      </w:pPr>
      <w:r w:rsidRPr="001E4217">
        <w:rPr>
          <w:rFonts w:ascii="Times New Roman" w:hAnsi="Times New Roman" w:cs="Times New Roman"/>
          <w:noProof/>
        </w:rPr>
        <w:drawing>
          <wp:inline distT="0" distB="0" distL="0" distR="0" wp14:anchorId="02A1D9E6" wp14:editId="1630FEFC">
            <wp:extent cx="5731510" cy="3223895"/>
            <wp:effectExtent l="0" t="0" r="2540" b="0"/>
            <wp:docPr id="1268554314" name="Picture 3"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4314" name="Picture 3" descr="A graph of different colored lines&#10;&#10;AI-generated content may be incorrec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2B5FB9" w14:textId="77777777" w:rsidR="00E47AC5" w:rsidRPr="001E4217" w:rsidRDefault="00E47AC5" w:rsidP="00E47AC5">
      <w:pPr>
        <w:spacing w:after="160" w:line="259" w:lineRule="auto"/>
        <w:rPr>
          <w:rFonts w:ascii="Times New Roman" w:hAnsi="Times New Roman" w:cs="Times New Roman"/>
        </w:rPr>
      </w:pPr>
    </w:p>
    <w:p w14:paraId="5D03F29B" w14:textId="77777777" w:rsidR="00E47AC5" w:rsidRPr="001E4217" w:rsidRDefault="00E47AC5" w:rsidP="00E47AC5">
      <w:pPr>
        <w:spacing w:after="160" w:line="259" w:lineRule="auto"/>
        <w:rPr>
          <w:rFonts w:ascii="Times New Roman" w:hAnsi="Times New Roman" w:cs="Times New Roman"/>
        </w:rPr>
      </w:pPr>
    </w:p>
    <w:p w14:paraId="7B7EF933" w14:textId="77777777" w:rsidR="00E47AC5" w:rsidRPr="001E4217" w:rsidRDefault="00E47AC5" w:rsidP="00E47AC5">
      <w:pPr>
        <w:spacing w:after="160" w:line="259" w:lineRule="auto"/>
        <w:jc w:val="both"/>
        <w:rPr>
          <w:rFonts w:ascii="Times New Roman" w:hAnsi="Times New Roman" w:cs="Times New Roman"/>
          <w:sz w:val="24"/>
          <w:szCs w:val="24"/>
        </w:rPr>
      </w:pPr>
      <w:r w:rsidRPr="001E4217">
        <w:rPr>
          <w:rFonts w:ascii="Times New Roman" w:hAnsi="Times New Roman" w:cs="Times New Roman"/>
          <w:sz w:val="24"/>
          <w:szCs w:val="24"/>
        </w:rPr>
        <w:t xml:space="preserve">This dashboard evaluates the accuracy of the model's spending forecasts compared to actual data. </w:t>
      </w:r>
    </w:p>
    <w:p w14:paraId="512B1203" w14:textId="77777777" w:rsidR="00E47AC5" w:rsidRPr="001E4217" w:rsidRDefault="00E47AC5" w:rsidP="00E47AC5">
      <w:pPr>
        <w:spacing w:after="160" w:line="259" w:lineRule="auto"/>
        <w:jc w:val="both"/>
        <w:rPr>
          <w:rFonts w:ascii="Times New Roman" w:hAnsi="Times New Roman" w:cs="Times New Roman"/>
          <w:sz w:val="24"/>
          <w:szCs w:val="24"/>
        </w:rPr>
      </w:pPr>
      <w:r w:rsidRPr="001E4217">
        <w:rPr>
          <w:rFonts w:ascii="Times New Roman" w:hAnsi="Times New Roman" w:cs="Times New Roman"/>
          <w:sz w:val="24"/>
          <w:szCs w:val="24"/>
        </w:rPr>
        <w:t>In the upper chart, orange bars represent the recorded domestic expenditures, while blue bars depict the anticipated domestic spending. The heights of both sets of bars are nearly identical each month, indicating that the model provides highly precise predictions for local spending, approximately 11K monthly.</w:t>
      </w:r>
    </w:p>
    <w:p w14:paraId="7C5ED9EC" w14:textId="77777777" w:rsidR="00E47AC5" w:rsidRPr="001E4217" w:rsidRDefault="00E47AC5" w:rsidP="00E47AC5">
      <w:pPr>
        <w:spacing w:after="160" w:line="259" w:lineRule="auto"/>
        <w:jc w:val="both"/>
        <w:rPr>
          <w:rFonts w:ascii="Times New Roman" w:hAnsi="Times New Roman" w:cs="Times New Roman"/>
          <w:sz w:val="24"/>
          <w:szCs w:val="24"/>
        </w:rPr>
      </w:pPr>
      <w:r w:rsidRPr="001E4217">
        <w:rPr>
          <w:rFonts w:ascii="Times New Roman" w:hAnsi="Times New Roman" w:cs="Times New Roman"/>
          <w:sz w:val="24"/>
          <w:szCs w:val="24"/>
        </w:rPr>
        <w:t>The lower chart reflects a similar trend for international expenses. The observed and predicted values align closely, remaining in the range of 3.8K to 4K each month.</w:t>
      </w:r>
    </w:p>
    <w:p w14:paraId="5DDB34F5" w14:textId="77777777" w:rsidR="00E47AC5" w:rsidRPr="001E4217" w:rsidRDefault="00E47AC5" w:rsidP="00E47AC5">
      <w:pPr>
        <w:spacing w:after="160" w:line="259" w:lineRule="auto"/>
        <w:rPr>
          <w:rFonts w:ascii="Times New Roman" w:hAnsi="Times New Roman" w:cs="Times New Roman"/>
        </w:rPr>
      </w:pPr>
      <w:r w:rsidRPr="001E4217">
        <w:rPr>
          <w:rFonts w:ascii="Times New Roman" w:hAnsi="Times New Roman" w:cs="Times New Roman"/>
        </w:rPr>
        <w:br w:type="page"/>
      </w:r>
    </w:p>
    <w:p w14:paraId="3D8B8F85" w14:textId="77777777" w:rsidR="00E47AC5" w:rsidRPr="001E4217" w:rsidRDefault="00E47AC5" w:rsidP="00E47AC5">
      <w:pPr>
        <w:pStyle w:val="Heading2"/>
      </w:pPr>
      <w:bookmarkStart w:id="994" w:name="_Toc211584530"/>
      <w:bookmarkStart w:id="995" w:name="_Toc211587458"/>
      <w:bookmarkStart w:id="996" w:name="_Toc211595474"/>
      <w:r w:rsidRPr="001E4217">
        <w:t>Visitor Arrival Dataset</w:t>
      </w:r>
      <w:bookmarkEnd w:id="994"/>
      <w:bookmarkEnd w:id="995"/>
      <w:bookmarkEnd w:id="996"/>
      <w:r w:rsidRPr="001E4217">
        <w:t xml:space="preserve"> </w:t>
      </w:r>
    </w:p>
    <w:p w14:paraId="2E0DA61A" w14:textId="77777777" w:rsidR="00E47AC5" w:rsidRPr="001E4217" w:rsidRDefault="00E47AC5" w:rsidP="00E47AC5">
      <w:pPr>
        <w:rPr>
          <w:rFonts w:ascii="Times New Roman" w:hAnsi="Times New Roman" w:cs="Times New Roman"/>
        </w:rPr>
      </w:pPr>
    </w:p>
    <w:p w14:paraId="5CAA038B" w14:textId="77777777" w:rsidR="00E47AC5" w:rsidRPr="001E4217" w:rsidRDefault="00E47AC5" w:rsidP="00E47AC5">
      <w:pPr>
        <w:rPr>
          <w:rFonts w:ascii="Times New Roman" w:hAnsi="Times New Roman" w:cs="Times New Roman"/>
        </w:rPr>
      </w:pPr>
      <w:r w:rsidRPr="001E4217">
        <w:rPr>
          <w:rFonts w:ascii="Times New Roman" w:hAnsi="Times New Roman" w:cs="Times New Roman"/>
          <w:noProof/>
        </w:rPr>
        <w:drawing>
          <wp:inline distT="0" distB="0" distL="0" distR="0" wp14:anchorId="70B2C663" wp14:editId="1571C7B1">
            <wp:extent cx="5731510" cy="3261360"/>
            <wp:effectExtent l="0" t="0" r="2540" b="0"/>
            <wp:docPr id="1057664181" name="Picture 4" descr="A graph showing the growt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4181" name="Picture 4" descr="A graph showing the growth of a stock market&#10;&#10;AI-generated content may be incorrec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0156CC02" w14:textId="77777777" w:rsidR="00E47AC5" w:rsidRPr="001E4217" w:rsidRDefault="00E47AC5" w:rsidP="00E47AC5">
      <w:pPr>
        <w:rPr>
          <w:rFonts w:ascii="Times New Roman" w:hAnsi="Times New Roman" w:cs="Times New Roman"/>
        </w:rPr>
      </w:pPr>
    </w:p>
    <w:p w14:paraId="79DD1A67" w14:textId="77777777" w:rsidR="00E47AC5" w:rsidRPr="001E4217" w:rsidRDefault="00E47AC5" w:rsidP="00E47AC5">
      <w:pPr>
        <w:rPr>
          <w:rFonts w:ascii="Times New Roman" w:hAnsi="Times New Roman" w:cs="Times New Roman"/>
        </w:rPr>
      </w:pPr>
    </w:p>
    <w:p w14:paraId="324ACBAB"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The chart titled “Historical Monthly Visitors vs Predicted Monthly Visitors” contrasts actual monthly visitor figures (depicted in blue) with projected numbers (shown in red) from January 2023 to January 2026.</w:t>
      </w:r>
    </w:p>
    <w:p w14:paraId="7A7433DD" w14:textId="77777777" w:rsidR="00E47AC5" w:rsidRPr="001E4217" w:rsidRDefault="00E47AC5" w:rsidP="00E47AC5">
      <w:pPr>
        <w:jc w:val="both"/>
        <w:rPr>
          <w:rFonts w:ascii="Times New Roman" w:hAnsi="Times New Roman" w:cs="Times New Roman"/>
          <w:sz w:val="24"/>
          <w:szCs w:val="24"/>
        </w:rPr>
      </w:pPr>
    </w:p>
    <w:p w14:paraId="56F68FD5"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The blue section illustrates real visitor trends leading up to mid-2025, highlighting distinct seasonal peaks occurring in early 2024 and early 2025, reaching as high as 470,000 visitors.</w:t>
      </w:r>
    </w:p>
    <w:p w14:paraId="4BF8C39B" w14:textId="77777777" w:rsidR="00E47AC5" w:rsidRPr="001E4217" w:rsidRDefault="00E47AC5" w:rsidP="00E47AC5">
      <w:pPr>
        <w:jc w:val="both"/>
        <w:rPr>
          <w:rFonts w:ascii="Times New Roman" w:hAnsi="Times New Roman" w:cs="Times New Roman"/>
          <w:sz w:val="24"/>
          <w:szCs w:val="24"/>
        </w:rPr>
      </w:pPr>
    </w:p>
    <w:p w14:paraId="2174FA5C"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In contrast, the red section represents forecasted data starting from mid-2025, which maintains a similar seasonal pattern and anticipates a peak of approximately 482,000 visitors in early 2026.</w:t>
      </w:r>
    </w:p>
    <w:p w14:paraId="1FB5683A" w14:textId="77777777" w:rsidR="00E47AC5" w:rsidRPr="001E4217" w:rsidRDefault="00E47AC5" w:rsidP="00E47AC5">
      <w:pPr>
        <w:jc w:val="both"/>
        <w:rPr>
          <w:rFonts w:ascii="Times New Roman" w:hAnsi="Times New Roman" w:cs="Times New Roman"/>
          <w:sz w:val="24"/>
          <w:szCs w:val="24"/>
        </w:rPr>
      </w:pPr>
    </w:p>
    <w:p w14:paraId="0D6C3385"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For September 2025, the model forecasts a total of 238,899 visitors, reflecting a gradual increase prior to the subsequent significant seasonal peak.</w:t>
      </w:r>
    </w:p>
    <w:p w14:paraId="0B011C82" w14:textId="77777777" w:rsidR="00E47AC5" w:rsidRPr="001E4217" w:rsidRDefault="00E47AC5" w:rsidP="00E47AC5">
      <w:pPr>
        <w:jc w:val="both"/>
        <w:rPr>
          <w:rFonts w:ascii="Times New Roman" w:hAnsi="Times New Roman" w:cs="Times New Roman"/>
          <w:sz w:val="24"/>
          <w:szCs w:val="24"/>
        </w:rPr>
      </w:pPr>
    </w:p>
    <w:p w14:paraId="44AF5AA1" w14:textId="77777777" w:rsidR="00E47AC5" w:rsidRPr="001E4217" w:rsidRDefault="00E47AC5" w:rsidP="00E47AC5">
      <w:pPr>
        <w:jc w:val="both"/>
        <w:rPr>
          <w:rFonts w:ascii="Times New Roman" w:hAnsi="Times New Roman" w:cs="Times New Roman"/>
          <w:sz w:val="24"/>
          <w:szCs w:val="24"/>
        </w:rPr>
      </w:pPr>
      <w:r w:rsidRPr="001E4217">
        <w:rPr>
          <w:rFonts w:ascii="Times New Roman" w:hAnsi="Times New Roman" w:cs="Times New Roman"/>
          <w:sz w:val="24"/>
          <w:szCs w:val="24"/>
        </w:rPr>
        <w:t>In summary, the data indicate a robust and repeating seasonal trend, implying regular visitor cycles along with an anticipated growth in future visitor numbers.</w:t>
      </w:r>
    </w:p>
    <w:p w14:paraId="16349D32" w14:textId="77777777" w:rsidR="00E47AC5" w:rsidRPr="009C2754" w:rsidRDefault="00E47AC5" w:rsidP="00E47AC5">
      <w:pPr>
        <w:jc w:val="both"/>
      </w:pPr>
    </w:p>
    <w:p w14:paraId="7B7F3E4F" w14:textId="77777777" w:rsidR="00E47AC5" w:rsidRPr="00B4783D" w:rsidRDefault="00E47AC5" w:rsidP="00E47AC5"/>
    <w:p w14:paraId="717E0272" w14:textId="77777777" w:rsidR="00030912" w:rsidRPr="00DC4C42" w:rsidRDefault="00030912">
      <w:pPr>
        <w:rPr>
          <w:rFonts w:ascii="Times New Roman" w:hAnsi="Times New Roman" w:cs="Times New Roman"/>
          <w:sz w:val="24"/>
          <w:szCs w:val="24"/>
        </w:rPr>
      </w:pPr>
    </w:p>
    <w:sectPr w:rsidR="00030912" w:rsidRPr="00DC4C42">
      <w:footerReference w:type="default" r:id="rId1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57CCF6" w14:textId="77777777" w:rsidR="003E344B" w:rsidRDefault="003E344B" w:rsidP="00030912">
      <w:pPr>
        <w:spacing w:line="240" w:lineRule="auto"/>
      </w:pPr>
      <w:r>
        <w:separator/>
      </w:r>
    </w:p>
  </w:endnote>
  <w:endnote w:type="continuationSeparator" w:id="0">
    <w:p w14:paraId="7A441C28" w14:textId="77777777" w:rsidR="003E344B" w:rsidRDefault="003E344B" w:rsidP="000309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916343"/>
      <w:docPartObj>
        <w:docPartGallery w:val="Page Numbers (Bottom of Page)"/>
        <w:docPartUnique/>
      </w:docPartObj>
    </w:sdtPr>
    <w:sdtEndPr>
      <w:rPr>
        <w:noProof/>
      </w:rPr>
    </w:sdtEndPr>
    <w:sdtContent>
      <w:p w14:paraId="6755106F" w14:textId="35ECE05C" w:rsidR="00030912" w:rsidRDefault="000309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4F37CC" w14:textId="77777777" w:rsidR="00030912" w:rsidRDefault="000309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F85EA" w14:textId="77777777" w:rsidR="003E344B" w:rsidRDefault="003E344B" w:rsidP="00030912">
      <w:pPr>
        <w:spacing w:line="240" w:lineRule="auto"/>
      </w:pPr>
      <w:r>
        <w:separator/>
      </w:r>
    </w:p>
  </w:footnote>
  <w:footnote w:type="continuationSeparator" w:id="0">
    <w:p w14:paraId="79A15DED" w14:textId="77777777" w:rsidR="003E344B" w:rsidRDefault="003E344B" w:rsidP="000309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082B"/>
    <w:multiLevelType w:val="multilevel"/>
    <w:tmpl w:val="2EE0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C4226"/>
    <w:multiLevelType w:val="multilevel"/>
    <w:tmpl w:val="F7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C74DA"/>
    <w:multiLevelType w:val="multilevel"/>
    <w:tmpl w:val="542E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5687F"/>
    <w:multiLevelType w:val="multilevel"/>
    <w:tmpl w:val="5D945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166720"/>
    <w:multiLevelType w:val="multilevel"/>
    <w:tmpl w:val="B2E0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8797A"/>
    <w:multiLevelType w:val="hybridMultilevel"/>
    <w:tmpl w:val="FA483D1E"/>
    <w:lvl w:ilvl="0" w:tplc="077A3104">
      <w:start w:val="1"/>
      <w:numFmt w:val="bullet"/>
      <w:lvlText w:val="•"/>
      <w:lvlJc w:val="left"/>
      <w:pPr>
        <w:ind w:left="1559"/>
      </w:pPr>
      <w:rPr>
        <w:rFonts w:ascii="Arial" w:eastAsia="Arial" w:hAnsi="Arial" w:cs="Arial"/>
        <w:b w:val="0"/>
        <w:i w:val="0"/>
        <w:strike w:val="0"/>
        <w:dstrike w:val="0"/>
        <w:color w:val="00006F"/>
        <w:sz w:val="22"/>
        <w:szCs w:val="22"/>
        <w:u w:val="none" w:color="000000"/>
        <w:bdr w:val="none" w:sz="0" w:space="0" w:color="auto"/>
        <w:shd w:val="clear" w:color="auto" w:fill="auto"/>
        <w:vertAlign w:val="baseline"/>
      </w:rPr>
    </w:lvl>
    <w:lvl w:ilvl="1" w:tplc="E2965612">
      <w:start w:val="1"/>
      <w:numFmt w:val="bullet"/>
      <w:lvlText w:val="o"/>
      <w:lvlJc w:val="left"/>
      <w:pPr>
        <w:ind w:left="1932"/>
      </w:pPr>
      <w:rPr>
        <w:rFonts w:ascii="Segoe UI Symbol" w:eastAsia="Segoe UI Symbol" w:hAnsi="Segoe UI Symbol" w:cs="Segoe UI Symbol"/>
        <w:b w:val="0"/>
        <w:i w:val="0"/>
        <w:strike w:val="0"/>
        <w:dstrike w:val="0"/>
        <w:color w:val="00006F"/>
        <w:sz w:val="22"/>
        <w:szCs w:val="22"/>
        <w:u w:val="none" w:color="000000"/>
        <w:bdr w:val="none" w:sz="0" w:space="0" w:color="auto"/>
        <w:shd w:val="clear" w:color="auto" w:fill="auto"/>
        <w:vertAlign w:val="baseline"/>
      </w:rPr>
    </w:lvl>
    <w:lvl w:ilvl="2" w:tplc="6BEEF7EC">
      <w:start w:val="1"/>
      <w:numFmt w:val="bullet"/>
      <w:lvlText w:val="▪"/>
      <w:lvlJc w:val="left"/>
      <w:pPr>
        <w:ind w:left="2652"/>
      </w:pPr>
      <w:rPr>
        <w:rFonts w:ascii="Segoe UI Symbol" w:eastAsia="Segoe UI Symbol" w:hAnsi="Segoe UI Symbol" w:cs="Segoe UI Symbol"/>
        <w:b w:val="0"/>
        <w:i w:val="0"/>
        <w:strike w:val="0"/>
        <w:dstrike w:val="0"/>
        <w:color w:val="00006F"/>
        <w:sz w:val="22"/>
        <w:szCs w:val="22"/>
        <w:u w:val="none" w:color="000000"/>
        <w:bdr w:val="none" w:sz="0" w:space="0" w:color="auto"/>
        <w:shd w:val="clear" w:color="auto" w:fill="auto"/>
        <w:vertAlign w:val="baseline"/>
      </w:rPr>
    </w:lvl>
    <w:lvl w:ilvl="3" w:tplc="C1544FCE">
      <w:start w:val="1"/>
      <w:numFmt w:val="bullet"/>
      <w:lvlText w:val="•"/>
      <w:lvlJc w:val="left"/>
      <w:pPr>
        <w:ind w:left="3372"/>
      </w:pPr>
      <w:rPr>
        <w:rFonts w:ascii="Arial" w:eastAsia="Arial" w:hAnsi="Arial" w:cs="Arial"/>
        <w:b w:val="0"/>
        <w:i w:val="0"/>
        <w:strike w:val="0"/>
        <w:dstrike w:val="0"/>
        <w:color w:val="00006F"/>
        <w:sz w:val="22"/>
        <w:szCs w:val="22"/>
        <w:u w:val="none" w:color="000000"/>
        <w:bdr w:val="none" w:sz="0" w:space="0" w:color="auto"/>
        <w:shd w:val="clear" w:color="auto" w:fill="auto"/>
        <w:vertAlign w:val="baseline"/>
      </w:rPr>
    </w:lvl>
    <w:lvl w:ilvl="4" w:tplc="F6304FE8">
      <w:start w:val="1"/>
      <w:numFmt w:val="bullet"/>
      <w:lvlText w:val="o"/>
      <w:lvlJc w:val="left"/>
      <w:pPr>
        <w:ind w:left="4092"/>
      </w:pPr>
      <w:rPr>
        <w:rFonts w:ascii="Segoe UI Symbol" w:eastAsia="Segoe UI Symbol" w:hAnsi="Segoe UI Symbol" w:cs="Segoe UI Symbol"/>
        <w:b w:val="0"/>
        <w:i w:val="0"/>
        <w:strike w:val="0"/>
        <w:dstrike w:val="0"/>
        <w:color w:val="00006F"/>
        <w:sz w:val="22"/>
        <w:szCs w:val="22"/>
        <w:u w:val="none" w:color="000000"/>
        <w:bdr w:val="none" w:sz="0" w:space="0" w:color="auto"/>
        <w:shd w:val="clear" w:color="auto" w:fill="auto"/>
        <w:vertAlign w:val="baseline"/>
      </w:rPr>
    </w:lvl>
    <w:lvl w:ilvl="5" w:tplc="D26C2FFA">
      <w:start w:val="1"/>
      <w:numFmt w:val="bullet"/>
      <w:lvlText w:val="▪"/>
      <w:lvlJc w:val="left"/>
      <w:pPr>
        <w:ind w:left="4812"/>
      </w:pPr>
      <w:rPr>
        <w:rFonts w:ascii="Segoe UI Symbol" w:eastAsia="Segoe UI Symbol" w:hAnsi="Segoe UI Symbol" w:cs="Segoe UI Symbol"/>
        <w:b w:val="0"/>
        <w:i w:val="0"/>
        <w:strike w:val="0"/>
        <w:dstrike w:val="0"/>
        <w:color w:val="00006F"/>
        <w:sz w:val="22"/>
        <w:szCs w:val="22"/>
        <w:u w:val="none" w:color="000000"/>
        <w:bdr w:val="none" w:sz="0" w:space="0" w:color="auto"/>
        <w:shd w:val="clear" w:color="auto" w:fill="auto"/>
        <w:vertAlign w:val="baseline"/>
      </w:rPr>
    </w:lvl>
    <w:lvl w:ilvl="6" w:tplc="D5081892">
      <w:start w:val="1"/>
      <w:numFmt w:val="bullet"/>
      <w:lvlText w:val="•"/>
      <w:lvlJc w:val="left"/>
      <w:pPr>
        <w:ind w:left="5532"/>
      </w:pPr>
      <w:rPr>
        <w:rFonts w:ascii="Arial" w:eastAsia="Arial" w:hAnsi="Arial" w:cs="Arial"/>
        <w:b w:val="0"/>
        <w:i w:val="0"/>
        <w:strike w:val="0"/>
        <w:dstrike w:val="0"/>
        <w:color w:val="00006F"/>
        <w:sz w:val="22"/>
        <w:szCs w:val="22"/>
        <w:u w:val="none" w:color="000000"/>
        <w:bdr w:val="none" w:sz="0" w:space="0" w:color="auto"/>
        <w:shd w:val="clear" w:color="auto" w:fill="auto"/>
        <w:vertAlign w:val="baseline"/>
      </w:rPr>
    </w:lvl>
    <w:lvl w:ilvl="7" w:tplc="F2228C34">
      <w:start w:val="1"/>
      <w:numFmt w:val="bullet"/>
      <w:lvlText w:val="o"/>
      <w:lvlJc w:val="left"/>
      <w:pPr>
        <w:ind w:left="6252"/>
      </w:pPr>
      <w:rPr>
        <w:rFonts w:ascii="Segoe UI Symbol" w:eastAsia="Segoe UI Symbol" w:hAnsi="Segoe UI Symbol" w:cs="Segoe UI Symbol"/>
        <w:b w:val="0"/>
        <w:i w:val="0"/>
        <w:strike w:val="0"/>
        <w:dstrike w:val="0"/>
        <w:color w:val="00006F"/>
        <w:sz w:val="22"/>
        <w:szCs w:val="22"/>
        <w:u w:val="none" w:color="000000"/>
        <w:bdr w:val="none" w:sz="0" w:space="0" w:color="auto"/>
        <w:shd w:val="clear" w:color="auto" w:fill="auto"/>
        <w:vertAlign w:val="baseline"/>
      </w:rPr>
    </w:lvl>
    <w:lvl w:ilvl="8" w:tplc="29620BEC">
      <w:start w:val="1"/>
      <w:numFmt w:val="bullet"/>
      <w:lvlText w:val="▪"/>
      <w:lvlJc w:val="left"/>
      <w:pPr>
        <w:ind w:left="6972"/>
      </w:pPr>
      <w:rPr>
        <w:rFonts w:ascii="Segoe UI Symbol" w:eastAsia="Segoe UI Symbol" w:hAnsi="Segoe UI Symbol" w:cs="Segoe UI Symbol"/>
        <w:b w:val="0"/>
        <w:i w:val="0"/>
        <w:strike w:val="0"/>
        <w:dstrike w:val="0"/>
        <w:color w:val="00006F"/>
        <w:sz w:val="22"/>
        <w:szCs w:val="22"/>
        <w:u w:val="none" w:color="000000"/>
        <w:bdr w:val="none" w:sz="0" w:space="0" w:color="auto"/>
        <w:shd w:val="clear" w:color="auto" w:fill="auto"/>
        <w:vertAlign w:val="baseline"/>
      </w:rPr>
    </w:lvl>
  </w:abstractNum>
  <w:abstractNum w:abstractNumId="6" w15:restartNumberingAfterBreak="0">
    <w:nsid w:val="066220C0"/>
    <w:multiLevelType w:val="multilevel"/>
    <w:tmpl w:val="411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E7E6F"/>
    <w:multiLevelType w:val="multilevel"/>
    <w:tmpl w:val="8398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3224C"/>
    <w:multiLevelType w:val="hybridMultilevel"/>
    <w:tmpl w:val="CB2833C0"/>
    <w:lvl w:ilvl="0" w:tplc="AD58A1E8">
      <w:start w:val="1"/>
      <w:numFmt w:val="lowerLetter"/>
      <w:lvlText w:val="%1)"/>
      <w:lvlJc w:val="left"/>
      <w:pPr>
        <w:ind w:left="6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263108">
      <w:start w:val="1"/>
      <w:numFmt w:val="lowerLetter"/>
      <w:lvlText w:val="%2"/>
      <w:lvlJc w:val="left"/>
      <w:pPr>
        <w:ind w:left="13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F7EC696">
      <w:start w:val="1"/>
      <w:numFmt w:val="lowerRoman"/>
      <w:lvlText w:val="%3"/>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28A606C">
      <w:start w:val="1"/>
      <w:numFmt w:val="decimal"/>
      <w:lvlText w:val="%4"/>
      <w:lvlJc w:val="left"/>
      <w:pPr>
        <w:ind w:left="28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F3825E2">
      <w:start w:val="1"/>
      <w:numFmt w:val="lowerLetter"/>
      <w:lvlText w:val="%5"/>
      <w:lvlJc w:val="left"/>
      <w:pPr>
        <w:ind w:left="35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1223ED8">
      <w:start w:val="1"/>
      <w:numFmt w:val="lowerRoman"/>
      <w:lvlText w:val="%6"/>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42E222C">
      <w:start w:val="1"/>
      <w:numFmt w:val="decimal"/>
      <w:lvlText w:val="%7"/>
      <w:lvlJc w:val="left"/>
      <w:pPr>
        <w:ind w:left="49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CEB892">
      <w:start w:val="1"/>
      <w:numFmt w:val="lowerLetter"/>
      <w:lvlText w:val="%8"/>
      <w:lvlJc w:val="left"/>
      <w:pPr>
        <w:ind w:left="56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246CC62">
      <w:start w:val="1"/>
      <w:numFmt w:val="lowerRoman"/>
      <w:lvlText w:val="%9"/>
      <w:lvlJc w:val="left"/>
      <w:pPr>
        <w:ind w:left="64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A340E2C"/>
    <w:multiLevelType w:val="multilevel"/>
    <w:tmpl w:val="CC8A7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AE6237"/>
    <w:multiLevelType w:val="multilevel"/>
    <w:tmpl w:val="48847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765D6F"/>
    <w:multiLevelType w:val="multilevel"/>
    <w:tmpl w:val="6A9A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036C33"/>
    <w:multiLevelType w:val="multilevel"/>
    <w:tmpl w:val="3BDA7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6A2BD5"/>
    <w:multiLevelType w:val="hybridMultilevel"/>
    <w:tmpl w:val="7BC2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A13BB3"/>
    <w:multiLevelType w:val="multilevel"/>
    <w:tmpl w:val="11D8D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C04F0A"/>
    <w:multiLevelType w:val="multilevel"/>
    <w:tmpl w:val="1292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7261F0"/>
    <w:multiLevelType w:val="multilevel"/>
    <w:tmpl w:val="1916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0691B"/>
    <w:multiLevelType w:val="multilevel"/>
    <w:tmpl w:val="FD844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DE6846"/>
    <w:multiLevelType w:val="multilevel"/>
    <w:tmpl w:val="10FC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0124D4"/>
    <w:multiLevelType w:val="multilevel"/>
    <w:tmpl w:val="27CE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C72BF2"/>
    <w:multiLevelType w:val="multilevel"/>
    <w:tmpl w:val="4CBAC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6F7EC0"/>
    <w:multiLevelType w:val="hybridMultilevel"/>
    <w:tmpl w:val="729EBC44"/>
    <w:lvl w:ilvl="0" w:tplc="E00E1094">
      <w:numFmt w:val="bullet"/>
      <w:lvlText w:val=""/>
      <w:lvlJc w:val="left"/>
      <w:pPr>
        <w:ind w:left="420" w:hanging="360"/>
      </w:pPr>
      <w:rPr>
        <w:rFonts w:ascii="Symbol" w:eastAsia="Arial" w:hAnsi="Symbol" w:cs="Arial" w:hint="default"/>
      </w:rPr>
    </w:lvl>
    <w:lvl w:ilvl="1" w:tplc="14090003" w:tentative="1">
      <w:start w:val="1"/>
      <w:numFmt w:val="bullet"/>
      <w:lvlText w:val="o"/>
      <w:lvlJc w:val="left"/>
      <w:pPr>
        <w:ind w:left="1140" w:hanging="360"/>
      </w:pPr>
      <w:rPr>
        <w:rFonts w:ascii="Courier New" w:hAnsi="Courier New" w:cs="Courier New" w:hint="default"/>
      </w:rPr>
    </w:lvl>
    <w:lvl w:ilvl="2" w:tplc="14090005" w:tentative="1">
      <w:start w:val="1"/>
      <w:numFmt w:val="bullet"/>
      <w:lvlText w:val=""/>
      <w:lvlJc w:val="left"/>
      <w:pPr>
        <w:ind w:left="1860" w:hanging="360"/>
      </w:pPr>
      <w:rPr>
        <w:rFonts w:ascii="Wingdings" w:hAnsi="Wingdings" w:hint="default"/>
      </w:rPr>
    </w:lvl>
    <w:lvl w:ilvl="3" w:tplc="14090001" w:tentative="1">
      <w:start w:val="1"/>
      <w:numFmt w:val="bullet"/>
      <w:lvlText w:val=""/>
      <w:lvlJc w:val="left"/>
      <w:pPr>
        <w:ind w:left="2580" w:hanging="360"/>
      </w:pPr>
      <w:rPr>
        <w:rFonts w:ascii="Symbol" w:hAnsi="Symbol" w:hint="default"/>
      </w:rPr>
    </w:lvl>
    <w:lvl w:ilvl="4" w:tplc="14090003" w:tentative="1">
      <w:start w:val="1"/>
      <w:numFmt w:val="bullet"/>
      <w:lvlText w:val="o"/>
      <w:lvlJc w:val="left"/>
      <w:pPr>
        <w:ind w:left="3300" w:hanging="360"/>
      </w:pPr>
      <w:rPr>
        <w:rFonts w:ascii="Courier New" w:hAnsi="Courier New" w:cs="Courier New" w:hint="default"/>
      </w:rPr>
    </w:lvl>
    <w:lvl w:ilvl="5" w:tplc="14090005" w:tentative="1">
      <w:start w:val="1"/>
      <w:numFmt w:val="bullet"/>
      <w:lvlText w:val=""/>
      <w:lvlJc w:val="left"/>
      <w:pPr>
        <w:ind w:left="4020" w:hanging="360"/>
      </w:pPr>
      <w:rPr>
        <w:rFonts w:ascii="Wingdings" w:hAnsi="Wingdings" w:hint="default"/>
      </w:rPr>
    </w:lvl>
    <w:lvl w:ilvl="6" w:tplc="14090001" w:tentative="1">
      <w:start w:val="1"/>
      <w:numFmt w:val="bullet"/>
      <w:lvlText w:val=""/>
      <w:lvlJc w:val="left"/>
      <w:pPr>
        <w:ind w:left="4740" w:hanging="360"/>
      </w:pPr>
      <w:rPr>
        <w:rFonts w:ascii="Symbol" w:hAnsi="Symbol" w:hint="default"/>
      </w:rPr>
    </w:lvl>
    <w:lvl w:ilvl="7" w:tplc="14090003" w:tentative="1">
      <w:start w:val="1"/>
      <w:numFmt w:val="bullet"/>
      <w:lvlText w:val="o"/>
      <w:lvlJc w:val="left"/>
      <w:pPr>
        <w:ind w:left="5460" w:hanging="360"/>
      </w:pPr>
      <w:rPr>
        <w:rFonts w:ascii="Courier New" w:hAnsi="Courier New" w:cs="Courier New" w:hint="default"/>
      </w:rPr>
    </w:lvl>
    <w:lvl w:ilvl="8" w:tplc="14090005" w:tentative="1">
      <w:start w:val="1"/>
      <w:numFmt w:val="bullet"/>
      <w:lvlText w:val=""/>
      <w:lvlJc w:val="left"/>
      <w:pPr>
        <w:ind w:left="6180" w:hanging="360"/>
      </w:pPr>
      <w:rPr>
        <w:rFonts w:ascii="Wingdings" w:hAnsi="Wingdings" w:hint="default"/>
      </w:rPr>
    </w:lvl>
  </w:abstractNum>
  <w:abstractNum w:abstractNumId="22" w15:restartNumberingAfterBreak="0">
    <w:nsid w:val="1CC61A74"/>
    <w:multiLevelType w:val="hybridMultilevel"/>
    <w:tmpl w:val="9C225F66"/>
    <w:lvl w:ilvl="0" w:tplc="7CDED31E">
      <w:numFmt w:val="bullet"/>
      <w:lvlText w:val=""/>
      <w:lvlJc w:val="left"/>
      <w:pPr>
        <w:ind w:left="720" w:hanging="360"/>
      </w:pPr>
      <w:rPr>
        <w:rFonts w:ascii="Symbol" w:eastAsia="Arial" w:hAnsi="Symbol"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20A46E91"/>
    <w:multiLevelType w:val="multilevel"/>
    <w:tmpl w:val="0032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783F28"/>
    <w:multiLevelType w:val="multilevel"/>
    <w:tmpl w:val="523C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F158B4"/>
    <w:multiLevelType w:val="multilevel"/>
    <w:tmpl w:val="90C6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94316E"/>
    <w:multiLevelType w:val="multilevel"/>
    <w:tmpl w:val="324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DD292B"/>
    <w:multiLevelType w:val="hybridMultilevel"/>
    <w:tmpl w:val="FF1ED69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15:restartNumberingAfterBreak="0">
    <w:nsid w:val="238E4983"/>
    <w:multiLevelType w:val="multilevel"/>
    <w:tmpl w:val="B2E0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52755"/>
    <w:multiLevelType w:val="multilevel"/>
    <w:tmpl w:val="59DA7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6DC0449"/>
    <w:multiLevelType w:val="multilevel"/>
    <w:tmpl w:val="427E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30B56"/>
    <w:multiLevelType w:val="multilevel"/>
    <w:tmpl w:val="2544E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F7D0608"/>
    <w:multiLevelType w:val="hybridMultilevel"/>
    <w:tmpl w:val="E71CD136"/>
    <w:lvl w:ilvl="0" w:tplc="3FFAC05C">
      <w:start w:val="3"/>
      <w:numFmt w:val="bullet"/>
      <w:lvlText w:val=""/>
      <w:lvlJc w:val="left"/>
      <w:pPr>
        <w:ind w:left="720" w:hanging="360"/>
      </w:pPr>
      <w:rPr>
        <w:rFonts w:ascii="Symbol" w:eastAsia="Arial" w:hAnsi="Symbol"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306847F2"/>
    <w:multiLevelType w:val="multilevel"/>
    <w:tmpl w:val="9AB2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DD57B6"/>
    <w:multiLevelType w:val="multilevel"/>
    <w:tmpl w:val="7674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2164D7"/>
    <w:multiLevelType w:val="multilevel"/>
    <w:tmpl w:val="A620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745A8B"/>
    <w:multiLevelType w:val="multilevel"/>
    <w:tmpl w:val="8A4A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E775C7"/>
    <w:multiLevelType w:val="multilevel"/>
    <w:tmpl w:val="6D5E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A82046"/>
    <w:multiLevelType w:val="hybridMultilevel"/>
    <w:tmpl w:val="8904CB36"/>
    <w:lvl w:ilvl="0" w:tplc="5CCA0420">
      <w:start w:val="1"/>
      <w:numFmt w:val="lowerLetter"/>
      <w:lvlText w:val="%1)"/>
      <w:lvlJc w:val="left"/>
      <w:pPr>
        <w:ind w:left="1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DED34A">
      <w:start w:val="1"/>
      <w:numFmt w:val="lowerLetter"/>
      <w:lvlText w:val="%2"/>
      <w:lvlJc w:val="left"/>
      <w:pPr>
        <w:ind w:left="15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1D01438">
      <w:start w:val="1"/>
      <w:numFmt w:val="lowerRoman"/>
      <w:lvlText w:val="%3"/>
      <w:lvlJc w:val="left"/>
      <w:pPr>
        <w:ind w:left="22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5A25E02">
      <w:start w:val="1"/>
      <w:numFmt w:val="decimal"/>
      <w:lvlText w:val="%4"/>
      <w:lvlJc w:val="left"/>
      <w:pPr>
        <w:ind w:left="29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19E3C38">
      <w:start w:val="1"/>
      <w:numFmt w:val="lowerLetter"/>
      <w:lvlText w:val="%5"/>
      <w:lvlJc w:val="left"/>
      <w:pPr>
        <w:ind w:left="36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4BCFBCE">
      <w:start w:val="1"/>
      <w:numFmt w:val="lowerRoman"/>
      <w:lvlText w:val="%6"/>
      <w:lvlJc w:val="left"/>
      <w:pPr>
        <w:ind w:left="43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0CE513C">
      <w:start w:val="1"/>
      <w:numFmt w:val="decimal"/>
      <w:lvlText w:val="%7"/>
      <w:lvlJc w:val="left"/>
      <w:pPr>
        <w:ind w:left="51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A8BDFA">
      <w:start w:val="1"/>
      <w:numFmt w:val="lowerLetter"/>
      <w:lvlText w:val="%8"/>
      <w:lvlJc w:val="left"/>
      <w:pPr>
        <w:ind w:left="58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318099A">
      <w:start w:val="1"/>
      <w:numFmt w:val="lowerRoman"/>
      <w:lvlText w:val="%9"/>
      <w:lvlJc w:val="left"/>
      <w:pPr>
        <w:ind w:left="65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64D707A"/>
    <w:multiLevelType w:val="multilevel"/>
    <w:tmpl w:val="945E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6A4137"/>
    <w:multiLevelType w:val="hybridMultilevel"/>
    <w:tmpl w:val="72FED362"/>
    <w:lvl w:ilvl="0" w:tplc="4E28ADC2">
      <w:start w:val="1"/>
      <w:numFmt w:val="bullet"/>
      <w:lvlText w:val="-"/>
      <w:lvlJc w:val="left"/>
      <w:pPr>
        <w:ind w:left="1080" w:hanging="360"/>
      </w:pPr>
      <w:rPr>
        <w:rFonts w:ascii="Times New Roman" w:eastAsiaTheme="minorHAnsi" w:hAnsi="Times New Roman" w:cs="Times New Roman"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41" w15:restartNumberingAfterBreak="0">
    <w:nsid w:val="37B424B3"/>
    <w:multiLevelType w:val="multilevel"/>
    <w:tmpl w:val="27880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80F4BA9"/>
    <w:multiLevelType w:val="multilevel"/>
    <w:tmpl w:val="B292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BF285F"/>
    <w:multiLevelType w:val="multilevel"/>
    <w:tmpl w:val="1850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416B53"/>
    <w:multiLevelType w:val="multilevel"/>
    <w:tmpl w:val="57AA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7F5D43"/>
    <w:multiLevelType w:val="multilevel"/>
    <w:tmpl w:val="54B40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C76C15"/>
    <w:multiLevelType w:val="multilevel"/>
    <w:tmpl w:val="413A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FB2F7E"/>
    <w:multiLevelType w:val="multilevel"/>
    <w:tmpl w:val="8058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7F79D9"/>
    <w:multiLevelType w:val="hybridMultilevel"/>
    <w:tmpl w:val="B456F9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9" w15:restartNumberingAfterBreak="0">
    <w:nsid w:val="414111D3"/>
    <w:multiLevelType w:val="multilevel"/>
    <w:tmpl w:val="04C0B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C86127"/>
    <w:multiLevelType w:val="multilevel"/>
    <w:tmpl w:val="E28C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F22C29"/>
    <w:multiLevelType w:val="multilevel"/>
    <w:tmpl w:val="BBA6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E322FC"/>
    <w:multiLevelType w:val="multilevel"/>
    <w:tmpl w:val="B5D8B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6E04087"/>
    <w:multiLevelType w:val="multilevel"/>
    <w:tmpl w:val="75A82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220513"/>
    <w:multiLevelType w:val="hybridMultilevel"/>
    <w:tmpl w:val="9A6EF6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5" w15:restartNumberingAfterBreak="0">
    <w:nsid w:val="4B676336"/>
    <w:multiLevelType w:val="multilevel"/>
    <w:tmpl w:val="B2E0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73485F"/>
    <w:multiLevelType w:val="multilevel"/>
    <w:tmpl w:val="5E787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FA061F"/>
    <w:multiLevelType w:val="multilevel"/>
    <w:tmpl w:val="FB4E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494A42"/>
    <w:multiLevelType w:val="multilevel"/>
    <w:tmpl w:val="2FC63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8F41F2"/>
    <w:multiLevelType w:val="multilevel"/>
    <w:tmpl w:val="67F8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DD4FC6"/>
    <w:multiLevelType w:val="multilevel"/>
    <w:tmpl w:val="39D6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0C42A1"/>
    <w:multiLevelType w:val="multilevel"/>
    <w:tmpl w:val="99DE5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733122"/>
    <w:multiLevelType w:val="multilevel"/>
    <w:tmpl w:val="6A20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AE0EFA"/>
    <w:multiLevelType w:val="multilevel"/>
    <w:tmpl w:val="8B501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AEB3F05"/>
    <w:multiLevelType w:val="multilevel"/>
    <w:tmpl w:val="A528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FF2407"/>
    <w:multiLevelType w:val="multilevel"/>
    <w:tmpl w:val="A322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656A93"/>
    <w:multiLevelType w:val="multilevel"/>
    <w:tmpl w:val="D3F2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9324D5"/>
    <w:multiLevelType w:val="multilevel"/>
    <w:tmpl w:val="5490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A70DFB"/>
    <w:multiLevelType w:val="multilevel"/>
    <w:tmpl w:val="191CA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E40083F"/>
    <w:multiLevelType w:val="multilevel"/>
    <w:tmpl w:val="3284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646AA5"/>
    <w:multiLevelType w:val="hybridMultilevel"/>
    <w:tmpl w:val="19E24DCA"/>
    <w:lvl w:ilvl="0" w:tplc="8CEA77AA">
      <w:start w:val="1"/>
      <w:numFmt w:val="lowerLetter"/>
      <w:lvlText w:val="%1)"/>
      <w:lvlJc w:val="left"/>
      <w:pPr>
        <w:ind w:left="6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302ADE6">
      <w:start w:val="1"/>
      <w:numFmt w:val="lowerLetter"/>
      <w:lvlText w:val="%2"/>
      <w:lvlJc w:val="left"/>
      <w:pPr>
        <w:ind w:left="13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EE271AA">
      <w:start w:val="1"/>
      <w:numFmt w:val="lowerRoman"/>
      <w:lvlText w:val="%3"/>
      <w:lvlJc w:val="left"/>
      <w:pPr>
        <w:ind w:left="20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BE6A828">
      <w:start w:val="1"/>
      <w:numFmt w:val="decimal"/>
      <w:lvlText w:val="%4"/>
      <w:lvlJc w:val="left"/>
      <w:pPr>
        <w:ind w:left="28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4F296F2">
      <w:start w:val="1"/>
      <w:numFmt w:val="lowerLetter"/>
      <w:lvlText w:val="%5"/>
      <w:lvlJc w:val="left"/>
      <w:pPr>
        <w:ind w:left="35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1C211A2">
      <w:start w:val="1"/>
      <w:numFmt w:val="lowerRoman"/>
      <w:lvlText w:val="%6"/>
      <w:lvlJc w:val="left"/>
      <w:pPr>
        <w:ind w:left="42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FCE5C1E">
      <w:start w:val="1"/>
      <w:numFmt w:val="decimal"/>
      <w:lvlText w:val="%7"/>
      <w:lvlJc w:val="left"/>
      <w:pPr>
        <w:ind w:left="49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38C79E">
      <w:start w:val="1"/>
      <w:numFmt w:val="lowerLetter"/>
      <w:lvlText w:val="%8"/>
      <w:lvlJc w:val="left"/>
      <w:pPr>
        <w:ind w:left="56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97E44FE">
      <w:start w:val="1"/>
      <w:numFmt w:val="lowerRoman"/>
      <w:lvlText w:val="%9"/>
      <w:lvlJc w:val="left"/>
      <w:pPr>
        <w:ind w:left="64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60253BDA"/>
    <w:multiLevelType w:val="multilevel"/>
    <w:tmpl w:val="C174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D2134B"/>
    <w:multiLevelType w:val="multilevel"/>
    <w:tmpl w:val="9C6E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275CD1"/>
    <w:multiLevelType w:val="multilevel"/>
    <w:tmpl w:val="13C84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216014"/>
    <w:multiLevelType w:val="multilevel"/>
    <w:tmpl w:val="4644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9123B3"/>
    <w:multiLevelType w:val="hybridMultilevel"/>
    <w:tmpl w:val="809098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6" w15:restartNumberingAfterBreak="0">
    <w:nsid w:val="62FA5786"/>
    <w:multiLevelType w:val="multilevel"/>
    <w:tmpl w:val="CBBA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0342B3"/>
    <w:multiLevelType w:val="multilevel"/>
    <w:tmpl w:val="1664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5F1182"/>
    <w:multiLevelType w:val="multilevel"/>
    <w:tmpl w:val="A3B2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5B02F6"/>
    <w:multiLevelType w:val="multilevel"/>
    <w:tmpl w:val="7924E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CC578C"/>
    <w:multiLevelType w:val="multilevel"/>
    <w:tmpl w:val="BAA0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F718BC"/>
    <w:multiLevelType w:val="multilevel"/>
    <w:tmpl w:val="53182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F1053E"/>
    <w:multiLevelType w:val="multilevel"/>
    <w:tmpl w:val="B764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336468"/>
    <w:multiLevelType w:val="multilevel"/>
    <w:tmpl w:val="7818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594335"/>
    <w:multiLevelType w:val="multilevel"/>
    <w:tmpl w:val="2916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A75B77"/>
    <w:multiLevelType w:val="hybridMultilevel"/>
    <w:tmpl w:val="F488A3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6" w15:restartNumberingAfterBreak="0">
    <w:nsid w:val="6F4452A8"/>
    <w:multiLevelType w:val="multilevel"/>
    <w:tmpl w:val="9CE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EF61C8"/>
    <w:multiLevelType w:val="multilevel"/>
    <w:tmpl w:val="E3FCE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F510E2"/>
    <w:multiLevelType w:val="multilevel"/>
    <w:tmpl w:val="A4AE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3F961F7"/>
    <w:multiLevelType w:val="hybridMultilevel"/>
    <w:tmpl w:val="0A9A38F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0" w15:restartNumberingAfterBreak="0">
    <w:nsid w:val="753B287F"/>
    <w:multiLevelType w:val="multilevel"/>
    <w:tmpl w:val="ADD2E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5465281"/>
    <w:multiLevelType w:val="hybridMultilevel"/>
    <w:tmpl w:val="EB1422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2" w15:restartNumberingAfterBreak="0">
    <w:nsid w:val="7A0562AB"/>
    <w:multiLevelType w:val="multilevel"/>
    <w:tmpl w:val="F71E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E87680"/>
    <w:multiLevelType w:val="multilevel"/>
    <w:tmpl w:val="AC245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BEF4CBB"/>
    <w:multiLevelType w:val="multilevel"/>
    <w:tmpl w:val="E7BC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55645F"/>
    <w:multiLevelType w:val="hybridMultilevel"/>
    <w:tmpl w:val="B0F05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5D5467"/>
    <w:multiLevelType w:val="multilevel"/>
    <w:tmpl w:val="97D2FA4A"/>
    <w:lvl w:ilvl="0">
      <w:start w:val="4"/>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2"/>
      <w:numFmt w:val="decimal"/>
      <w:lvlRestart w:val="0"/>
      <w:lvlText w:val="%1.%2"/>
      <w:lvlJc w:val="left"/>
      <w:pPr>
        <w:ind w:left="6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320235432">
    <w:abstractNumId w:val="21"/>
  </w:num>
  <w:num w:numId="2" w16cid:durableId="1475564095">
    <w:abstractNumId w:val="85"/>
  </w:num>
  <w:num w:numId="3" w16cid:durableId="1749227131">
    <w:abstractNumId w:val="40"/>
  </w:num>
  <w:num w:numId="4" w16cid:durableId="782114974">
    <w:abstractNumId w:val="29"/>
  </w:num>
  <w:num w:numId="5" w16cid:durableId="1316110156">
    <w:abstractNumId w:val="31"/>
  </w:num>
  <w:num w:numId="6" w16cid:durableId="1766999092">
    <w:abstractNumId w:val="93"/>
  </w:num>
  <w:num w:numId="7" w16cid:durableId="1764960575">
    <w:abstractNumId w:val="63"/>
  </w:num>
  <w:num w:numId="8" w16cid:durableId="43796963">
    <w:abstractNumId w:val="9"/>
  </w:num>
  <w:num w:numId="9" w16cid:durableId="1862278344">
    <w:abstractNumId w:val="20"/>
  </w:num>
  <w:num w:numId="10" w16cid:durableId="2002266957">
    <w:abstractNumId w:val="68"/>
  </w:num>
  <w:num w:numId="11" w16cid:durableId="510875054">
    <w:abstractNumId w:val="45"/>
  </w:num>
  <w:num w:numId="12" w16cid:durableId="1942060471">
    <w:abstractNumId w:val="8"/>
  </w:num>
  <w:num w:numId="13" w16cid:durableId="602803373">
    <w:abstractNumId w:val="70"/>
  </w:num>
  <w:num w:numId="14" w16cid:durableId="143091235">
    <w:abstractNumId w:val="38"/>
  </w:num>
  <w:num w:numId="15" w16cid:durableId="372538746">
    <w:abstractNumId w:val="96"/>
  </w:num>
  <w:num w:numId="16" w16cid:durableId="1154223380">
    <w:abstractNumId w:val="5"/>
  </w:num>
  <w:num w:numId="17" w16cid:durableId="1564371031">
    <w:abstractNumId w:val="19"/>
  </w:num>
  <w:num w:numId="18" w16cid:durableId="135164365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23792630">
    <w:abstractNumId w:val="84"/>
  </w:num>
  <w:num w:numId="20" w16cid:durableId="246351357">
    <w:abstractNumId w:val="78"/>
  </w:num>
  <w:num w:numId="21" w16cid:durableId="1955408021">
    <w:abstractNumId w:val="35"/>
  </w:num>
  <w:num w:numId="22" w16cid:durableId="2050765747">
    <w:abstractNumId w:val="25"/>
  </w:num>
  <w:num w:numId="23" w16cid:durableId="877817335">
    <w:abstractNumId w:val="91"/>
  </w:num>
  <w:num w:numId="24" w16cid:durableId="385110593">
    <w:abstractNumId w:val="39"/>
  </w:num>
  <w:num w:numId="25" w16cid:durableId="1229733272">
    <w:abstractNumId w:val="32"/>
  </w:num>
  <w:num w:numId="26" w16cid:durableId="989136796">
    <w:abstractNumId w:val="28"/>
  </w:num>
  <w:num w:numId="27" w16cid:durableId="1541360474">
    <w:abstractNumId w:val="4"/>
  </w:num>
  <w:num w:numId="28" w16cid:durableId="1312101408">
    <w:abstractNumId w:val="55"/>
  </w:num>
  <w:num w:numId="29" w16cid:durableId="685865005">
    <w:abstractNumId w:val="81"/>
  </w:num>
  <w:num w:numId="30" w16cid:durableId="1687438488">
    <w:abstractNumId w:val="22"/>
  </w:num>
  <w:num w:numId="31" w16cid:durableId="800268745">
    <w:abstractNumId w:val="54"/>
  </w:num>
  <w:num w:numId="32" w16cid:durableId="1314915693">
    <w:abstractNumId w:val="52"/>
  </w:num>
  <w:num w:numId="33" w16cid:durableId="1501310934">
    <w:abstractNumId w:val="86"/>
  </w:num>
  <w:num w:numId="34" w16cid:durableId="1103064943">
    <w:abstractNumId w:val="64"/>
  </w:num>
  <w:num w:numId="35" w16cid:durableId="1672295784">
    <w:abstractNumId w:val="41"/>
  </w:num>
  <w:num w:numId="36" w16cid:durableId="1896770890">
    <w:abstractNumId w:val="26"/>
  </w:num>
  <w:num w:numId="37" w16cid:durableId="826894725">
    <w:abstractNumId w:val="11"/>
  </w:num>
  <w:num w:numId="38" w16cid:durableId="331877778">
    <w:abstractNumId w:val="46"/>
  </w:num>
  <w:num w:numId="39" w16cid:durableId="1944191812">
    <w:abstractNumId w:val="49"/>
  </w:num>
  <w:num w:numId="40" w16cid:durableId="1044526958">
    <w:abstractNumId w:val="10"/>
  </w:num>
  <w:num w:numId="41" w16cid:durableId="864758245">
    <w:abstractNumId w:val="37"/>
  </w:num>
  <w:num w:numId="42" w16cid:durableId="1023362264">
    <w:abstractNumId w:val="77"/>
  </w:num>
  <w:num w:numId="43" w16cid:durableId="1495952779">
    <w:abstractNumId w:val="73"/>
  </w:num>
  <w:num w:numId="44" w16cid:durableId="751897812">
    <w:abstractNumId w:val="33"/>
  </w:num>
  <w:num w:numId="45" w16cid:durableId="948851528">
    <w:abstractNumId w:val="59"/>
  </w:num>
  <w:num w:numId="46" w16cid:durableId="821435197">
    <w:abstractNumId w:val="76"/>
  </w:num>
  <w:num w:numId="47" w16cid:durableId="105542547">
    <w:abstractNumId w:val="42"/>
  </w:num>
  <w:num w:numId="48" w16cid:durableId="1323315712">
    <w:abstractNumId w:val="30"/>
  </w:num>
  <w:num w:numId="49" w16cid:durableId="22827210">
    <w:abstractNumId w:val="80"/>
  </w:num>
  <w:num w:numId="50" w16cid:durableId="774131150">
    <w:abstractNumId w:val="15"/>
  </w:num>
  <w:num w:numId="51" w16cid:durableId="1146387910">
    <w:abstractNumId w:val="24"/>
  </w:num>
  <w:num w:numId="52" w16cid:durableId="698744846">
    <w:abstractNumId w:val="87"/>
  </w:num>
  <w:num w:numId="53" w16cid:durableId="71245390">
    <w:abstractNumId w:val="57"/>
  </w:num>
  <w:num w:numId="54" w16cid:durableId="976564241">
    <w:abstractNumId w:val="58"/>
  </w:num>
  <w:num w:numId="55" w16cid:durableId="70975853">
    <w:abstractNumId w:val="53"/>
  </w:num>
  <w:num w:numId="56" w16cid:durableId="2124568933">
    <w:abstractNumId w:val="60"/>
  </w:num>
  <w:num w:numId="57" w16cid:durableId="1052341065">
    <w:abstractNumId w:val="44"/>
  </w:num>
  <w:num w:numId="58" w16cid:durableId="2136826363">
    <w:abstractNumId w:val="94"/>
  </w:num>
  <w:num w:numId="59" w16cid:durableId="1251504466">
    <w:abstractNumId w:val="1"/>
  </w:num>
  <w:num w:numId="60" w16cid:durableId="106702828">
    <w:abstractNumId w:val="50"/>
  </w:num>
  <w:num w:numId="61" w16cid:durableId="2143033084">
    <w:abstractNumId w:val="34"/>
  </w:num>
  <w:num w:numId="62" w16cid:durableId="1087002968">
    <w:abstractNumId w:val="90"/>
  </w:num>
  <w:num w:numId="63" w16cid:durableId="1747919456">
    <w:abstractNumId w:val="7"/>
  </w:num>
  <w:num w:numId="64" w16cid:durableId="78254826">
    <w:abstractNumId w:val="2"/>
  </w:num>
  <w:num w:numId="65" w16cid:durableId="167915416">
    <w:abstractNumId w:val="71"/>
  </w:num>
  <w:num w:numId="66" w16cid:durableId="1732802573">
    <w:abstractNumId w:val="16"/>
  </w:num>
  <w:num w:numId="67" w16cid:durableId="2102141555">
    <w:abstractNumId w:val="79"/>
  </w:num>
  <w:num w:numId="68" w16cid:durableId="1164516950">
    <w:abstractNumId w:val="89"/>
  </w:num>
  <w:num w:numId="69" w16cid:durableId="1699163527">
    <w:abstractNumId w:val="75"/>
  </w:num>
  <w:num w:numId="70" w16cid:durableId="917520222">
    <w:abstractNumId w:val="48"/>
  </w:num>
  <w:num w:numId="71" w16cid:durableId="1116408892">
    <w:abstractNumId w:val="56"/>
  </w:num>
  <w:num w:numId="72" w16cid:durableId="934048331">
    <w:abstractNumId w:val="88"/>
  </w:num>
  <w:num w:numId="73" w16cid:durableId="952243942">
    <w:abstractNumId w:val="3"/>
  </w:num>
  <w:num w:numId="74" w16cid:durableId="1578787179">
    <w:abstractNumId w:val="36"/>
  </w:num>
  <w:num w:numId="75" w16cid:durableId="785807614">
    <w:abstractNumId w:val="23"/>
  </w:num>
  <w:num w:numId="76" w16cid:durableId="638727606">
    <w:abstractNumId w:val="12"/>
  </w:num>
  <w:num w:numId="77" w16cid:durableId="418478410">
    <w:abstractNumId w:val="83"/>
  </w:num>
  <w:num w:numId="78" w16cid:durableId="1821656568">
    <w:abstractNumId w:val="61"/>
  </w:num>
  <w:num w:numId="79" w16cid:durableId="921908658">
    <w:abstractNumId w:val="51"/>
  </w:num>
  <w:num w:numId="80" w16cid:durableId="1858153571">
    <w:abstractNumId w:val="43"/>
  </w:num>
  <w:num w:numId="81" w16cid:durableId="1932270909">
    <w:abstractNumId w:val="17"/>
  </w:num>
  <w:num w:numId="82" w16cid:durableId="1788231411">
    <w:abstractNumId w:val="0"/>
  </w:num>
  <w:num w:numId="83" w16cid:durableId="463667815">
    <w:abstractNumId w:val="47"/>
  </w:num>
  <w:num w:numId="84" w16cid:durableId="12343624">
    <w:abstractNumId w:val="74"/>
  </w:num>
  <w:num w:numId="85" w16cid:durableId="1243565233">
    <w:abstractNumId w:val="65"/>
  </w:num>
  <w:num w:numId="86" w16cid:durableId="105006446">
    <w:abstractNumId w:val="82"/>
  </w:num>
  <w:num w:numId="87" w16cid:durableId="1531722194">
    <w:abstractNumId w:val="62"/>
  </w:num>
  <w:num w:numId="88" w16cid:durableId="351802325">
    <w:abstractNumId w:val="69"/>
  </w:num>
  <w:num w:numId="89" w16cid:durableId="1431703808">
    <w:abstractNumId w:val="92"/>
  </w:num>
  <w:num w:numId="90" w16cid:durableId="789325928">
    <w:abstractNumId w:val="72"/>
  </w:num>
  <w:num w:numId="91" w16cid:durableId="952369395">
    <w:abstractNumId w:val="67"/>
  </w:num>
  <w:num w:numId="92" w16cid:durableId="1842235383">
    <w:abstractNumId w:val="18"/>
  </w:num>
  <w:num w:numId="93" w16cid:durableId="108818877">
    <w:abstractNumId w:val="14"/>
  </w:num>
  <w:num w:numId="94" w16cid:durableId="2064133345">
    <w:abstractNumId w:val="6"/>
  </w:num>
  <w:num w:numId="95" w16cid:durableId="709231015">
    <w:abstractNumId w:val="13"/>
  </w:num>
  <w:num w:numId="96" w16cid:durableId="1271085032">
    <w:abstractNumId w:val="95"/>
  </w:num>
  <w:num w:numId="97" w16cid:durableId="1146315001">
    <w:abstractNumId w:val="66"/>
  </w:num>
  <w:numIdMacAtCleanup w:val="9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jali de Silva">
    <w15:presenceInfo w15:providerId="AD" w15:userId="S::Anjali.DeSilva@weltec.ac.nz::0aa66329-d39c-4c44-af29-9c9d8db44d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80B"/>
    <w:rsid w:val="000007A4"/>
    <w:rsid w:val="00017BD1"/>
    <w:rsid w:val="00030912"/>
    <w:rsid w:val="00037A69"/>
    <w:rsid w:val="00054E31"/>
    <w:rsid w:val="00094B81"/>
    <w:rsid w:val="0009677B"/>
    <w:rsid w:val="000A4ADD"/>
    <w:rsid w:val="000A5065"/>
    <w:rsid w:val="000B70C9"/>
    <w:rsid w:val="00103884"/>
    <w:rsid w:val="001104B6"/>
    <w:rsid w:val="00154981"/>
    <w:rsid w:val="001662FF"/>
    <w:rsid w:val="001924AC"/>
    <w:rsid w:val="001A7FCB"/>
    <w:rsid w:val="001B3A1D"/>
    <w:rsid w:val="001C5E49"/>
    <w:rsid w:val="002235B9"/>
    <w:rsid w:val="0022715E"/>
    <w:rsid w:val="00247664"/>
    <w:rsid w:val="00261285"/>
    <w:rsid w:val="00264F75"/>
    <w:rsid w:val="002C41DB"/>
    <w:rsid w:val="002E4614"/>
    <w:rsid w:val="00310FEA"/>
    <w:rsid w:val="00321A8C"/>
    <w:rsid w:val="003471DB"/>
    <w:rsid w:val="00386B03"/>
    <w:rsid w:val="003E344B"/>
    <w:rsid w:val="003F245C"/>
    <w:rsid w:val="00414796"/>
    <w:rsid w:val="00422A55"/>
    <w:rsid w:val="004247A6"/>
    <w:rsid w:val="00424EE5"/>
    <w:rsid w:val="004A72C5"/>
    <w:rsid w:val="004C0128"/>
    <w:rsid w:val="004F189C"/>
    <w:rsid w:val="005214C1"/>
    <w:rsid w:val="005E50DF"/>
    <w:rsid w:val="005F2329"/>
    <w:rsid w:val="006007F9"/>
    <w:rsid w:val="0062183C"/>
    <w:rsid w:val="006343B9"/>
    <w:rsid w:val="006424A1"/>
    <w:rsid w:val="0066363B"/>
    <w:rsid w:val="006646FD"/>
    <w:rsid w:val="006D1B26"/>
    <w:rsid w:val="006D4E94"/>
    <w:rsid w:val="006E65B9"/>
    <w:rsid w:val="007873CE"/>
    <w:rsid w:val="00793ED1"/>
    <w:rsid w:val="007C0A4A"/>
    <w:rsid w:val="007C5810"/>
    <w:rsid w:val="007F787A"/>
    <w:rsid w:val="0082136E"/>
    <w:rsid w:val="008944B2"/>
    <w:rsid w:val="008E0E59"/>
    <w:rsid w:val="00910FD0"/>
    <w:rsid w:val="009403F3"/>
    <w:rsid w:val="009D5D55"/>
    <w:rsid w:val="009E1943"/>
    <w:rsid w:val="009F3AEC"/>
    <w:rsid w:val="009F3F9E"/>
    <w:rsid w:val="009F7FA2"/>
    <w:rsid w:val="00A36F16"/>
    <w:rsid w:val="00A51617"/>
    <w:rsid w:val="00A711C4"/>
    <w:rsid w:val="00A81D43"/>
    <w:rsid w:val="00A90E8F"/>
    <w:rsid w:val="00A9210E"/>
    <w:rsid w:val="00A94010"/>
    <w:rsid w:val="00AA0E54"/>
    <w:rsid w:val="00AB472A"/>
    <w:rsid w:val="00AC2A08"/>
    <w:rsid w:val="00AC6F9F"/>
    <w:rsid w:val="00B06B32"/>
    <w:rsid w:val="00B25D58"/>
    <w:rsid w:val="00B6709C"/>
    <w:rsid w:val="00B75973"/>
    <w:rsid w:val="00B76790"/>
    <w:rsid w:val="00B91A6E"/>
    <w:rsid w:val="00BA4F17"/>
    <w:rsid w:val="00BC1664"/>
    <w:rsid w:val="00BC3ADA"/>
    <w:rsid w:val="00BF1262"/>
    <w:rsid w:val="00C0343D"/>
    <w:rsid w:val="00C36769"/>
    <w:rsid w:val="00C42AF9"/>
    <w:rsid w:val="00C501AF"/>
    <w:rsid w:val="00C63267"/>
    <w:rsid w:val="00C8461F"/>
    <w:rsid w:val="00CA287A"/>
    <w:rsid w:val="00CB6A31"/>
    <w:rsid w:val="00CC5369"/>
    <w:rsid w:val="00CF798F"/>
    <w:rsid w:val="00D03139"/>
    <w:rsid w:val="00D3130B"/>
    <w:rsid w:val="00D7580B"/>
    <w:rsid w:val="00D75E14"/>
    <w:rsid w:val="00D91177"/>
    <w:rsid w:val="00D97EAF"/>
    <w:rsid w:val="00DA08E0"/>
    <w:rsid w:val="00DC4C42"/>
    <w:rsid w:val="00DD7EC0"/>
    <w:rsid w:val="00E0098A"/>
    <w:rsid w:val="00E442F9"/>
    <w:rsid w:val="00E47AC5"/>
    <w:rsid w:val="00E56672"/>
    <w:rsid w:val="00E57B8A"/>
    <w:rsid w:val="00E8518A"/>
    <w:rsid w:val="00E971F4"/>
    <w:rsid w:val="00EB3F47"/>
    <w:rsid w:val="00EC389B"/>
    <w:rsid w:val="00ED5BB0"/>
    <w:rsid w:val="00EF292D"/>
    <w:rsid w:val="00F97629"/>
    <w:rsid w:val="00FB0EA1"/>
    <w:rsid w:val="00FE42A2"/>
    <w:rsid w:val="00FE77F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4102E"/>
  <w15:chartTrackingRefBased/>
  <w15:docId w15:val="{D0D405CF-6870-4B7E-ABF4-A87BAB455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80B"/>
    <w:pPr>
      <w:spacing w:after="0" w:line="276" w:lineRule="auto"/>
    </w:pPr>
    <w:rPr>
      <w:rFonts w:ascii="Arial" w:eastAsia="Arial" w:hAnsi="Arial" w:cs="Arial"/>
      <w:kern w:val="0"/>
      <w:lang w:eastAsia="en-NZ"/>
      <w14:ligatures w14:val="none"/>
    </w:rPr>
  </w:style>
  <w:style w:type="paragraph" w:styleId="Heading1">
    <w:name w:val="heading 1"/>
    <w:basedOn w:val="Normal"/>
    <w:next w:val="Normal"/>
    <w:link w:val="Heading1Char"/>
    <w:uiPriority w:val="9"/>
    <w:qFormat/>
    <w:rsid w:val="00EC389B"/>
    <w:pPr>
      <w:keepNext/>
      <w:keepLines/>
      <w:spacing w:before="360" w:after="80" w:line="259" w:lineRule="auto"/>
      <w:outlineLvl w:val="0"/>
    </w:pPr>
    <w:rPr>
      <w:rFonts w:ascii="Times New Roman" w:eastAsiaTheme="majorEastAsia" w:hAnsi="Times New Roman"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EC389B"/>
    <w:pPr>
      <w:keepNext/>
      <w:keepLines/>
      <w:spacing w:before="160" w:after="80" w:line="259" w:lineRule="auto"/>
      <w:outlineLvl w:val="1"/>
    </w:pPr>
    <w:rPr>
      <w:rFonts w:ascii="Times New Roman" w:eastAsiaTheme="majorEastAsia" w:hAnsi="Times New Roman"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EC389B"/>
    <w:pPr>
      <w:keepNext/>
      <w:keepLines/>
      <w:spacing w:before="160" w:after="80" w:line="259" w:lineRule="auto"/>
      <w:outlineLvl w:val="2"/>
    </w:pPr>
    <w:rPr>
      <w:rFonts w:ascii="Times New Roman" w:eastAsiaTheme="majorEastAsia" w:hAnsi="Times New Roman"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unhideWhenUsed/>
    <w:qFormat/>
    <w:rsid w:val="00D7580B"/>
    <w:pPr>
      <w:keepNext/>
      <w:keepLines/>
      <w:spacing w:before="80" w:after="40" w:line="259"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D7580B"/>
    <w:pPr>
      <w:keepNext/>
      <w:keepLines/>
      <w:spacing w:before="80" w:after="40" w:line="259" w:lineRule="auto"/>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D7580B"/>
    <w:pPr>
      <w:keepNext/>
      <w:keepLines/>
      <w:spacing w:before="40" w:line="259"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D7580B"/>
    <w:pPr>
      <w:keepNext/>
      <w:keepLines/>
      <w:spacing w:before="40" w:line="259"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D7580B"/>
    <w:pPr>
      <w:keepNext/>
      <w:keepLines/>
      <w:spacing w:line="259"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D7580B"/>
    <w:pPr>
      <w:keepNext/>
      <w:keepLines/>
      <w:spacing w:line="259"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89B"/>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EC389B"/>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EC389B"/>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rsid w:val="00D758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58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58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8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8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80B"/>
    <w:rPr>
      <w:rFonts w:eastAsiaTheme="majorEastAsia" w:cstheme="majorBidi"/>
      <w:color w:val="272727" w:themeColor="text1" w:themeTint="D8"/>
    </w:rPr>
  </w:style>
  <w:style w:type="paragraph" w:styleId="Title">
    <w:name w:val="Title"/>
    <w:basedOn w:val="Normal"/>
    <w:next w:val="Normal"/>
    <w:link w:val="TitleChar"/>
    <w:uiPriority w:val="10"/>
    <w:qFormat/>
    <w:rsid w:val="00D7580B"/>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D758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80B"/>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D758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80B"/>
    <w:pPr>
      <w:spacing w:before="160" w:after="160" w:line="259"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D7580B"/>
    <w:rPr>
      <w:i/>
      <w:iCs/>
      <w:color w:val="404040" w:themeColor="text1" w:themeTint="BF"/>
    </w:rPr>
  </w:style>
  <w:style w:type="paragraph" w:styleId="ListParagraph">
    <w:name w:val="List Paragraph"/>
    <w:basedOn w:val="Normal"/>
    <w:uiPriority w:val="34"/>
    <w:qFormat/>
    <w:rsid w:val="00D7580B"/>
    <w:pPr>
      <w:spacing w:after="160" w:line="259" w:lineRule="auto"/>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D7580B"/>
    <w:rPr>
      <w:i/>
      <w:iCs/>
      <w:color w:val="0F4761" w:themeColor="accent1" w:themeShade="BF"/>
    </w:rPr>
  </w:style>
  <w:style w:type="paragraph" w:styleId="IntenseQuote">
    <w:name w:val="Intense Quote"/>
    <w:basedOn w:val="Normal"/>
    <w:next w:val="Normal"/>
    <w:link w:val="IntenseQuoteChar"/>
    <w:uiPriority w:val="30"/>
    <w:qFormat/>
    <w:rsid w:val="00D7580B"/>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D7580B"/>
    <w:rPr>
      <w:i/>
      <w:iCs/>
      <w:color w:val="0F4761" w:themeColor="accent1" w:themeShade="BF"/>
    </w:rPr>
  </w:style>
  <w:style w:type="character" w:styleId="IntenseReference">
    <w:name w:val="Intense Reference"/>
    <w:basedOn w:val="DefaultParagraphFont"/>
    <w:uiPriority w:val="32"/>
    <w:qFormat/>
    <w:rsid w:val="00D7580B"/>
    <w:rPr>
      <w:b/>
      <w:bCs/>
      <w:smallCaps/>
      <w:color w:val="0F4761" w:themeColor="accent1" w:themeShade="BF"/>
      <w:spacing w:val="5"/>
    </w:rPr>
  </w:style>
  <w:style w:type="paragraph" w:styleId="Header">
    <w:name w:val="header"/>
    <w:basedOn w:val="Normal"/>
    <w:link w:val="HeaderChar"/>
    <w:uiPriority w:val="99"/>
    <w:unhideWhenUsed/>
    <w:rsid w:val="00030912"/>
    <w:pPr>
      <w:tabs>
        <w:tab w:val="center" w:pos="4513"/>
        <w:tab w:val="right" w:pos="9026"/>
      </w:tabs>
      <w:spacing w:line="240" w:lineRule="auto"/>
    </w:pPr>
  </w:style>
  <w:style w:type="character" w:customStyle="1" w:styleId="HeaderChar">
    <w:name w:val="Header Char"/>
    <w:basedOn w:val="DefaultParagraphFont"/>
    <w:link w:val="Header"/>
    <w:uiPriority w:val="99"/>
    <w:rsid w:val="00030912"/>
    <w:rPr>
      <w:rFonts w:ascii="Arial" w:eastAsia="Arial" w:hAnsi="Arial" w:cs="Arial"/>
      <w:kern w:val="0"/>
      <w:lang w:eastAsia="en-NZ"/>
      <w14:ligatures w14:val="none"/>
    </w:rPr>
  </w:style>
  <w:style w:type="paragraph" w:styleId="Footer">
    <w:name w:val="footer"/>
    <w:basedOn w:val="Normal"/>
    <w:link w:val="FooterChar"/>
    <w:uiPriority w:val="99"/>
    <w:unhideWhenUsed/>
    <w:rsid w:val="00030912"/>
    <w:pPr>
      <w:tabs>
        <w:tab w:val="center" w:pos="4513"/>
        <w:tab w:val="right" w:pos="9026"/>
      </w:tabs>
      <w:spacing w:line="240" w:lineRule="auto"/>
    </w:pPr>
  </w:style>
  <w:style w:type="character" w:customStyle="1" w:styleId="FooterChar">
    <w:name w:val="Footer Char"/>
    <w:basedOn w:val="DefaultParagraphFont"/>
    <w:link w:val="Footer"/>
    <w:uiPriority w:val="99"/>
    <w:rsid w:val="00030912"/>
    <w:rPr>
      <w:rFonts w:ascii="Arial" w:eastAsia="Arial" w:hAnsi="Arial" w:cs="Arial"/>
      <w:kern w:val="0"/>
      <w:lang w:eastAsia="en-NZ"/>
      <w14:ligatures w14:val="none"/>
    </w:rPr>
  </w:style>
  <w:style w:type="paragraph" w:styleId="TOCHeading">
    <w:name w:val="TOC Heading"/>
    <w:basedOn w:val="Heading1"/>
    <w:next w:val="Normal"/>
    <w:uiPriority w:val="39"/>
    <w:unhideWhenUsed/>
    <w:qFormat/>
    <w:rsid w:val="00030912"/>
    <w:pPr>
      <w:spacing w:before="240" w:after="0"/>
      <w:outlineLvl w:val="9"/>
    </w:pPr>
    <w:rPr>
      <w:rFonts w:asciiTheme="majorHAnsi" w:hAnsiTheme="majorHAnsi"/>
      <w:kern w:val="0"/>
      <w:sz w:val="32"/>
      <w:szCs w:val="32"/>
      <w:lang w:val="en-US"/>
      <w14:ligatures w14:val="none"/>
    </w:rPr>
  </w:style>
  <w:style w:type="paragraph" w:styleId="NoSpacing">
    <w:name w:val="No Spacing"/>
    <w:uiPriority w:val="1"/>
    <w:qFormat/>
    <w:rsid w:val="00310FEA"/>
    <w:pPr>
      <w:spacing w:after="0" w:line="240" w:lineRule="auto"/>
    </w:pPr>
    <w:rPr>
      <w:rFonts w:ascii="Arial" w:eastAsia="Arial" w:hAnsi="Arial" w:cs="Arial"/>
      <w:kern w:val="0"/>
      <w:lang w:eastAsia="en-NZ"/>
      <w14:ligatures w14:val="none"/>
    </w:rPr>
  </w:style>
  <w:style w:type="paragraph" w:styleId="TOC1">
    <w:name w:val="toc 1"/>
    <w:basedOn w:val="Normal"/>
    <w:next w:val="Normal"/>
    <w:autoRedefine/>
    <w:uiPriority w:val="39"/>
    <w:unhideWhenUsed/>
    <w:rsid w:val="00B25D58"/>
    <w:pPr>
      <w:spacing w:after="100"/>
    </w:pPr>
  </w:style>
  <w:style w:type="paragraph" w:styleId="TOC2">
    <w:name w:val="toc 2"/>
    <w:basedOn w:val="Normal"/>
    <w:next w:val="Normal"/>
    <w:autoRedefine/>
    <w:uiPriority w:val="39"/>
    <w:unhideWhenUsed/>
    <w:rsid w:val="00B25D58"/>
    <w:pPr>
      <w:spacing w:after="100"/>
      <w:ind w:left="220"/>
    </w:pPr>
  </w:style>
  <w:style w:type="character" w:styleId="Hyperlink">
    <w:name w:val="Hyperlink"/>
    <w:basedOn w:val="DefaultParagraphFont"/>
    <w:uiPriority w:val="99"/>
    <w:unhideWhenUsed/>
    <w:rsid w:val="00B25D58"/>
    <w:rPr>
      <w:color w:val="467886" w:themeColor="hyperlink"/>
      <w:u w:val="single"/>
    </w:rPr>
  </w:style>
  <w:style w:type="table" w:customStyle="1" w:styleId="TableNormal0">
    <w:name w:val="TableNormal"/>
    <w:rsid w:val="004F189C"/>
    <w:pPr>
      <w:spacing w:after="0" w:line="276" w:lineRule="auto"/>
    </w:pPr>
    <w:rPr>
      <w:rFonts w:ascii="Arial" w:eastAsia="Arial" w:hAnsi="Arial" w:cs="Arial"/>
      <w:kern w:val="0"/>
      <w:lang w:val="en" w:eastAsia="en-NZ"/>
      <w14:ligatures w14:val="none"/>
    </w:rPr>
    <w:tblPr>
      <w:tblCellMar>
        <w:top w:w="0" w:type="dxa"/>
        <w:left w:w="0" w:type="dxa"/>
        <w:bottom w:w="0" w:type="dxa"/>
        <w:right w:w="0" w:type="dxa"/>
      </w:tblCellMar>
    </w:tblPr>
  </w:style>
  <w:style w:type="paragraph" w:styleId="TOC3">
    <w:name w:val="toc 3"/>
    <w:basedOn w:val="Normal"/>
    <w:next w:val="Normal"/>
    <w:autoRedefine/>
    <w:uiPriority w:val="39"/>
    <w:unhideWhenUsed/>
    <w:rsid w:val="004F189C"/>
    <w:pPr>
      <w:spacing w:after="100"/>
      <w:ind w:left="440"/>
    </w:pPr>
  </w:style>
  <w:style w:type="character" w:styleId="UnresolvedMention">
    <w:name w:val="Unresolved Mention"/>
    <w:basedOn w:val="DefaultParagraphFont"/>
    <w:uiPriority w:val="99"/>
    <w:semiHidden/>
    <w:unhideWhenUsed/>
    <w:rsid w:val="004F189C"/>
    <w:rPr>
      <w:color w:val="605E5C"/>
      <w:shd w:val="clear" w:color="auto" w:fill="E1DFDD"/>
    </w:rPr>
  </w:style>
  <w:style w:type="table" w:styleId="TableGrid">
    <w:name w:val="Table Grid"/>
    <w:basedOn w:val="TableNormal"/>
    <w:uiPriority w:val="39"/>
    <w:rsid w:val="004F189C"/>
    <w:pPr>
      <w:spacing w:after="0" w:line="240" w:lineRule="auto"/>
    </w:pPr>
    <w:rPr>
      <w:rFonts w:ascii="Arial" w:eastAsia="Arial" w:hAnsi="Arial" w:cs="Arial"/>
      <w:kern w:val="0"/>
      <w:lang w:val="en" w:eastAsia="en-NZ"/>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4F189C"/>
    <w:pPr>
      <w:spacing w:after="0" w:line="240" w:lineRule="auto"/>
    </w:pPr>
    <w:rPr>
      <w:rFonts w:eastAsiaTheme="minorEastAsia"/>
      <w:sz w:val="24"/>
      <w:szCs w:val="24"/>
      <w:lang w:eastAsia="en-NZ"/>
    </w:rPr>
    <w:tblPr>
      <w:tblCellMar>
        <w:top w:w="0" w:type="dxa"/>
        <w:left w:w="0" w:type="dxa"/>
        <w:bottom w:w="0" w:type="dxa"/>
        <w:right w:w="0" w:type="dxa"/>
      </w:tblCellMar>
    </w:tblPr>
  </w:style>
  <w:style w:type="paragraph" w:styleId="Caption">
    <w:name w:val="caption"/>
    <w:basedOn w:val="Normal"/>
    <w:next w:val="Normal"/>
    <w:uiPriority w:val="35"/>
    <w:unhideWhenUsed/>
    <w:qFormat/>
    <w:rsid w:val="004F189C"/>
    <w:pPr>
      <w:spacing w:after="200" w:line="240" w:lineRule="auto"/>
      <w:ind w:left="20" w:hanging="10"/>
      <w:jc w:val="both"/>
    </w:pPr>
    <w:rPr>
      <w:rFonts w:ascii="Calibri" w:eastAsia="Calibri" w:hAnsi="Calibri" w:cs="Calibri"/>
      <w:i/>
      <w:iCs/>
      <w:color w:val="0E2841" w:themeColor="text2"/>
      <w:kern w:val="2"/>
      <w:sz w:val="18"/>
      <w:szCs w:val="18"/>
      <w14:ligatures w14:val="standardContextual"/>
    </w:rPr>
  </w:style>
  <w:style w:type="paragraph" w:styleId="NormalWeb">
    <w:name w:val="Normal (Web)"/>
    <w:basedOn w:val="Normal"/>
    <w:uiPriority w:val="99"/>
    <w:unhideWhenUsed/>
    <w:rsid w:val="004F189C"/>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4F189C"/>
    <w:rPr>
      <w:color w:val="96607D" w:themeColor="followedHyperlink"/>
      <w:u w:val="single"/>
    </w:rPr>
  </w:style>
  <w:style w:type="character" w:styleId="Strong">
    <w:name w:val="Strong"/>
    <w:basedOn w:val="DefaultParagraphFont"/>
    <w:uiPriority w:val="22"/>
    <w:qFormat/>
    <w:rsid w:val="004F189C"/>
    <w:rPr>
      <w:b/>
      <w:bCs/>
    </w:rPr>
  </w:style>
  <w:style w:type="table" w:styleId="TableGridLight">
    <w:name w:val="Grid Table Light"/>
    <w:basedOn w:val="TableNormal"/>
    <w:uiPriority w:val="40"/>
    <w:rsid w:val="004F189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4F189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4">
    <w:name w:val="toc 4"/>
    <w:basedOn w:val="Normal"/>
    <w:next w:val="Normal"/>
    <w:autoRedefine/>
    <w:uiPriority w:val="39"/>
    <w:unhideWhenUsed/>
    <w:rsid w:val="004F189C"/>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4F189C"/>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4F189C"/>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4F189C"/>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4F189C"/>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4F189C"/>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trello.com/"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theme" Target="theme/theme1.xml"/><Relationship Id="rId107" Type="http://schemas.openxmlformats.org/officeDocument/2006/relationships/image" Target="media/image87.png"/><Relationship Id="rId11" Type="http://schemas.openxmlformats.org/officeDocument/2006/relationships/hyperlink" Target="https://community.atlassian.com/forums/App-Central-articles/What-Is-the-Waterfall-Methodology-A-Step-by-Step-Guide-with-Time/ba-p/2979381"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22" Type="http://schemas.openxmlformats.org/officeDocument/2006/relationships/image" Target="media/image2.jpe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2" Type="http://schemas.openxmlformats.org/officeDocument/2006/relationships/hyperlink" Target="https://community.atlassian.com/forums/App-Central-articles/What-Is-the-Waterfall-Methodology-A-Step-by-Step-Guide-with-Time/ba-p/2979381"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hyperlink" Target="https://www.microsoft.com/en-nz/microsoft-365/onedrive/online-cloud-storage" TargetMode="External"/><Relationship Id="rId18" Type="http://schemas.openxmlformats.org/officeDocument/2006/relationships/hyperlink" Target="https://scrumguides.org/docs/scrumguide/v2020/2020-Scrum-Guide-US.pdf"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hyperlink" Target="https://scrumguides.org/docs/scrumguide/v2020/2020-Scrum-Guide-US.pdf" TargetMode="External"/><Relationship Id="rId14" Type="http://schemas.openxmlformats.org/officeDocument/2006/relationships/hyperlink" Target="https://www.microsoft.com/en-nz/microsoft-365/onedrive/online-cloud-storage"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jpe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trello.com/"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hyperlink" Target="https://powerbi.microsoft.com/"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wrike.com/project-management-guide/faq/what-is-responsibility-assignment-matrix/"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eclipsesuite.com/risk-severity/"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hyperlink" Target="https://aisel.aisnet.org/amcis2018/ITProjMgmt/Presentations/12/"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jpe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 Type="http://schemas.openxmlformats.org/officeDocument/2006/relationships/hyperlink" Target="https://aisel.aisnet.org/amcis2018/ITProjMgmt/Presentations/12/"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BD48C-807D-4693-8433-5949EB790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252</Pages>
  <Words>34146</Words>
  <Characters>194634</Characters>
  <Application>Microsoft Office Word</Application>
  <DocSecurity>0</DocSecurity>
  <Lines>1621</Lines>
  <Paragraphs>456</Paragraphs>
  <ScaleCrop>false</ScaleCrop>
  <Company/>
  <LinksUpToDate>false</LinksUpToDate>
  <CharactersWithSpaces>228324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Lakshya Mann</cp:lastModifiedBy>
  <cp:revision>12</cp:revision>
  <dcterms:created xsi:type="dcterms:W3CDTF">2025-10-16T21:12:00Z</dcterms:created>
  <dcterms:modified xsi:type="dcterms:W3CDTF">2025-10-16T23:14:00Z</dcterms:modified>
</cp:coreProperties>
</file>